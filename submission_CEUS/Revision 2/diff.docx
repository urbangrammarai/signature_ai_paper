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F1812" w14:textId="77777777" w:rsidR="00E37508" w:rsidRDefault="00000000">
      <w:pPr>
        <w:pStyle w:val="Title"/>
        <w:spacing w:line="189" w:lineRule="auto"/>
      </w:pPr>
      <w:r>
        <w:t>“Decoding (urban) form and function using spatially explicit deep learning”</w:t>
      </w:r>
    </w:p>
    <w:p w14:paraId="780B146C" w14:textId="77777777" w:rsidR="00E37508" w:rsidRDefault="00E37508">
      <w:pPr>
        <w:pStyle w:val="BodyText"/>
        <w:spacing w:before="323"/>
        <w:rPr>
          <w:rFonts w:ascii="Palatino Linotype"/>
          <w:b/>
          <w:i/>
          <w:sz w:val="34"/>
        </w:rPr>
      </w:pPr>
    </w:p>
    <w:p w14:paraId="5C1B700D" w14:textId="7944ABA4" w:rsidR="00E37508" w:rsidRDefault="00000000">
      <w:pPr>
        <w:pStyle w:val="BodyText"/>
        <w:spacing w:before="1" w:line="252" w:lineRule="auto"/>
        <w:ind w:left="1392" w:right="2005"/>
        <w:jc w:val="both"/>
      </w:pPr>
      <w:r>
        <w:t>Abstract:</w:t>
      </w:r>
      <w:r>
        <w:rPr>
          <w:spacing w:val="40"/>
        </w:rPr>
        <w:t xml:space="preserve"> </w:t>
      </w:r>
      <w:r>
        <w:t>This paper explores how can geographical dimension be in</w:t>
      </w:r>
      <w:del w:id="0" w:author="Fleischmann Martin" w:date="2024-06-24T11:15:00Z">
        <w:r>
          <w:delText>-</w:delText>
        </w:r>
      </w:del>
      <w:r>
        <w:t xml:space="preserve"> corporated into deep learning designed to understand the composition</w:t>
      </w:r>
      <w:r>
        <w:rPr>
          <w:spacing w:val="40"/>
        </w:rPr>
        <w:t xml:space="preserve"> </w:t>
      </w:r>
      <w:r>
        <w:t>of</w:t>
      </w:r>
      <w:r>
        <w:rPr>
          <w:spacing w:val="38"/>
        </w:rPr>
        <w:t xml:space="preserve"> </w:t>
      </w:r>
      <w:r>
        <w:t>urban</w:t>
      </w:r>
      <w:r>
        <w:rPr>
          <w:spacing w:val="38"/>
        </w:rPr>
        <w:t xml:space="preserve"> </w:t>
      </w:r>
      <w:r>
        <w:t>landscapes</w:t>
      </w:r>
      <w:r>
        <w:rPr>
          <w:spacing w:val="38"/>
        </w:rPr>
        <w:t xml:space="preserve"> </w:t>
      </w:r>
      <w:r>
        <w:t>based</w:t>
      </w:r>
      <w:r>
        <w:rPr>
          <w:spacing w:val="38"/>
        </w:rPr>
        <w:t xml:space="preserve"> </w:t>
      </w:r>
      <w:r>
        <w:t>on</w:t>
      </w:r>
      <w:r>
        <w:rPr>
          <w:spacing w:val="38"/>
        </w:rPr>
        <w:t xml:space="preserve"> </w:t>
      </w:r>
      <w:r>
        <w:t>Sentinel</w:t>
      </w:r>
      <w:r>
        <w:rPr>
          <w:spacing w:val="38"/>
        </w:rPr>
        <w:t xml:space="preserve"> </w:t>
      </w:r>
      <w:r>
        <w:t>2</w:t>
      </w:r>
      <w:r>
        <w:rPr>
          <w:spacing w:val="38"/>
        </w:rPr>
        <w:t xml:space="preserve"> </w:t>
      </w:r>
      <w:r>
        <w:t>satellite</w:t>
      </w:r>
      <w:r>
        <w:rPr>
          <w:spacing w:val="38"/>
        </w:rPr>
        <w:t xml:space="preserve"> </w:t>
      </w:r>
      <w:r>
        <w:t>imagery.</w:t>
      </w:r>
      <w:r>
        <w:rPr>
          <w:spacing w:val="80"/>
        </w:rPr>
        <w:t xml:space="preserve"> </w:t>
      </w:r>
      <w:r>
        <w:t>Compared to standard computer vision, satellite imagery is unique as images sampled from the data form a continuous array, rather than being fully independent.</w:t>
      </w:r>
      <w:r>
        <w:rPr>
          <w:spacing w:val="40"/>
        </w:rPr>
        <w:t xml:space="preserve"> </w:t>
      </w:r>
      <w:r>
        <w:t>We</w:t>
      </w:r>
      <w:r>
        <w:rPr>
          <w:spacing w:val="33"/>
        </w:rPr>
        <w:t xml:space="preserve"> </w:t>
      </w:r>
      <w:r>
        <w:t>argue</w:t>
      </w:r>
      <w:r>
        <w:rPr>
          <w:spacing w:val="33"/>
        </w:rPr>
        <w:t xml:space="preserve"> </w:t>
      </w:r>
      <w:r>
        <w:t>that</w:t>
      </w:r>
      <w:r>
        <w:rPr>
          <w:spacing w:val="33"/>
        </w:rPr>
        <w:t xml:space="preserve"> </w:t>
      </w:r>
      <w:r>
        <w:t>the</w:t>
      </w:r>
      <w:r>
        <w:rPr>
          <w:spacing w:val="33"/>
        </w:rPr>
        <w:t xml:space="preserve"> </w:t>
      </w:r>
      <w:r>
        <w:t>spatial</w:t>
      </w:r>
      <w:r>
        <w:rPr>
          <w:spacing w:val="33"/>
        </w:rPr>
        <w:t xml:space="preserve"> </w:t>
      </w:r>
      <w:r>
        <w:t>configuration</w:t>
      </w:r>
      <w:r>
        <w:rPr>
          <w:spacing w:val="33"/>
        </w:rPr>
        <w:t xml:space="preserve"> </w:t>
      </w:r>
      <w:r>
        <w:t>of</w:t>
      </w:r>
      <w:r>
        <w:rPr>
          <w:spacing w:val="33"/>
        </w:rPr>
        <w:t xml:space="preserve"> </w:t>
      </w:r>
      <w:r>
        <w:t>the</w:t>
      </w:r>
      <w:r>
        <w:rPr>
          <w:spacing w:val="33"/>
        </w:rPr>
        <w:t xml:space="preserve"> </w:t>
      </w:r>
      <w:r>
        <w:t>images</w:t>
      </w:r>
      <w:r>
        <w:rPr>
          <w:spacing w:val="33"/>
        </w:rPr>
        <w:t xml:space="preserve"> </w:t>
      </w:r>
      <w:r>
        <w:t>is as</w:t>
      </w:r>
      <w:r>
        <w:rPr>
          <w:spacing w:val="23"/>
        </w:rPr>
        <w:t xml:space="preserve"> </w:t>
      </w:r>
      <w:r>
        <w:t>important</w:t>
      </w:r>
      <w:r>
        <w:rPr>
          <w:spacing w:val="23"/>
        </w:rPr>
        <w:t xml:space="preserve"> </w:t>
      </w:r>
      <w:r>
        <w:t>as</w:t>
      </w:r>
      <w:r>
        <w:rPr>
          <w:spacing w:val="23"/>
        </w:rPr>
        <w:t xml:space="preserve"> </w:t>
      </w:r>
      <w:r>
        <w:t>the</w:t>
      </w:r>
      <w:r>
        <w:rPr>
          <w:spacing w:val="23"/>
        </w:rPr>
        <w:t xml:space="preserve"> </w:t>
      </w:r>
      <w:r>
        <w:t>content</w:t>
      </w:r>
      <w:r>
        <w:rPr>
          <w:spacing w:val="23"/>
        </w:rPr>
        <w:t xml:space="preserve"> </w:t>
      </w:r>
      <w:r>
        <w:t>of</w:t>
      </w:r>
      <w:r>
        <w:rPr>
          <w:spacing w:val="23"/>
        </w:rPr>
        <w:t xml:space="preserve"> </w:t>
      </w:r>
      <w:r>
        <w:t>each</w:t>
      </w:r>
      <w:r>
        <w:rPr>
          <w:spacing w:val="23"/>
        </w:rPr>
        <w:t xml:space="preserve"> </w:t>
      </w:r>
      <w:r>
        <w:t>image</w:t>
      </w:r>
      <w:r>
        <w:rPr>
          <w:spacing w:val="23"/>
        </w:rPr>
        <w:t xml:space="preserve"> </w:t>
      </w:r>
      <w:r>
        <w:t>when</w:t>
      </w:r>
      <w:r>
        <w:rPr>
          <w:spacing w:val="23"/>
        </w:rPr>
        <w:t xml:space="preserve"> </w:t>
      </w:r>
      <w:r>
        <w:t>attempting</w:t>
      </w:r>
      <w:r>
        <w:rPr>
          <w:spacing w:val="23"/>
        </w:rPr>
        <w:t xml:space="preserve"> </w:t>
      </w:r>
      <w:r>
        <w:t>to</w:t>
      </w:r>
      <w:r>
        <w:rPr>
          <w:spacing w:val="23"/>
        </w:rPr>
        <w:t xml:space="preserve"> </w:t>
      </w:r>
      <w:r>
        <w:t>capture a pattern that reflects the structure of the urban environment.</w:t>
      </w:r>
      <w:r>
        <w:rPr>
          <w:spacing w:val="40"/>
        </w:rPr>
        <w:t xml:space="preserve"> </w:t>
      </w:r>
      <w:r>
        <w:t xml:space="preserve">We propose a series of approaches explicitly incorporating spatial </w:t>
      </w:r>
      <w:del w:id="1" w:author="Fleischmann Martin" w:date="2024-06-24T11:15:00Z">
        <w:r>
          <w:delText>dimen- sion</w:delText>
        </w:r>
      </w:del>
      <w:ins w:id="2" w:author="Fleischmann Martin" w:date="2024-06-24T11:15:00Z">
        <w:r>
          <w:t>dimension</w:t>
        </w:r>
      </w:ins>
      <w:r>
        <w:t xml:space="preserve"> in the predictive pipeline based on the EfficientNetB4 </w:t>
      </w:r>
      <w:del w:id="3" w:author="Fleischmann Martin" w:date="2024-06-24T11:15:00Z">
        <w:r>
          <w:delText>convolu- tional</w:delText>
        </w:r>
      </w:del>
      <w:ins w:id="4" w:author="Fleischmann Martin" w:date="2024-06-24T11:15:00Z">
        <w:r>
          <w:t>convolutional</w:t>
        </w:r>
      </w:ins>
      <w:r>
        <w:t xml:space="preserve"> neural network (CNN) and experimentally test their effect on model</w:t>
      </w:r>
      <w:r>
        <w:rPr>
          <w:spacing w:val="40"/>
        </w:rPr>
        <w:t xml:space="preserve"> </w:t>
      </w:r>
      <w:r>
        <w:t>performance.</w:t>
      </w:r>
      <w:r>
        <w:rPr>
          <w:spacing w:val="40"/>
        </w:rPr>
        <w:t xml:space="preserve">  </w:t>
      </w:r>
      <w:r>
        <w:t>The</w:t>
      </w:r>
      <w:r>
        <w:rPr>
          <w:spacing w:val="40"/>
        </w:rPr>
        <w:t xml:space="preserve"> </w:t>
      </w:r>
      <w:r>
        <w:t>experiments</w:t>
      </w:r>
      <w:r>
        <w:rPr>
          <w:spacing w:val="40"/>
        </w:rPr>
        <w:t xml:space="preserve"> </w:t>
      </w:r>
      <w:r>
        <w:t>in</w:t>
      </w:r>
      <w:r>
        <w:rPr>
          <w:spacing w:val="40"/>
        </w:rPr>
        <w:t xml:space="preserve"> </w:t>
      </w:r>
      <w:r>
        <w:t>this</w:t>
      </w:r>
      <w:r>
        <w:rPr>
          <w:spacing w:val="40"/>
        </w:rPr>
        <w:t xml:space="preserve"> </w:t>
      </w:r>
      <w:r>
        <w:t>study</w:t>
      </w:r>
      <w:r>
        <w:rPr>
          <w:spacing w:val="40"/>
        </w:rPr>
        <w:t xml:space="preserve"> </w:t>
      </w:r>
      <w:r>
        <w:t>cover</w:t>
      </w:r>
      <w:r>
        <w:rPr>
          <w:spacing w:val="40"/>
        </w:rPr>
        <w:t xml:space="preserve"> </w:t>
      </w:r>
      <w:r>
        <w:t>the</w:t>
      </w:r>
      <w:r>
        <w:rPr>
          <w:spacing w:val="40"/>
        </w:rPr>
        <w:t xml:space="preserve"> </w:t>
      </w:r>
      <w:r>
        <w:t>scale</w:t>
      </w:r>
      <w:r>
        <w:rPr>
          <w:spacing w:val="80"/>
        </w:rPr>
        <w:t xml:space="preserve"> </w:t>
      </w:r>
      <w:r>
        <w:t>of</w:t>
      </w:r>
      <w:r>
        <w:rPr>
          <w:spacing w:val="40"/>
        </w:rPr>
        <w:t xml:space="preserve"> </w:t>
      </w:r>
      <w:r>
        <w:t>the</w:t>
      </w:r>
      <w:r>
        <w:rPr>
          <w:spacing w:val="40"/>
        </w:rPr>
        <w:t xml:space="preserve"> </w:t>
      </w:r>
      <w:r>
        <w:t>sampled</w:t>
      </w:r>
      <w:r>
        <w:rPr>
          <w:spacing w:val="40"/>
        </w:rPr>
        <w:t xml:space="preserve"> </w:t>
      </w:r>
      <w:r>
        <w:t>area,</w:t>
      </w:r>
      <w:r>
        <w:rPr>
          <w:spacing w:val="40"/>
        </w:rPr>
        <w:t xml:space="preserve"> </w:t>
      </w:r>
      <w:r>
        <w:t>the</w:t>
      </w:r>
      <w:r>
        <w:rPr>
          <w:spacing w:val="40"/>
        </w:rPr>
        <w:t xml:space="preserve"> </w:t>
      </w:r>
      <w:r>
        <w:t>effect</w:t>
      </w:r>
      <w:r>
        <w:rPr>
          <w:spacing w:val="40"/>
        </w:rPr>
        <w:t xml:space="preserve"> </w:t>
      </w:r>
      <w:r>
        <w:t>of</w:t>
      </w:r>
      <w:r>
        <w:rPr>
          <w:spacing w:val="40"/>
        </w:rPr>
        <w:t xml:space="preserve"> </w:t>
      </w:r>
      <w:r>
        <w:t>spatial</w:t>
      </w:r>
      <w:r>
        <w:rPr>
          <w:spacing w:val="40"/>
        </w:rPr>
        <w:t xml:space="preserve"> </w:t>
      </w:r>
      <w:r>
        <w:t>augmentation,</w:t>
      </w:r>
      <w:r>
        <w:rPr>
          <w:spacing w:val="40"/>
        </w:rPr>
        <w:t xml:space="preserve"> </w:t>
      </w:r>
      <w:r>
        <w:t>and</w:t>
      </w:r>
      <w:r>
        <w:rPr>
          <w:spacing w:val="40"/>
        </w:rPr>
        <w:t xml:space="preserve"> </w:t>
      </w:r>
      <w:r>
        <w:t>the</w:t>
      </w:r>
      <w:r>
        <w:rPr>
          <w:spacing w:val="40"/>
        </w:rPr>
        <w:t xml:space="preserve"> </w:t>
      </w:r>
      <w:r>
        <w:t>role of modelling (logit ensemble and histogram-based gradient-boosted classifiers)</w:t>
      </w:r>
      <w:r>
        <w:rPr>
          <w:spacing w:val="40"/>
        </w:rPr>
        <w:t xml:space="preserve"> </w:t>
      </w:r>
      <w:r>
        <w:t>with</w:t>
      </w:r>
      <w:r>
        <w:rPr>
          <w:spacing w:val="40"/>
        </w:rPr>
        <w:t xml:space="preserve"> </w:t>
      </w:r>
      <w:r>
        <w:t>and</w:t>
      </w:r>
      <w:r>
        <w:rPr>
          <w:spacing w:val="40"/>
        </w:rPr>
        <w:t xml:space="preserve"> </w:t>
      </w:r>
      <w:r>
        <w:t>without</w:t>
      </w:r>
      <w:r>
        <w:rPr>
          <w:spacing w:val="40"/>
        </w:rPr>
        <w:t xml:space="preserve"> </w:t>
      </w:r>
      <w:r>
        <w:t>the</w:t>
      </w:r>
      <w:r>
        <w:rPr>
          <w:spacing w:val="40"/>
        </w:rPr>
        <w:t xml:space="preserve"> </w:t>
      </w:r>
      <w:r>
        <w:t>spatial</w:t>
      </w:r>
      <w:r>
        <w:rPr>
          <w:spacing w:val="40"/>
        </w:rPr>
        <w:t xml:space="preserve"> </w:t>
      </w:r>
      <w:r>
        <w:t>context</w:t>
      </w:r>
      <w:r>
        <w:rPr>
          <w:spacing w:val="40"/>
        </w:rPr>
        <w:t xml:space="preserve"> </w:t>
      </w:r>
      <w:r>
        <w:t>on</w:t>
      </w:r>
      <w:r>
        <w:rPr>
          <w:spacing w:val="40"/>
        </w:rPr>
        <w:t xml:space="preserve"> </w:t>
      </w:r>
      <w:r>
        <w:t>the</w:t>
      </w:r>
      <w:r>
        <w:rPr>
          <w:spacing w:val="40"/>
        </w:rPr>
        <w:t xml:space="preserve"> </w:t>
      </w:r>
      <w:r>
        <w:t>outputs</w:t>
      </w:r>
      <w:r>
        <w:rPr>
          <w:spacing w:val="40"/>
        </w:rPr>
        <w:t xml:space="preserve"> </w:t>
      </w:r>
      <w:r>
        <w:t>of</w:t>
      </w:r>
      <w:r>
        <w:rPr>
          <w:spacing w:val="80"/>
        </w:rPr>
        <w:t xml:space="preserve"> </w:t>
      </w:r>
      <w:r>
        <w:t>the neural network-generated vector of probabilities while trying to predict spatial signatures, a classification of primarily urban landscape based</w:t>
      </w:r>
      <w:r>
        <w:rPr>
          <w:spacing w:val="40"/>
        </w:rPr>
        <w:t xml:space="preserve"> </w:t>
      </w:r>
      <w:r>
        <w:t>on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The</w:t>
      </w:r>
      <w:r>
        <w:rPr>
          <w:spacing w:val="40"/>
        </w:rPr>
        <w:t xml:space="preserve"> </w:t>
      </w:r>
      <w:r>
        <w:t>results</w:t>
      </w:r>
      <w:r>
        <w:rPr>
          <w:spacing w:val="40"/>
        </w:rPr>
        <w:t xml:space="preserve"> </w:t>
      </w:r>
      <w:r>
        <w:t>suggest</w:t>
      </w:r>
      <w:r>
        <w:rPr>
          <w:spacing w:val="40"/>
        </w:rPr>
        <w:t xml:space="preserve"> </w:t>
      </w:r>
      <w:r>
        <w:t>that</w:t>
      </w:r>
      <w:r>
        <w:rPr>
          <w:spacing w:val="40"/>
        </w:rPr>
        <w:t xml:space="preserve"> </w:t>
      </w:r>
      <w:r>
        <w:t>certain</w:t>
      </w:r>
      <w:r>
        <w:rPr>
          <w:spacing w:val="40"/>
        </w:rPr>
        <w:t xml:space="preserve"> </w:t>
      </w:r>
      <w:r>
        <w:t>ways</w:t>
      </w:r>
      <w:r>
        <w:rPr>
          <w:spacing w:val="40"/>
        </w:rPr>
        <w:t xml:space="preserve"> </w:t>
      </w:r>
      <w:r>
        <w:t>of embedding spatial information, especially in the modelling step, consistently significantly improve the prediction accuracy and shall be considered</w:t>
      </w:r>
      <w:r>
        <w:rPr>
          <w:spacing w:val="40"/>
        </w:rPr>
        <w:t xml:space="preserve"> </w:t>
      </w:r>
      <w:r>
        <w:t>on</w:t>
      </w:r>
      <w:r>
        <w:rPr>
          <w:spacing w:val="40"/>
        </w:rPr>
        <w:t xml:space="preserve"> </w:t>
      </w:r>
      <w:r>
        <w:t>top</w:t>
      </w:r>
      <w:r>
        <w:rPr>
          <w:spacing w:val="40"/>
        </w:rPr>
        <w:t xml:space="preserve"> </w:t>
      </w:r>
      <w:r>
        <w:t>of</w:t>
      </w:r>
      <w:r>
        <w:rPr>
          <w:spacing w:val="40"/>
        </w:rPr>
        <w:t xml:space="preserve"> </w:t>
      </w:r>
      <w:r>
        <w:t>standard</w:t>
      </w:r>
      <w:r>
        <w:rPr>
          <w:spacing w:val="40"/>
        </w:rPr>
        <w:t xml:space="preserve"> </w:t>
      </w:r>
      <w:r>
        <w:t>CNNs.</w:t>
      </w:r>
    </w:p>
    <w:p w14:paraId="23A6943E" w14:textId="77777777" w:rsidR="00E37508" w:rsidRDefault="00E37508">
      <w:pPr>
        <w:pStyle w:val="BodyText"/>
        <w:spacing w:before="138"/>
      </w:pPr>
    </w:p>
    <w:p w14:paraId="4891C91E" w14:textId="77777777" w:rsidR="00E37508" w:rsidRDefault="00000000">
      <w:pPr>
        <w:pStyle w:val="BodyText"/>
        <w:ind w:left="117"/>
      </w:pPr>
      <w:r>
        <w:t>Key</w:t>
      </w:r>
      <w:r>
        <w:rPr>
          <w:spacing w:val="24"/>
        </w:rPr>
        <w:t xml:space="preserve"> </w:t>
      </w:r>
      <w:r>
        <w:t>words:</w:t>
      </w:r>
      <w:r>
        <w:rPr>
          <w:spacing w:val="79"/>
          <w:w w:val="150"/>
        </w:rPr>
        <w:t xml:space="preserve"> </w:t>
      </w:r>
      <w:r>
        <w:t>spatial</w:t>
      </w:r>
      <w:r>
        <w:rPr>
          <w:spacing w:val="25"/>
        </w:rPr>
        <w:t xml:space="preserve"> </w:t>
      </w:r>
      <w:r>
        <w:t>signatures,</w:t>
      </w:r>
      <w:r>
        <w:rPr>
          <w:spacing w:val="25"/>
        </w:rPr>
        <w:t xml:space="preserve"> </w:t>
      </w:r>
      <w:r>
        <w:t>classification,</w:t>
      </w:r>
      <w:r>
        <w:rPr>
          <w:spacing w:val="24"/>
        </w:rPr>
        <w:t xml:space="preserve"> </w:t>
      </w:r>
      <w:r>
        <w:t>remote</w:t>
      </w:r>
      <w:r>
        <w:rPr>
          <w:spacing w:val="25"/>
        </w:rPr>
        <w:t xml:space="preserve"> </w:t>
      </w:r>
      <w:r>
        <w:t>sensing,</w:t>
      </w:r>
      <w:r>
        <w:rPr>
          <w:spacing w:val="25"/>
        </w:rPr>
        <w:t xml:space="preserve"> </w:t>
      </w:r>
      <w:r>
        <w:t>artificial</w:t>
      </w:r>
      <w:r>
        <w:rPr>
          <w:spacing w:val="25"/>
        </w:rPr>
        <w:t xml:space="preserve"> </w:t>
      </w:r>
      <w:r>
        <w:t>intelligence,</w:t>
      </w:r>
      <w:r>
        <w:rPr>
          <w:spacing w:val="24"/>
        </w:rPr>
        <w:t xml:space="preserve"> </w:t>
      </w:r>
      <w:r>
        <w:t>open</w:t>
      </w:r>
      <w:r>
        <w:rPr>
          <w:spacing w:val="25"/>
        </w:rPr>
        <w:t xml:space="preserve"> </w:t>
      </w:r>
      <w:r>
        <w:rPr>
          <w:spacing w:val="-4"/>
        </w:rPr>
        <w:t>data</w:t>
      </w:r>
    </w:p>
    <w:p w14:paraId="1BDD5F63" w14:textId="77777777" w:rsidR="00E37508" w:rsidRDefault="00E37508">
      <w:pPr>
        <w:sectPr w:rsidR="00E37508">
          <w:headerReference w:type="default" r:id="rId7"/>
          <w:footerReference w:type="default" r:id="rId8"/>
          <w:type w:val="continuous"/>
          <w:pgSz w:w="12240" w:h="15840"/>
          <w:pgMar w:top="1320" w:right="680" w:bottom="280" w:left="1300" w:header="720" w:footer="720" w:gutter="0"/>
          <w:cols w:space="720"/>
        </w:sectPr>
      </w:pPr>
    </w:p>
    <w:p w14:paraId="16A12A7D" w14:textId="77777777" w:rsidR="00E37508" w:rsidRDefault="00000000">
      <w:pPr>
        <w:pStyle w:val="Heading1"/>
        <w:numPr>
          <w:ilvl w:val="0"/>
          <w:numId w:val="3"/>
        </w:numPr>
        <w:tabs>
          <w:tab w:val="left" w:pos="415"/>
        </w:tabs>
        <w:spacing w:before="61"/>
        <w:ind w:left="415" w:hanging="298"/>
      </w:pPr>
      <w:bookmarkStart w:id="5" w:name="1_Introduction"/>
      <w:bookmarkEnd w:id="5"/>
      <w:r>
        <w:rPr>
          <w:spacing w:val="-2"/>
        </w:rPr>
        <w:lastRenderedPageBreak/>
        <w:t>Introduction</w:t>
      </w:r>
    </w:p>
    <w:p w14:paraId="3FE7C8DD" w14:textId="77777777" w:rsidR="00E37508" w:rsidRDefault="00000000">
      <w:pPr>
        <w:pStyle w:val="BodyText"/>
        <w:spacing w:before="283" w:line="304" w:lineRule="auto"/>
        <w:ind w:left="117" w:right="729"/>
        <w:jc w:val="both"/>
      </w:pPr>
      <w:r>
        <w:t>The</w:t>
      </w:r>
      <w:r>
        <w:rPr>
          <w:spacing w:val="40"/>
        </w:rPr>
        <w:t xml:space="preserve"> </w:t>
      </w:r>
      <w:r>
        <w:t>way</w:t>
      </w:r>
      <w:r>
        <w:rPr>
          <w:spacing w:val="40"/>
        </w:rPr>
        <w:t xml:space="preserve"> </w:t>
      </w:r>
      <w:r>
        <w:t>in</w:t>
      </w:r>
      <w:r>
        <w:rPr>
          <w:spacing w:val="40"/>
        </w:rPr>
        <w:t xml:space="preserve"> </w:t>
      </w:r>
      <w:r>
        <w:t>which</w:t>
      </w:r>
      <w:r>
        <w:rPr>
          <w:spacing w:val="40"/>
        </w:rPr>
        <w:t xml:space="preserve"> </w:t>
      </w:r>
      <w:r>
        <w:t>different</w:t>
      </w:r>
      <w:r>
        <w:rPr>
          <w:spacing w:val="40"/>
        </w:rPr>
        <w:t xml:space="preserve"> </w:t>
      </w:r>
      <w:r>
        <w:t>urban</w:t>
      </w:r>
      <w:r>
        <w:rPr>
          <w:spacing w:val="40"/>
        </w:rPr>
        <w:t xml:space="preserve"> </w:t>
      </w:r>
      <w:r>
        <w:t>functions</w:t>
      </w:r>
      <w:r>
        <w:rPr>
          <w:spacing w:val="40"/>
        </w:rPr>
        <w:t xml:space="preserve"> </w:t>
      </w:r>
      <w:r>
        <w:t>are</w:t>
      </w:r>
      <w:r>
        <w:rPr>
          <w:spacing w:val="40"/>
        </w:rPr>
        <w:t xml:space="preserve"> </w:t>
      </w:r>
      <w:r>
        <w:t>arranged</w:t>
      </w:r>
      <w:r>
        <w:rPr>
          <w:spacing w:val="40"/>
        </w:rPr>
        <w:t xml:space="preserve"> </w:t>
      </w:r>
      <w:r>
        <w:t>within</w:t>
      </w:r>
      <w:r>
        <w:rPr>
          <w:spacing w:val="40"/>
        </w:rPr>
        <w:t xml:space="preserve"> </w:t>
      </w:r>
      <w:r>
        <w:t>space,</w:t>
      </w:r>
      <w:r>
        <w:rPr>
          <w:spacing w:val="40"/>
        </w:rPr>
        <w:t xml:space="preserve"> </w:t>
      </w:r>
      <w:r>
        <w:t>and</w:t>
      </w:r>
      <w:r>
        <w:rPr>
          <w:spacing w:val="40"/>
        </w:rPr>
        <w:t xml:space="preserve"> </w:t>
      </w:r>
      <w:r>
        <w:t>the</w:t>
      </w:r>
      <w:r>
        <w:rPr>
          <w:spacing w:val="40"/>
        </w:rPr>
        <w:t xml:space="preserve"> </w:t>
      </w:r>
      <w:r>
        <w:t>forms</w:t>
      </w:r>
      <w:r>
        <w:rPr>
          <w:spacing w:val="40"/>
        </w:rPr>
        <w:t xml:space="preserve"> </w:t>
      </w:r>
      <w:r>
        <w:t>these give</w:t>
      </w:r>
      <w:r>
        <w:rPr>
          <w:spacing w:val="40"/>
        </w:rPr>
        <w:t xml:space="preserve"> </w:t>
      </w:r>
      <w:r>
        <w:t>rise</w:t>
      </w:r>
      <w:r>
        <w:rPr>
          <w:spacing w:val="40"/>
        </w:rPr>
        <w:t xml:space="preserve"> </w:t>
      </w:r>
      <w:r>
        <w:t>to,</w:t>
      </w:r>
      <w:r>
        <w:rPr>
          <w:spacing w:val="40"/>
        </w:rPr>
        <w:t xml:space="preserve"> </w:t>
      </w:r>
      <w:r>
        <w:t>are</w:t>
      </w:r>
      <w:r>
        <w:rPr>
          <w:spacing w:val="40"/>
        </w:rPr>
        <w:t xml:space="preserve"> </w:t>
      </w:r>
      <w:r>
        <w:t>important</w:t>
      </w:r>
      <w:r>
        <w:rPr>
          <w:spacing w:val="40"/>
        </w:rPr>
        <w:t xml:space="preserve"> </w:t>
      </w:r>
      <w:r>
        <w:t>to</w:t>
      </w:r>
      <w:r>
        <w:rPr>
          <w:spacing w:val="40"/>
        </w:rPr>
        <w:t xml:space="preserve"> </w:t>
      </w:r>
      <w:r>
        <w:t>understand</w:t>
      </w:r>
      <w:r>
        <w:rPr>
          <w:spacing w:val="40"/>
        </w:rPr>
        <w:t xml:space="preserve"> </w:t>
      </w:r>
      <w:r>
        <w:t>how</w:t>
      </w:r>
      <w:r>
        <w:rPr>
          <w:spacing w:val="40"/>
        </w:rPr>
        <w:t xml:space="preserve"> </w:t>
      </w:r>
      <w:r>
        <w:t>cities</w:t>
      </w:r>
      <w:r>
        <w:rPr>
          <w:spacing w:val="40"/>
        </w:rPr>
        <w:t xml:space="preserve"> </w:t>
      </w:r>
      <w:r>
        <w:t>work,</w:t>
      </w:r>
      <w:r>
        <w:rPr>
          <w:spacing w:val="40"/>
        </w:rPr>
        <w:t xml:space="preserve"> </w:t>
      </w:r>
      <w:r>
        <w:t>how</w:t>
      </w:r>
      <w:r>
        <w:rPr>
          <w:spacing w:val="40"/>
        </w:rPr>
        <w:t xml:space="preserve"> </w:t>
      </w:r>
      <w:r>
        <w:t>they</w:t>
      </w:r>
      <w:r>
        <w:rPr>
          <w:spacing w:val="40"/>
        </w:rPr>
        <w:t xml:space="preserve"> </w:t>
      </w:r>
      <w:r>
        <w:t>interact</w:t>
      </w:r>
      <w:r>
        <w:rPr>
          <w:spacing w:val="40"/>
        </w:rPr>
        <w:t xml:space="preserve"> </w:t>
      </w:r>
      <w:r>
        <w:t>with</w:t>
      </w:r>
      <w:r>
        <w:rPr>
          <w:spacing w:val="40"/>
        </w:rPr>
        <w:t xml:space="preserve"> </w:t>
      </w:r>
      <w:r>
        <w:t>the</w:t>
      </w:r>
      <w:r>
        <w:rPr>
          <w:spacing w:val="40"/>
        </w:rPr>
        <w:t xml:space="preserve"> </w:t>
      </w:r>
      <w:r>
        <w:t>human and</w:t>
      </w:r>
      <w:r>
        <w:rPr>
          <w:spacing w:val="40"/>
        </w:rPr>
        <w:t xml:space="preserve"> </w:t>
      </w:r>
      <w:r>
        <w:t>environmental</w:t>
      </w:r>
      <w:r>
        <w:rPr>
          <w:spacing w:val="40"/>
        </w:rPr>
        <w:t xml:space="preserve"> </w:t>
      </w:r>
      <w:r>
        <w:t>systems</w:t>
      </w:r>
      <w:r>
        <w:rPr>
          <w:spacing w:val="40"/>
        </w:rPr>
        <w:t xml:space="preserve"> </w:t>
      </w:r>
      <w:r>
        <w:t>that</w:t>
      </w:r>
      <w:r>
        <w:rPr>
          <w:spacing w:val="40"/>
        </w:rPr>
        <w:t xml:space="preserve"> </w:t>
      </w:r>
      <w:r>
        <w:t>create</w:t>
      </w:r>
      <w:r>
        <w:rPr>
          <w:spacing w:val="40"/>
        </w:rPr>
        <w:t xml:space="preserve"> </w:t>
      </w:r>
      <w:r>
        <w:t>them,</w:t>
      </w:r>
      <w:r>
        <w:rPr>
          <w:spacing w:val="40"/>
        </w:rPr>
        <w:t xml:space="preserve"> </w:t>
      </w:r>
      <w:r>
        <w:t>and</w:t>
      </w:r>
      <w:r>
        <w:rPr>
          <w:spacing w:val="40"/>
        </w:rPr>
        <w:t xml:space="preserve"> </w:t>
      </w:r>
      <w:r>
        <w:t>how</w:t>
      </w:r>
      <w:r>
        <w:rPr>
          <w:spacing w:val="40"/>
        </w:rPr>
        <w:t xml:space="preserve"> </w:t>
      </w:r>
      <w:r>
        <w:t>policy</w:t>
      </w:r>
      <w:r>
        <w:rPr>
          <w:spacing w:val="40"/>
        </w:rPr>
        <w:t xml:space="preserve"> </w:t>
      </w:r>
      <w:r>
        <w:t>can</w:t>
      </w:r>
      <w:r>
        <w:rPr>
          <w:spacing w:val="40"/>
        </w:rPr>
        <w:t xml:space="preserve"> </w:t>
      </w:r>
      <w:r>
        <w:t>effectively</w:t>
      </w:r>
      <w:r>
        <w:rPr>
          <w:spacing w:val="40"/>
        </w:rPr>
        <w:t xml:space="preserve"> </w:t>
      </w:r>
      <w:r>
        <w:t>intervene.</w:t>
      </w:r>
      <w:r>
        <w:rPr>
          <w:spacing w:val="80"/>
        </w:rPr>
        <w:t xml:space="preserve"> </w:t>
      </w:r>
      <w:r>
        <w:t>Urban form and function matter, at least, for two reasons (</w:t>
      </w:r>
      <w:hyperlink w:anchor="_bookmark23" w:history="1">
        <w:r>
          <w:rPr>
            <w:color w:val="00004C"/>
          </w:rPr>
          <w:t>Arribas-Bel and Fleischmann</w:t>
        </w:r>
      </w:hyperlink>
      <w:r>
        <w:t xml:space="preserve">, </w:t>
      </w:r>
      <w:hyperlink w:anchor="_bookmark23" w:history="1">
        <w:r>
          <w:rPr>
            <w:color w:val="00004C"/>
          </w:rPr>
          <w:t>2022</w:t>
        </w:r>
      </w:hyperlink>
      <w:r>
        <w:t>):</w:t>
      </w:r>
      <w:r>
        <w:rPr>
          <w:spacing w:val="40"/>
        </w:rPr>
        <w:t xml:space="preserve"> </w:t>
      </w:r>
      <w:r>
        <w:t>first because cities use both to encode their history; and second because, once in place, the physical layout of functions within a city condition how it can and will develop in the future.</w:t>
      </w:r>
      <w:r>
        <w:rPr>
          <w:spacing w:val="40"/>
        </w:rPr>
        <w:t xml:space="preserve"> </w:t>
      </w:r>
      <w:r>
        <w:t>A key requirement to understand form and function in cities is adequate measurement, which implies detailed,</w:t>
      </w:r>
      <w:r>
        <w:rPr>
          <w:spacing w:val="40"/>
        </w:rPr>
        <w:t xml:space="preserve"> </w:t>
      </w:r>
      <w:r>
        <w:t>consistent,</w:t>
      </w:r>
      <w:r>
        <w:rPr>
          <w:spacing w:val="40"/>
        </w:rPr>
        <w:t xml:space="preserve"> </w:t>
      </w:r>
      <w:r>
        <w:t>and</w:t>
      </w:r>
      <w:r>
        <w:rPr>
          <w:spacing w:val="40"/>
        </w:rPr>
        <w:t xml:space="preserve"> </w:t>
      </w:r>
      <w:r>
        <w:t>scalable</w:t>
      </w:r>
      <w:r>
        <w:rPr>
          <w:spacing w:val="40"/>
        </w:rPr>
        <w:t xml:space="preserve"> </w:t>
      </w:r>
      <w:r>
        <w:t>characterisations</w:t>
      </w:r>
      <w:r>
        <w:rPr>
          <w:spacing w:val="40"/>
        </w:rPr>
        <w:t xml:space="preserve"> </w:t>
      </w:r>
      <w:r>
        <w:t>that</w:t>
      </w:r>
      <w:r>
        <w:rPr>
          <w:spacing w:val="40"/>
        </w:rPr>
        <w:t xml:space="preserve"> </w:t>
      </w:r>
      <w:r>
        <w:t>can</w:t>
      </w:r>
      <w:r>
        <w:rPr>
          <w:spacing w:val="40"/>
        </w:rPr>
        <w:t xml:space="preserve"> </w:t>
      </w:r>
      <w:r>
        <w:t>be</w:t>
      </w:r>
      <w:r>
        <w:rPr>
          <w:spacing w:val="40"/>
        </w:rPr>
        <w:t xml:space="preserve"> </w:t>
      </w:r>
      <w:r>
        <w:t>updated</w:t>
      </w:r>
      <w:r>
        <w:rPr>
          <w:spacing w:val="40"/>
        </w:rPr>
        <w:t xml:space="preserve"> </w:t>
      </w:r>
      <w:r>
        <w:t>frequently</w:t>
      </w:r>
      <w:r>
        <w:rPr>
          <w:spacing w:val="40"/>
        </w:rPr>
        <w:t xml:space="preserve"> </w:t>
      </w:r>
      <w:r>
        <w:t>over</w:t>
      </w:r>
      <w:r>
        <w:rPr>
          <w:spacing w:val="40"/>
        </w:rPr>
        <w:t xml:space="preserve"> </w:t>
      </w:r>
      <w:r>
        <w:t>time. These characteristics then allow not only to observe detail, but to see it unfold both over space and time.</w:t>
      </w:r>
      <w:r>
        <w:rPr>
          <w:spacing w:val="40"/>
        </w:rPr>
        <w:t xml:space="preserve"> </w:t>
      </w:r>
      <w:r>
        <w:t>There is a large literature measuring these phenomena, and it is relatively common to find</w:t>
      </w:r>
      <w:r>
        <w:rPr>
          <w:spacing w:val="80"/>
        </w:rPr>
        <w:t xml:space="preserve"> </w:t>
      </w:r>
      <w:r>
        <w:t>any two of those characteristics (i.e., detailed and consistent, consistent and scalable, and detailed and scalable) present in a given piece of work.</w:t>
      </w:r>
      <w:r>
        <w:rPr>
          <w:spacing w:val="40"/>
        </w:rPr>
        <w:t xml:space="preserve"> </w:t>
      </w:r>
      <w:r>
        <w:t>Research bringing the three together is still rare, although</w:t>
      </w:r>
      <w:r>
        <w:rPr>
          <w:spacing w:val="40"/>
        </w:rPr>
        <w:t xml:space="preserve"> </w:t>
      </w:r>
      <w:r>
        <w:t>some</w:t>
      </w:r>
      <w:r>
        <w:rPr>
          <w:spacing w:val="40"/>
        </w:rPr>
        <w:t xml:space="preserve"> </w:t>
      </w:r>
      <w:r>
        <w:t>is</w:t>
      </w:r>
      <w:r>
        <w:rPr>
          <w:spacing w:val="40"/>
        </w:rPr>
        <w:t xml:space="preserve"> </w:t>
      </w:r>
      <w:r>
        <w:t>emerging</w:t>
      </w:r>
      <w:r>
        <w:rPr>
          <w:spacing w:val="40"/>
        </w:rPr>
        <w:t xml:space="preserve"> </w:t>
      </w:r>
      <w:r>
        <w:t>(e.g.,</w:t>
      </w:r>
      <w:r>
        <w:rPr>
          <w:spacing w:val="40"/>
        </w:rPr>
        <w:t xml:space="preserve"> </w:t>
      </w:r>
      <w:hyperlink w:anchor="_bookmark31" w:history="1">
        <w:r>
          <w:rPr>
            <w:color w:val="00004C"/>
          </w:rPr>
          <w:t>Fleischmann</w:t>
        </w:r>
        <w:r>
          <w:rPr>
            <w:color w:val="00004C"/>
            <w:spacing w:val="40"/>
          </w:rPr>
          <w:t xml:space="preserve"> </w:t>
        </w:r>
        <w:r>
          <w:rPr>
            <w:color w:val="00004C"/>
          </w:rPr>
          <w:t>and</w:t>
        </w:r>
        <w:r>
          <w:rPr>
            <w:color w:val="00004C"/>
            <w:spacing w:val="40"/>
          </w:rPr>
          <w:t xml:space="preserve"> </w:t>
        </w:r>
        <w:r>
          <w:rPr>
            <w:color w:val="00004C"/>
          </w:rPr>
          <w:t>Arribas-Bel</w:t>
        </w:r>
      </w:hyperlink>
      <w:r>
        <w:t>,</w:t>
      </w:r>
      <w:r>
        <w:rPr>
          <w:spacing w:val="40"/>
        </w:rPr>
        <w:t xml:space="preserve"> </w:t>
      </w:r>
      <w:hyperlink w:anchor="_bookmark31" w:history="1">
        <w:r>
          <w:rPr>
            <w:color w:val="00004C"/>
          </w:rPr>
          <w:t>2022</w:t>
        </w:r>
      </w:hyperlink>
      <w:r>
        <w:t>)</w:t>
      </w:r>
      <w:r>
        <w:rPr>
          <w:spacing w:val="40"/>
        </w:rPr>
        <w:t xml:space="preserve"> </w:t>
      </w:r>
      <w:r>
        <w:t>thanks</w:t>
      </w:r>
      <w:r>
        <w:rPr>
          <w:spacing w:val="40"/>
        </w:rPr>
        <w:t xml:space="preserve"> </w:t>
      </w:r>
      <w:r>
        <w:t>to</w:t>
      </w:r>
      <w:r>
        <w:rPr>
          <w:spacing w:val="40"/>
        </w:rPr>
        <w:t xml:space="preserve"> </w:t>
      </w:r>
      <w:r>
        <w:t>the</w:t>
      </w:r>
      <w:r>
        <w:rPr>
          <w:spacing w:val="40"/>
        </w:rPr>
        <w:t xml:space="preserve"> </w:t>
      </w:r>
      <w:r>
        <w:t>confluence of better data, open source software, and cheap computing power.</w:t>
      </w:r>
      <w:r>
        <w:rPr>
          <w:spacing w:val="40"/>
        </w:rPr>
        <w:t xml:space="preserve"> </w:t>
      </w:r>
      <w:r>
        <w:t>Still, generating detailed, consistent,</w:t>
      </w:r>
      <w:r>
        <w:rPr>
          <w:spacing w:val="40"/>
        </w:rPr>
        <w:t xml:space="preserve"> </w:t>
      </w:r>
      <w:r>
        <w:t>and</w:t>
      </w:r>
      <w:r>
        <w:rPr>
          <w:spacing w:val="40"/>
        </w:rPr>
        <w:t xml:space="preserve"> </w:t>
      </w:r>
      <w:r>
        <w:t>scalable</w:t>
      </w:r>
      <w:r>
        <w:rPr>
          <w:spacing w:val="40"/>
        </w:rPr>
        <w:t xml:space="preserve"> </w:t>
      </w:r>
      <w:r>
        <w:t>classifications</w:t>
      </w:r>
      <w:r>
        <w:rPr>
          <w:spacing w:val="40"/>
        </w:rPr>
        <w:t xml:space="preserve"> </w:t>
      </w:r>
      <w:r>
        <w:t>of</w:t>
      </w:r>
      <w:r>
        <w:rPr>
          <w:spacing w:val="40"/>
        </w:rPr>
        <w:t xml:space="preserve"> </w:t>
      </w:r>
      <w:r>
        <w:t>urban</w:t>
      </w:r>
      <w:r>
        <w:rPr>
          <w:spacing w:val="40"/>
        </w:rPr>
        <w:t xml:space="preserve"> </w:t>
      </w:r>
      <w:r>
        <w:t>form</w:t>
      </w:r>
      <w:r>
        <w:rPr>
          <w:spacing w:val="40"/>
        </w:rPr>
        <w:t xml:space="preserve"> </w:t>
      </w:r>
      <w:r>
        <w:t>and</w:t>
      </w:r>
      <w:r>
        <w:rPr>
          <w:spacing w:val="40"/>
        </w:rPr>
        <w:t xml:space="preserve"> </w:t>
      </w:r>
      <w:r>
        <w:t>function</w:t>
      </w:r>
      <w:r>
        <w:rPr>
          <w:spacing w:val="40"/>
        </w:rPr>
        <w:t xml:space="preserve"> </w:t>
      </w:r>
      <w:r>
        <w:t>is</w:t>
      </w:r>
      <w:r>
        <w:rPr>
          <w:spacing w:val="40"/>
        </w:rPr>
        <w:t xml:space="preserve"> </w:t>
      </w:r>
      <w:r>
        <w:t>an</w:t>
      </w:r>
      <w:r>
        <w:rPr>
          <w:spacing w:val="40"/>
        </w:rPr>
        <w:t xml:space="preserve"> </w:t>
      </w:r>
      <w:r>
        <w:t>expensive</w:t>
      </w:r>
      <w:r>
        <w:rPr>
          <w:spacing w:val="40"/>
        </w:rPr>
        <w:t xml:space="preserve"> </w:t>
      </w:r>
      <w:r>
        <w:t>process</w:t>
      </w:r>
      <w:r>
        <w:rPr>
          <w:spacing w:val="40"/>
        </w:rPr>
        <w:t xml:space="preserve"> </w:t>
      </w:r>
      <w:r>
        <w:t xml:space="preserve">that is difficult to refresh regularly because most of the underlying data sources only see updates </w:t>
      </w:r>
      <w:r>
        <w:rPr>
          <w:spacing w:val="-2"/>
        </w:rPr>
        <w:t>infrequently.</w:t>
      </w:r>
    </w:p>
    <w:p w14:paraId="3A119CC1" w14:textId="77777777" w:rsidR="00E37508" w:rsidRDefault="00000000">
      <w:pPr>
        <w:pStyle w:val="BodyText"/>
        <w:spacing w:before="19" w:line="304" w:lineRule="auto"/>
        <w:ind w:left="117" w:right="729" w:firstLine="283"/>
        <w:jc w:val="both"/>
      </w:pPr>
      <w:r>
        <w:t>A</w:t>
      </w:r>
      <w:r>
        <w:rPr>
          <w:spacing w:val="40"/>
        </w:rPr>
        <w:t xml:space="preserve"> </w:t>
      </w:r>
      <w:r>
        <w:t>promising</w:t>
      </w:r>
      <w:r>
        <w:rPr>
          <w:spacing w:val="40"/>
        </w:rPr>
        <w:t xml:space="preserve"> </w:t>
      </w:r>
      <w:r>
        <w:t>option</w:t>
      </w:r>
      <w:r>
        <w:rPr>
          <w:spacing w:val="40"/>
        </w:rPr>
        <w:t xml:space="preserve"> </w:t>
      </w:r>
      <w:r>
        <w:t>to</w:t>
      </w:r>
      <w:r>
        <w:rPr>
          <w:spacing w:val="40"/>
        </w:rPr>
        <w:t xml:space="preserve"> </w:t>
      </w:r>
      <w:r>
        <w:t>improve</w:t>
      </w:r>
      <w:r>
        <w:rPr>
          <w:spacing w:val="40"/>
        </w:rPr>
        <w:t xml:space="preserve"> </w:t>
      </w:r>
      <w:r>
        <w:t>the</w:t>
      </w:r>
      <w:r>
        <w:rPr>
          <w:spacing w:val="40"/>
        </w:rPr>
        <w:t xml:space="preserve"> </w:t>
      </w:r>
      <w:r>
        <w:t>frequency</w:t>
      </w:r>
      <w:r>
        <w:rPr>
          <w:spacing w:val="40"/>
        </w:rPr>
        <w:t xml:space="preserve"> </w:t>
      </w:r>
      <w:r>
        <w:t>of</w:t>
      </w:r>
      <w:r>
        <w:rPr>
          <w:spacing w:val="40"/>
        </w:rPr>
        <w:t xml:space="preserve"> </w:t>
      </w:r>
      <w:r>
        <w:t>these</w:t>
      </w:r>
      <w:r>
        <w:rPr>
          <w:spacing w:val="40"/>
        </w:rPr>
        <w:t xml:space="preserve"> </w:t>
      </w:r>
      <w:r>
        <w:t>classifications</w:t>
      </w:r>
      <w:r>
        <w:rPr>
          <w:spacing w:val="40"/>
        </w:rPr>
        <w:t xml:space="preserve"> </w:t>
      </w:r>
      <w:r>
        <w:t>is</w:t>
      </w:r>
      <w:r>
        <w:rPr>
          <w:spacing w:val="40"/>
        </w:rPr>
        <w:t xml:space="preserve"> </w:t>
      </w:r>
      <w:r>
        <w:t>satellite</w:t>
      </w:r>
      <w:r>
        <w:rPr>
          <w:spacing w:val="40"/>
        </w:rPr>
        <w:t xml:space="preserve"> </w:t>
      </w:r>
      <w:r>
        <w:t>imagery. Satellite technology has radically increased and improved the amount of data available on the</w:t>
      </w:r>
      <w:r>
        <w:rPr>
          <w:spacing w:val="80"/>
          <w:w w:val="150"/>
        </w:rPr>
        <w:t xml:space="preserve"> </w:t>
      </w:r>
      <w:r>
        <w:t>Earth,</w:t>
      </w:r>
      <w:r>
        <w:rPr>
          <w:spacing w:val="40"/>
        </w:rPr>
        <w:t xml:space="preserve"> </w:t>
      </w:r>
      <w:r>
        <w:t>and</w:t>
      </w:r>
      <w:r>
        <w:rPr>
          <w:spacing w:val="38"/>
        </w:rPr>
        <w:t xml:space="preserve"> </w:t>
      </w:r>
      <w:r>
        <w:t>shows</w:t>
      </w:r>
      <w:r>
        <w:rPr>
          <w:spacing w:val="38"/>
        </w:rPr>
        <w:t xml:space="preserve"> </w:t>
      </w:r>
      <w:r>
        <w:t>no</w:t>
      </w:r>
      <w:r>
        <w:rPr>
          <w:spacing w:val="38"/>
        </w:rPr>
        <w:t xml:space="preserve"> </w:t>
      </w:r>
      <w:r>
        <w:t>signs</w:t>
      </w:r>
      <w:r>
        <w:rPr>
          <w:spacing w:val="38"/>
        </w:rPr>
        <w:t xml:space="preserve"> </w:t>
      </w:r>
      <w:r>
        <w:t>of</w:t>
      </w:r>
      <w:r>
        <w:rPr>
          <w:spacing w:val="38"/>
        </w:rPr>
        <w:t xml:space="preserve"> </w:t>
      </w:r>
      <w:r>
        <w:t>slowing</w:t>
      </w:r>
      <w:r>
        <w:rPr>
          <w:spacing w:val="38"/>
        </w:rPr>
        <w:t xml:space="preserve"> </w:t>
      </w:r>
      <w:r>
        <w:t>down.</w:t>
      </w:r>
      <w:r>
        <w:rPr>
          <w:spacing w:val="40"/>
        </w:rPr>
        <w:t xml:space="preserve"> </w:t>
      </w:r>
      <w:r>
        <w:t>More</w:t>
      </w:r>
      <w:r>
        <w:rPr>
          <w:spacing w:val="38"/>
        </w:rPr>
        <w:t xml:space="preserve"> </w:t>
      </w:r>
      <w:r>
        <w:t>and</w:t>
      </w:r>
      <w:r>
        <w:rPr>
          <w:spacing w:val="38"/>
        </w:rPr>
        <w:t xml:space="preserve"> </w:t>
      </w:r>
      <w:r>
        <w:t>better</w:t>
      </w:r>
      <w:r>
        <w:rPr>
          <w:spacing w:val="38"/>
        </w:rPr>
        <w:t xml:space="preserve"> </w:t>
      </w:r>
      <w:r>
        <w:t>imagery</w:t>
      </w:r>
      <w:r>
        <w:rPr>
          <w:spacing w:val="38"/>
        </w:rPr>
        <w:t xml:space="preserve"> </w:t>
      </w:r>
      <w:r>
        <w:t>has</w:t>
      </w:r>
      <w:r>
        <w:rPr>
          <w:spacing w:val="38"/>
        </w:rPr>
        <w:t xml:space="preserve"> </w:t>
      </w:r>
      <w:r>
        <w:t>been</w:t>
      </w:r>
      <w:r>
        <w:rPr>
          <w:spacing w:val="38"/>
        </w:rPr>
        <w:t xml:space="preserve"> </w:t>
      </w:r>
      <w:r>
        <w:t>complemented with the rise of new computer vision algorithms, such as deep learning (</w:t>
      </w:r>
      <w:hyperlink w:anchor="_bookmark41" w:history="1">
        <w:r>
          <w:rPr>
            <w:color w:val="00004C"/>
          </w:rPr>
          <w:t>LeCun et al.</w:t>
        </w:r>
      </w:hyperlink>
      <w:r>
        <w:t xml:space="preserve">, </w:t>
      </w:r>
      <w:hyperlink w:anchor="_bookmark41" w:history="1">
        <w:r>
          <w:rPr>
            <w:color w:val="00004C"/>
          </w:rPr>
          <w:t>2015</w:t>
        </w:r>
      </w:hyperlink>
      <w:r>
        <w:t>), that allow</w:t>
      </w:r>
      <w:r>
        <w:rPr>
          <w:spacing w:val="40"/>
        </w:rPr>
        <w:t xml:space="preserve"> </w:t>
      </w:r>
      <w:r>
        <w:t>to</w:t>
      </w:r>
      <w:r>
        <w:rPr>
          <w:spacing w:val="40"/>
        </w:rPr>
        <w:t xml:space="preserve"> </w:t>
      </w:r>
      <w:r>
        <w:t>extract</w:t>
      </w:r>
      <w:r>
        <w:rPr>
          <w:spacing w:val="40"/>
        </w:rPr>
        <w:t xml:space="preserve"> </w:t>
      </w:r>
      <w:r>
        <w:t>more</w:t>
      </w:r>
      <w:r>
        <w:rPr>
          <w:spacing w:val="40"/>
        </w:rPr>
        <w:t xml:space="preserve"> </w:t>
      </w:r>
      <w:r>
        <w:t>value</w:t>
      </w:r>
      <w:r>
        <w:rPr>
          <w:spacing w:val="40"/>
        </w:rPr>
        <w:t xml:space="preserve"> </w:t>
      </w:r>
      <w:r>
        <w:t>from</w:t>
      </w:r>
      <w:r>
        <w:rPr>
          <w:spacing w:val="40"/>
        </w:rPr>
        <w:t xml:space="preserve"> </w:t>
      </w:r>
      <w:r>
        <w:t>the</w:t>
      </w:r>
      <w:r>
        <w:rPr>
          <w:spacing w:val="40"/>
        </w:rPr>
        <w:t xml:space="preserve"> </w:t>
      </w:r>
      <w:r>
        <w:t>same</w:t>
      </w:r>
      <w:r>
        <w:rPr>
          <w:spacing w:val="40"/>
        </w:rPr>
        <w:t xml:space="preserve"> </w:t>
      </w:r>
      <w:r>
        <w:t>amount</w:t>
      </w:r>
      <w:r>
        <w:rPr>
          <w:spacing w:val="40"/>
        </w:rPr>
        <w:t xml:space="preserve"> </w:t>
      </w:r>
      <w:r>
        <w:t>of</w:t>
      </w:r>
      <w:r>
        <w:rPr>
          <w:spacing w:val="40"/>
        </w:rPr>
        <w:t xml:space="preserve"> </w:t>
      </w:r>
      <w:r>
        <w:t>data;</w:t>
      </w:r>
      <w:r>
        <w:rPr>
          <w:spacing w:val="40"/>
        </w:rPr>
        <w:t xml:space="preserve"> </w:t>
      </w:r>
      <w:r>
        <w:t>and</w:t>
      </w:r>
      <w:r>
        <w:rPr>
          <w:spacing w:val="40"/>
        </w:rPr>
        <w:t xml:space="preserve"> </w:t>
      </w:r>
      <w:r>
        <w:t>the</w:t>
      </w:r>
      <w:r>
        <w:rPr>
          <w:spacing w:val="40"/>
        </w:rPr>
        <w:t xml:space="preserve"> </w:t>
      </w:r>
      <w:r>
        <w:t>availability</w:t>
      </w:r>
      <w:r>
        <w:rPr>
          <w:spacing w:val="40"/>
        </w:rPr>
        <w:t xml:space="preserve"> </w:t>
      </w:r>
      <w:r>
        <w:t>of</w:t>
      </w:r>
      <w:r>
        <w:rPr>
          <w:spacing w:val="40"/>
        </w:rPr>
        <w:t xml:space="preserve"> </w:t>
      </w:r>
      <w:r>
        <w:t>computing power that makes it possible to deploy them cheaply without the steep learning curve required</w:t>
      </w:r>
      <w:r>
        <w:rPr>
          <w:spacing w:val="80"/>
          <w:w w:val="150"/>
        </w:rPr>
        <w:t xml:space="preserve"> </w:t>
      </w:r>
      <w:r>
        <w:t>only a few years ago.</w:t>
      </w:r>
      <w:r>
        <w:rPr>
          <w:spacing w:val="40"/>
        </w:rPr>
        <w:t xml:space="preserve"> </w:t>
      </w:r>
      <w:r>
        <w:t>The convergence of these three trends in remote sensing is unlocking achievements that even very recently seemed beyond the realm of possibility.</w:t>
      </w:r>
      <w:r>
        <w:rPr>
          <w:spacing w:val="33"/>
        </w:rPr>
        <w:t xml:space="preserve"> </w:t>
      </w:r>
      <w:r>
        <w:t>One such area is the use of remote sensing and satellite technology to decode complex patterns in urban landscapes,</w:t>
      </w:r>
      <w:r>
        <w:rPr>
          <w:spacing w:val="40"/>
        </w:rPr>
        <w:t xml:space="preserve"> </w:t>
      </w:r>
      <w:r>
        <w:t>such</w:t>
      </w:r>
      <w:r>
        <w:rPr>
          <w:spacing w:val="37"/>
        </w:rPr>
        <w:t xml:space="preserve"> </w:t>
      </w:r>
      <w:r>
        <w:t>as</w:t>
      </w:r>
      <w:r>
        <w:rPr>
          <w:spacing w:val="37"/>
        </w:rPr>
        <w:t xml:space="preserve"> </w:t>
      </w:r>
      <w:r>
        <w:t>the</w:t>
      </w:r>
      <w:r>
        <w:rPr>
          <w:spacing w:val="36"/>
        </w:rPr>
        <w:t xml:space="preserve"> </w:t>
      </w:r>
      <w:r>
        <w:t>spatial</w:t>
      </w:r>
      <w:r>
        <w:rPr>
          <w:spacing w:val="37"/>
        </w:rPr>
        <w:t xml:space="preserve"> </w:t>
      </w:r>
      <w:r>
        <w:t>signature</w:t>
      </w:r>
      <w:r>
        <w:rPr>
          <w:spacing w:val="37"/>
        </w:rPr>
        <w:t xml:space="preserve"> </w:t>
      </w:r>
      <w:r>
        <w:t>of</w:t>
      </w:r>
      <w:r>
        <w:rPr>
          <w:spacing w:val="37"/>
        </w:rPr>
        <w:t xml:space="preserve"> </w:t>
      </w:r>
      <w:r>
        <w:t>different</w:t>
      </w:r>
      <w:r>
        <w:rPr>
          <w:spacing w:val="36"/>
        </w:rPr>
        <w:t xml:space="preserve"> </w:t>
      </w:r>
      <w:r>
        <w:t>types</w:t>
      </w:r>
      <w:r>
        <w:rPr>
          <w:spacing w:val="37"/>
        </w:rPr>
        <w:t xml:space="preserve"> </w:t>
      </w:r>
      <w:r>
        <w:t>of</w:t>
      </w:r>
      <w:r>
        <w:rPr>
          <w:spacing w:val="37"/>
        </w:rPr>
        <w:t xml:space="preserve"> </w:t>
      </w:r>
      <w:r>
        <w:t>form</w:t>
      </w:r>
      <w:r>
        <w:rPr>
          <w:spacing w:val="37"/>
        </w:rPr>
        <w:t xml:space="preserve"> </w:t>
      </w:r>
      <w:r>
        <w:t>and</w:t>
      </w:r>
      <w:r>
        <w:rPr>
          <w:spacing w:val="36"/>
        </w:rPr>
        <w:t xml:space="preserve"> </w:t>
      </w:r>
      <w:r>
        <w:t>function.</w:t>
      </w:r>
      <w:r>
        <w:rPr>
          <w:spacing w:val="80"/>
        </w:rPr>
        <w:t xml:space="preserve"> </w:t>
      </w:r>
      <w:r>
        <w:t>Just</w:t>
      </w:r>
      <w:r>
        <w:rPr>
          <w:spacing w:val="36"/>
        </w:rPr>
        <w:t xml:space="preserve"> </w:t>
      </w:r>
      <w:r>
        <w:t>as</w:t>
      </w:r>
      <w:r>
        <w:rPr>
          <w:spacing w:val="37"/>
        </w:rPr>
        <w:t xml:space="preserve"> </w:t>
      </w:r>
      <w:r>
        <w:t>importantly,</w:t>
      </w:r>
      <w:r>
        <w:rPr>
          <w:spacing w:val="40"/>
        </w:rPr>
        <w:t xml:space="preserve"> </w:t>
      </w:r>
      <w:r>
        <w:t>many of these advances are being built atop technology developed under open licenses that allow to further</w:t>
      </w:r>
      <w:r>
        <w:rPr>
          <w:spacing w:val="40"/>
        </w:rPr>
        <w:t xml:space="preserve"> </w:t>
      </w:r>
      <w:r>
        <w:t>build</w:t>
      </w:r>
      <w:r>
        <w:rPr>
          <w:spacing w:val="40"/>
        </w:rPr>
        <w:t xml:space="preserve"> </w:t>
      </w:r>
      <w:r>
        <w:t>on</w:t>
      </w:r>
      <w:r>
        <w:rPr>
          <w:spacing w:val="40"/>
        </w:rPr>
        <w:t xml:space="preserve"> </w:t>
      </w:r>
      <w:r>
        <w:t>them,</w:t>
      </w:r>
      <w:r>
        <w:rPr>
          <w:spacing w:val="40"/>
        </w:rPr>
        <w:t xml:space="preserve"> </w:t>
      </w:r>
      <w:r>
        <w:t>freely</w:t>
      </w:r>
      <w:r>
        <w:rPr>
          <w:spacing w:val="40"/>
        </w:rPr>
        <w:t xml:space="preserve"> </w:t>
      </w:r>
      <w:r>
        <w:t>redistributing</w:t>
      </w:r>
      <w:r>
        <w:rPr>
          <w:spacing w:val="40"/>
        </w:rPr>
        <w:t xml:space="preserve"> </w:t>
      </w:r>
      <w:r>
        <w:t>downstream</w:t>
      </w:r>
      <w:r>
        <w:rPr>
          <w:spacing w:val="40"/>
        </w:rPr>
        <w:t xml:space="preserve"> </w:t>
      </w:r>
      <w:r>
        <w:t>outputs.</w:t>
      </w:r>
    </w:p>
    <w:p w14:paraId="50B7631E" w14:textId="77777777" w:rsidR="00E37508" w:rsidRDefault="00000000">
      <w:pPr>
        <w:pStyle w:val="BodyText"/>
        <w:spacing w:before="14" w:line="304" w:lineRule="auto"/>
        <w:ind w:left="117" w:right="729" w:firstLine="283"/>
        <w:jc w:val="both"/>
      </w:pPr>
      <w:r>
        <w:t>The use of satellite technology for measuring different aspects of urban environments is by no means new.</w:t>
      </w:r>
      <w:r>
        <w:rPr>
          <w:spacing w:val="40"/>
        </w:rPr>
        <w:t xml:space="preserve"> </w:t>
      </w:r>
      <w:r>
        <w:t>Much of the present work falls within the broad category of urban remote sensing (</w:t>
      </w:r>
      <w:hyperlink w:anchor="_bookmark48" w:history="1">
        <w:r>
          <w:rPr>
            <w:color w:val="00004C"/>
          </w:rPr>
          <w:t>Rashed</w:t>
        </w:r>
        <w:r>
          <w:rPr>
            <w:color w:val="00004C"/>
            <w:spacing w:val="37"/>
          </w:rPr>
          <w:t xml:space="preserve"> </w:t>
        </w:r>
        <w:r>
          <w:rPr>
            <w:color w:val="00004C"/>
          </w:rPr>
          <w:t>and</w:t>
        </w:r>
        <w:r>
          <w:rPr>
            <w:color w:val="00004C"/>
            <w:spacing w:val="40"/>
          </w:rPr>
          <w:t xml:space="preserve"> </w:t>
        </w:r>
        <w:r>
          <w:rPr>
            <w:color w:val="00004C"/>
            <w:spacing w:val="33"/>
            <w:w w:val="96"/>
          </w:rPr>
          <w:t>J</w:t>
        </w:r>
        <w:r>
          <w:rPr>
            <w:color w:val="00004C"/>
            <w:spacing w:val="-69"/>
            <w:w w:val="97"/>
          </w:rPr>
          <w:t>u</w:t>
        </w:r>
        <w:r>
          <w:rPr>
            <w:color w:val="00004C"/>
            <w:spacing w:val="34"/>
            <w:w w:val="105"/>
          </w:rPr>
          <w:t>¨</w:t>
        </w:r>
        <w:r>
          <w:rPr>
            <w:color w:val="00004C"/>
            <w:spacing w:val="-11"/>
            <w:w w:val="99"/>
          </w:rPr>
          <w:t xml:space="preserve"> </w:t>
        </w:r>
        <w:r>
          <w:rPr>
            <w:color w:val="00004C"/>
          </w:rPr>
          <w:t>rgens</w:t>
        </w:r>
      </w:hyperlink>
      <w:r>
        <w:t>,</w:t>
      </w:r>
      <w:r>
        <w:rPr>
          <w:spacing w:val="40"/>
        </w:rPr>
        <w:t xml:space="preserve"> </w:t>
      </w:r>
      <w:hyperlink w:anchor="_bookmark48" w:history="1">
        <w:r>
          <w:rPr>
            <w:color w:val="00004C"/>
          </w:rPr>
          <w:t>2010</w:t>
        </w:r>
      </w:hyperlink>
      <w:r>
        <w:t>,</w:t>
      </w:r>
      <w:r>
        <w:rPr>
          <w:spacing w:val="40"/>
        </w:rPr>
        <w:t xml:space="preserve"> </w:t>
      </w:r>
      <w:hyperlink w:anchor="_bookmark57" w:history="1">
        <w:r>
          <w:rPr>
            <w:color w:val="00004C"/>
          </w:rPr>
          <w:t>Weng</w:t>
        </w:r>
        <w:r>
          <w:rPr>
            <w:color w:val="00004C"/>
            <w:spacing w:val="40"/>
          </w:rPr>
          <w:t xml:space="preserve"> </w:t>
        </w:r>
        <w:r>
          <w:rPr>
            <w:color w:val="00004C"/>
          </w:rPr>
          <w:t>and</w:t>
        </w:r>
        <w:r>
          <w:rPr>
            <w:color w:val="00004C"/>
            <w:spacing w:val="40"/>
          </w:rPr>
          <w:t xml:space="preserve"> </w:t>
        </w:r>
        <w:r>
          <w:rPr>
            <w:color w:val="00004C"/>
          </w:rPr>
          <w:t>Quattrochi</w:t>
        </w:r>
      </w:hyperlink>
      <w:r>
        <w:t>,</w:t>
      </w:r>
      <w:r>
        <w:rPr>
          <w:spacing w:val="40"/>
        </w:rPr>
        <w:t xml:space="preserve"> </w:t>
      </w:r>
      <w:hyperlink w:anchor="_bookmark57" w:history="1">
        <w:r>
          <w:rPr>
            <w:color w:val="00004C"/>
          </w:rPr>
          <w:t>2018</w:t>
        </w:r>
      </w:hyperlink>
      <w:r>
        <w:t>,</w:t>
      </w:r>
      <w:r>
        <w:rPr>
          <w:spacing w:val="40"/>
        </w:rPr>
        <w:t xml:space="preserve"> </w:t>
      </w:r>
      <w:hyperlink w:anchor="_bookmark58" w:history="1">
        <w:r>
          <w:rPr>
            <w:color w:val="00004C"/>
          </w:rPr>
          <w:t>Yang</w:t>
        </w:r>
      </w:hyperlink>
      <w:r>
        <w:t>,</w:t>
      </w:r>
      <w:r>
        <w:rPr>
          <w:spacing w:val="40"/>
        </w:rPr>
        <w:t xml:space="preserve"> </w:t>
      </w:r>
      <w:hyperlink w:anchor="_bookmark58" w:history="1">
        <w:r>
          <w:rPr>
            <w:color w:val="00004C"/>
          </w:rPr>
          <w:t>2021</w:t>
        </w:r>
      </w:hyperlink>
      <w:r>
        <w:t>).</w:t>
      </w:r>
      <w:r>
        <w:rPr>
          <w:spacing w:val="80"/>
        </w:rPr>
        <w:t xml:space="preserve"> </w:t>
      </w:r>
      <w:r>
        <w:t>In</w:t>
      </w:r>
      <w:r>
        <w:rPr>
          <w:spacing w:val="40"/>
        </w:rPr>
        <w:t xml:space="preserve"> </w:t>
      </w:r>
      <w:r>
        <w:t>fact,</w:t>
      </w:r>
      <w:r>
        <w:rPr>
          <w:spacing w:val="40"/>
        </w:rPr>
        <w:t xml:space="preserve"> </w:t>
      </w:r>
      <w:r>
        <w:t>the</w:t>
      </w:r>
      <w:r>
        <w:rPr>
          <w:spacing w:val="40"/>
        </w:rPr>
        <w:t xml:space="preserve"> </w:t>
      </w:r>
      <w:r>
        <w:t>promise</w:t>
      </w:r>
      <w:r>
        <w:rPr>
          <w:spacing w:val="40"/>
        </w:rPr>
        <w:t xml:space="preserve"> </w:t>
      </w:r>
      <w:r>
        <w:t xml:space="preserve">of using remote sensing data to decode the complexity of urban structure has long been recognised (e.g., </w:t>
      </w:r>
      <w:hyperlink w:anchor="_bookmark43" w:history="1">
        <w:r>
          <w:rPr>
            <w:color w:val="00004C"/>
          </w:rPr>
          <w:t>Longley</w:t>
        </w:r>
      </w:hyperlink>
      <w:r>
        <w:t xml:space="preserve">, </w:t>
      </w:r>
      <w:hyperlink w:anchor="_bookmark43" w:history="1">
        <w:r>
          <w:rPr>
            <w:color w:val="00004C"/>
          </w:rPr>
          <w:t>2002</w:t>
        </w:r>
      </w:hyperlink>
      <w:r>
        <w:t>). Much of the work in this area has traditionally focused on identification of individual</w:t>
      </w:r>
      <w:r>
        <w:rPr>
          <w:spacing w:val="40"/>
        </w:rPr>
        <w:t xml:space="preserve"> </w:t>
      </w:r>
      <w:r>
        <w:t>geographic</w:t>
      </w:r>
      <w:r>
        <w:rPr>
          <w:spacing w:val="40"/>
        </w:rPr>
        <w:t xml:space="preserve"> </w:t>
      </w:r>
      <w:r>
        <w:t>features,</w:t>
      </w:r>
      <w:r>
        <w:rPr>
          <w:spacing w:val="40"/>
        </w:rPr>
        <w:t xml:space="preserve"> </w:t>
      </w:r>
      <w:r>
        <w:t>such</w:t>
      </w:r>
      <w:r>
        <w:rPr>
          <w:spacing w:val="40"/>
        </w:rPr>
        <w:t xml:space="preserve"> </w:t>
      </w:r>
      <w:r>
        <w:t>as</w:t>
      </w:r>
      <w:r>
        <w:rPr>
          <w:spacing w:val="40"/>
        </w:rPr>
        <w:t xml:space="preserve"> </w:t>
      </w:r>
      <w:r>
        <w:t>building</w:t>
      </w:r>
      <w:r>
        <w:rPr>
          <w:spacing w:val="40"/>
        </w:rPr>
        <w:t xml:space="preserve"> </w:t>
      </w:r>
      <w:r>
        <w:t>footprints</w:t>
      </w:r>
      <w:r>
        <w:rPr>
          <w:spacing w:val="40"/>
        </w:rPr>
        <w:t xml:space="preserve"> </w:t>
      </w:r>
      <w:r>
        <w:t>(e.g.,</w:t>
      </w:r>
      <w:r>
        <w:rPr>
          <w:spacing w:val="40"/>
        </w:rPr>
        <w:t xml:space="preserve"> </w:t>
      </w:r>
      <w:hyperlink w:anchor="_bookmark45" w:history="1">
        <w:r>
          <w:rPr>
            <w:color w:val="00004C"/>
          </w:rPr>
          <w:t>Microsoft</w:t>
        </w:r>
      </w:hyperlink>
      <w:r>
        <w:t>,</w:t>
      </w:r>
      <w:r>
        <w:rPr>
          <w:spacing w:val="40"/>
        </w:rPr>
        <w:t xml:space="preserve"> </w:t>
      </w:r>
      <w:hyperlink w:anchor="_bookmark45" w:history="1">
        <w:r>
          <w:rPr>
            <w:color w:val="00004C"/>
          </w:rPr>
          <w:t>2019</w:t>
        </w:r>
      </w:hyperlink>
      <w:r>
        <w:t>)</w:t>
      </w:r>
      <w:r>
        <w:rPr>
          <w:spacing w:val="40"/>
        </w:rPr>
        <w:t xml:space="preserve"> </w:t>
      </w:r>
      <w:r>
        <w:t>or</w:t>
      </w:r>
      <w:r>
        <w:rPr>
          <w:spacing w:val="40"/>
        </w:rPr>
        <w:t xml:space="preserve"> </w:t>
      </w:r>
      <w:r>
        <w:t>trees</w:t>
      </w:r>
      <w:r>
        <w:rPr>
          <w:spacing w:val="40"/>
        </w:rPr>
        <w:t xml:space="preserve"> </w:t>
      </w:r>
      <w:r>
        <w:t xml:space="preserve">(e.g., </w:t>
      </w:r>
      <w:hyperlink w:anchor="_bookmark36" w:history="1">
        <w:r>
          <w:rPr>
            <w:color w:val="00004C"/>
          </w:rPr>
          <w:t>Ke and Quackenbush</w:t>
        </w:r>
      </w:hyperlink>
      <w:r>
        <w:t xml:space="preserve">, </w:t>
      </w:r>
      <w:hyperlink w:anchor="_bookmark36" w:history="1">
        <w:r>
          <w:rPr>
            <w:color w:val="00004C"/>
          </w:rPr>
          <w:t>2011</w:t>
        </w:r>
      </w:hyperlink>
      <w:r>
        <w:t>). More recently, the field has started to pay increasing attention to the use of modern algorithms such as deep learning (</w:t>
      </w:r>
      <w:hyperlink w:anchor="_bookmark40" w:history="1">
        <w:r>
          <w:rPr>
            <w:color w:val="00004C"/>
          </w:rPr>
          <w:t>Lai et al.</w:t>
        </w:r>
      </w:hyperlink>
      <w:r>
        <w:t xml:space="preserve">, </w:t>
      </w:r>
      <w:hyperlink w:anchor="_bookmark40" w:history="1">
        <w:r>
          <w:rPr>
            <w:color w:val="00004C"/>
          </w:rPr>
          <w:t>2021</w:t>
        </w:r>
      </w:hyperlink>
      <w:r>
        <w:t>), and attempting to map more complex</w:t>
      </w:r>
      <w:r>
        <w:rPr>
          <w:spacing w:val="40"/>
        </w:rPr>
        <w:t xml:space="preserve"> </w:t>
      </w:r>
      <w:r>
        <w:t>patterns</w:t>
      </w:r>
      <w:r>
        <w:rPr>
          <w:spacing w:val="40"/>
        </w:rPr>
        <w:t xml:space="preserve"> </w:t>
      </w:r>
      <w:r>
        <w:t>that</w:t>
      </w:r>
      <w:r>
        <w:rPr>
          <w:spacing w:val="40"/>
        </w:rPr>
        <w:t xml:space="preserve"> </w:t>
      </w:r>
      <w:r>
        <w:t>involve</w:t>
      </w:r>
      <w:r>
        <w:rPr>
          <w:spacing w:val="40"/>
        </w:rPr>
        <w:t xml:space="preserve"> </w:t>
      </w:r>
      <w:r>
        <w:t>bundles</w:t>
      </w:r>
      <w:r>
        <w:rPr>
          <w:spacing w:val="40"/>
        </w:rPr>
        <w:t xml:space="preserve"> </w:t>
      </w:r>
      <w:r>
        <w:t>of</w:t>
      </w:r>
      <w:r>
        <w:rPr>
          <w:spacing w:val="40"/>
        </w:rPr>
        <w:t xml:space="preserve"> </w:t>
      </w:r>
      <w:r>
        <w:t>features</w:t>
      </w:r>
      <w:r>
        <w:rPr>
          <w:spacing w:val="40"/>
        </w:rPr>
        <w:t xml:space="preserve"> </w:t>
      </w:r>
      <w:r>
        <w:t>rather</w:t>
      </w:r>
      <w:r>
        <w:rPr>
          <w:spacing w:val="40"/>
        </w:rPr>
        <w:t xml:space="preserve"> </w:t>
      </w:r>
      <w:r>
        <w:t>than</w:t>
      </w:r>
      <w:r>
        <w:rPr>
          <w:spacing w:val="40"/>
        </w:rPr>
        <w:t xml:space="preserve"> </w:t>
      </w:r>
      <w:r>
        <w:t>a</w:t>
      </w:r>
      <w:r>
        <w:rPr>
          <w:spacing w:val="40"/>
        </w:rPr>
        <w:t xml:space="preserve"> </w:t>
      </w:r>
      <w:r>
        <w:t>single</w:t>
      </w:r>
      <w:r>
        <w:rPr>
          <w:spacing w:val="40"/>
        </w:rPr>
        <w:t xml:space="preserve"> </w:t>
      </w:r>
      <w:r>
        <w:t>one</w:t>
      </w:r>
      <w:r>
        <w:rPr>
          <w:spacing w:val="40"/>
        </w:rPr>
        <w:t xml:space="preserve"> </w:t>
      </w:r>
      <w:r>
        <w:t>(e.g.,</w:t>
      </w:r>
      <w:r>
        <w:rPr>
          <w:spacing w:val="40"/>
        </w:rPr>
        <w:t xml:space="preserve"> </w:t>
      </w:r>
      <w:hyperlink w:anchor="_bookmark38" w:history="1">
        <w:r>
          <w:rPr>
            <w:color w:val="00004C"/>
          </w:rPr>
          <w:t>Kuffer</w:t>
        </w:r>
        <w:r>
          <w:rPr>
            <w:color w:val="00004C"/>
            <w:spacing w:val="40"/>
          </w:rPr>
          <w:t xml:space="preserve"> </w:t>
        </w:r>
        <w:r>
          <w:rPr>
            <w:color w:val="00004C"/>
          </w:rPr>
          <w:t>et</w:t>
        </w:r>
        <w:r>
          <w:rPr>
            <w:color w:val="00004C"/>
            <w:spacing w:val="40"/>
          </w:rPr>
          <w:t xml:space="preserve"> </w:t>
        </w:r>
        <w:r>
          <w:rPr>
            <w:color w:val="00004C"/>
          </w:rPr>
          <w:t>al.</w:t>
        </w:r>
      </w:hyperlink>
      <w:r>
        <w:t xml:space="preserve">, </w:t>
      </w:r>
      <w:hyperlink w:anchor="_bookmark38" w:history="1">
        <w:r>
          <w:rPr>
            <w:color w:val="00004C"/>
          </w:rPr>
          <w:t>2021</w:t>
        </w:r>
      </w:hyperlink>
      <w:r>
        <w:t>).</w:t>
      </w:r>
      <w:r>
        <w:rPr>
          <w:spacing w:val="38"/>
        </w:rPr>
        <w:t xml:space="preserve">  </w:t>
      </w:r>
      <w:r>
        <w:t>On</w:t>
      </w:r>
      <w:r>
        <w:rPr>
          <w:spacing w:val="54"/>
        </w:rPr>
        <w:t xml:space="preserve"> </w:t>
      </w:r>
      <w:r>
        <w:t>the</w:t>
      </w:r>
      <w:r>
        <w:rPr>
          <w:spacing w:val="53"/>
        </w:rPr>
        <w:t xml:space="preserve"> </w:t>
      </w:r>
      <w:r>
        <w:t>adjacent</w:t>
      </w:r>
      <w:r>
        <w:rPr>
          <w:spacing w:val="53"/>
        </w:rPr>
        <w:t xml:space="preserve"> </w:t>
      </w:r>
      <w:r>
        <w:t>domain</w:t>
      </w:r>
      <w:r>
        <w:rPr>
          <w:spacing w:val="54"/>
        </w:rPr>
        <w:t xml:space="preserve"> </w:t>
      </w:r>
      <w:r>
        <w:t>of</w:t>
      </w:r>
      <w:r>
        <w:rPr>
          <w:spacing w:val="53"/>
        </w:rPr>
        <w:t xml:space="preserve"> </w:t>
      </w:r>
      <w:r>
        <w:t>Land</w:t>
      </w:r>
      <w:r>
        <w:rPr>
          <w:spacing w:val="52"/>
        </w:rPr>
        <w:t xml:space="preserve"> </w:t>
      </w:r>
      <w:r>
        <w:t>Use</w:t>
      </w:r>
      <w:r>
        <w:rPr>
          <w:spacing w:val="54"/>
        </w:rPr>
        <w:t xml:space="preserve"> </w:t>
      </w:r>
      <w:r>
        <w:t>/</w:t>
      </w:r>
      <w:r>
        <w:rPr>
          <w:spacing w:val="53"/>
        </w:rPr>
        <w:t xml:space="preserve"> </w:t>
      </w:r>
      <w:r>
        <w:t>Land</w:t>
      </w:r>
      <w:r>
        <w:rPr>
          <w:spacing w:val="53"/>
        </w:rPr>
        <w:t xml:space="preserve"> </w:t>
      </w:r>
      <w:r>
        <w:t>Cover</w:t>
      </w:r>
      <w:r>
        <w:rPr>
          <w:spacing w:val="54"/>
        </w:rPr>
        <w:t xml:space="preserve"> </w:t>
      </w:r>
      <w:r>
        <w:t>(LULC)</w:t>
      </w:r>
      <w:r>
        <w:rPr>
          <w:spacing w:val="52"/>
        </w:rPr>
        <w:t xml:space="preserve"> </w:t>
      </w:r>
      <w:r>
        <w:t>mapping,</w:t>
      </w:r>
      <w:r>
        <w:rPr>
          <w:spacing w:val="60"/>
        </w:rPr>
        <w:t xml:space="preserve"> </w:t>
      </w:r>
      <w:r>
        <w:t>recent</w:t>
      </w:r>
      <w:r>
        <w:rPr>
          <w:spacing w:val="54"/>
        </w:rPr>
        <w:t xml:space="preserve"> </w:t>
      </w:r>
      <w:r>
        <w:rPr>
          <w:spacing w:val="-2"/>
        </w:rPr>
        <w:t>advances</w:t>
      </w:r>
    </w:p>
    <w:p w14:paraId="266248EC" w14:textId="77777777" w:rsidR="00E37508" w:rsidRDefault="00E37508">
      <w:pPr>
        <w:spacing w:line="304" w:lineRule="auto"/>
        <w:jc w:val="both"/>
        <w:sectPr w:rsidR="00E37508">
          <w:footerReference w:type="default" r:id="rId9"/>
          <w:pgSz w:w="12240" w:h="15840"/>
          <w:pgMar w:top="1040" w:right="680" w:bottom="760" w:left="1300" w:header="0" w:footer="565" w:gutter="0"/>
          <w:pgNumType w:start="1"/>
          <w:cols w:space="720"/>
        </w:sectPr>
      </w:pPr>
    </w:p>
    <w:p w14:paraId="2394431A" w14:textId="77777777" w:rsidR="00E37508" w:rsidRDefault="00000000">
      <w:pPr>
        <w:pStyle w:val="BodyText"/>
        <w:spacing w:before="84" w:line="304" w:lineRule="auto"/>
        <w:ind w:left="117" w:right="729"/>
        <w:jc w:val="both"/>
      </w:pPr>
      <w:r>
        <w:lastRenderedPageBreak/>
        <w:t>have shown the potential of using frequently updated, open satellite data in combination with modern</w:t>
      </w:r>
      <w:r>
        <w:rPr>
          <w:spacing w:val="40"/>
        </w:rPr>
        <w:t xml:space="preserve"> </w:t>
      </w:r>
      <w:r>
        <w:t>computer</w:t>
      </w:r>
      <w:r>
        <w:rPr>
          <w:spacing w:val="40"/>
        </w:rPr>
        <w:t xml:space="preserve"> </w:t>
      </w:r>
      <w:r>
        <w:t>vision</w:t>
      </w:r>
      <w:r>
        <w:rPr>
          <w:spacing w:val="40"/>
        </w:rPr>
        <w:t xml:space="preserve"> </w:t>
      </w:r>
      <w:r>
        <w:t>to</w:t>
      </w:r>
      <w:r>
        <w:rPr>
          <w:spacing w:val="40"/>
        </w:rPr>
        <w:t xml:space="preserve"> </w:t>
      </w:r>
      <w:r>
        <w:t>effectively</w:t>
      </w:r>
      <w:r>
        <w:rPr>
          <w:spacing w:val="40"/>
        </w:rPr>
        <w:t xml:space="preserve"> </w:t>
      </w:r>
      <w:r>
        <w:t>map</w:t>
      </w:r>
      <w:r>
        <w:rPr>
          <w:spacing w:val="40"/>
        </w:rPr>
        <w:t xml:space="preserve"> </w:t>
      </w:r>
      <w:r>
        <w:t>land</w:t>
      </w:r>
      <w:r>
        <w:rPr>
          <w:spacing w:val="40"/>
        </w:rPr>
        <w:t xml:space="preserve"> </w:t>
      </w:r>
      <w:r>
        <w:t>cover</w:t>
      </w:r>
      <w:r>
        <w:rPr>
          <w:spacing w:val="40"/>
        </w:rPr>
        <w:t xml:space="preserve"> </w:t>
      </w:r>
      <w:r>
        <w:t>globally</w:t>
      </w:r>
      <w:r>
        <w:rPr>
          <w:spacing w:val="40"/>
        </w:rPr>
        <w:t xml:space="preserve"> </w:t>
      </w:r>
      <w:r>
        <w:t>in</w:t>
      </w:r>
      <w:r>
        <w:rPr>
          <w:spacing w:val="40"/>
        </w:rPr>
        <w:t xml:space="preserve"> </w:t>
      </w:r>
      <w:r>
        <w:t>quasi</w:t>
      </w:r>
      <w:r>
        <w:rPr>
          <w:spacing w:val="40"/>
        </w:rPr>
        <w:t xml:space="preserve"> </w:t>
      </w:r>
      <w:r>
        <w:t>continuous</w:t>
      </w:r>
      <w:r>
        <w:rPr>
          <w:spacing w:val="40"/>
        </w:rPr>
        <w:t xml:space="preserve"> </w:t>
      </w:r>
      <w:r>
        <w:t>ways</w:t>
      </w:r>
      <w:r>
        <w:rPr>
          <w:spacing w:val="40"/>
        </w:rPr>
        <w:t xml:space="preserve"> </w:t>
      </w:r>
      <w:r>
        <w:t xml:space="preserve">(e.g., </w:t>
      </w:r>
      <w:hyperlink w:anchor="_bookmark34" w:history="1">
        <w:r>
          <w:rPr>
            <w:color w:val="00004C"/>
          </w:rPr>
          <w:t>Karra et al.</w:t>
        </w:r>
      </w:hyperlink>
      <w:r>
        <w:t xml:space="preserve">, </w:t>
      </w:r>
      <w:hyperlink w:anchor="_bookmark34" w:history="1">
        <w:r>
          <w:rPr>
            <w:color w:val="00004C"/>
          </w:rPr>
          <w:t>2021</w:t>
        </w:r>
      </w:hyperlink>
      <w:r>
        <w:t xml:space="preserve">, </w:t>
      </w:r>
      <w:hyperlink w:anchor="_bookmark24" w:history="1">
        <w:r>
          <w:rPr>
            <w:color w:val="00004C"/>
          </w:rPr>
          <w:t>Brown et al.</w:t>
        </w:r>
      </w:hyperlink>
      <w:r>
        <w:t xml:space="preserve">, </w:t>
      </w:r>
      <w:hyperlink w:anchor="_bookmark24" w:history="1">
        <w:r>
          <w:rPr>
            <w:color w:val="00004C"/>
          </w:rPr>
          <w:t>2022</w:t>
        </w:r>
      </w:hyperlink>
      <w:r>
        <w:t xml:space="preserve">; see </w:t>
      </w:r>
      <w:hyperlink w:anchor="_bookmark53" w:history="1">
        <w:r>
          <w:rPr>
            <w:color w:val="00004C"/>
          </w:rPr>
          <w:t>Venter et al.</w:t>
        </w:r>
      </w:hyperlink>
      <w:r>
        <w:t xml:space="preserve">, </w:t>
      </w:r>
      <w:hyperlink w:anchor="_bookmark53" w:history="1">
        <w:r>
          <w:rPr>
            <w:color w:val="00004C"/>
          </w:rPr>
          <w:t>2022</w:t>
        </w:r>
      </w:hyperlink>
      <w:r>
        <w:rPr>
          <w:color w:val="00004C"/>
        </w:rPr>
        <w:t xml:space="preserve"> </w:t>
      </w:r>
      <w:r>
        <w:t>for a detailed comparison of some of</w:t>
      </w:r>
      <w:r>
        <w:rPr>
          <w:spacing w:val="80"/>
        </w:rPr>
        <w:t xml:space="preserve"> </w:t>
      </w:r>
      <w:r>
        <w:t>the most novel data products in this realm).</w:t>
      </w:r>
    </w:p>
    <w:p w14:paraId="09DF0D39" w14:textId="77777777" w:rsidR="00E37508" w:rsidRDefault="00000000">
      <w:pPr>
        <w:pStyle w:val="BodyText"/>
        <w:spacing w:before="4" w:line="304" w:lineRule="auto"/>
        <w:ind w:left="117" w:right="729" w:firstLine="283"/>
        <w:jc w:val="both"/>
      </w:pPr>
      <w:r>
        <w:t>While most of the efforts in urban remote sensing have focused on the identification of</w:t>
      </w:r>
      <w:r>
        <w:rPr>
          <w:spacing w:val="80"/>
        </w:rPr>
        <w:t xml:space="preserve"> </w:t>
      </w:r>
      <w:r>
        <w:t>individual features or single uses, much less work has been directed at decoding patterns that involve</w:t>
      </w:r>
      <w:r>
        <w:rPr>
          <w:spacing w:val="34"/>
        </w:rPr>
        <w:t xml:space="preserve"> </w:t>
      </w:r>
      <w:r>
        <w:t>several</w:t>
      </w:r>
      <w:r>
        <w:rPr>
          <w:spacing w:val="34"/>
        </w:rPr>
        <w:t xml:space="preserve"> </w:t>
      </w:r>
      <w:r>
        <w:t>features</w:t>
      </w:r>
      <w:r>
        <w:rPr>
          <w:spacing w:val="34"/>
        </w:rPr>
        <w:t xml:space="preserve"> </w:t>
      </w:r>
      <w:r>
        <w:t>and/or</w:t>
      </w:r>
      <w:r>
        <w:rPr>
          <w:spacing w:val="34"/>
        </w:rPr>
        <w:t xml:space="preserve"> </w:t>
      </w:r>
      <w:r>
        <w:t>uses</w:t>
      </w:r>
      <w:r>
        <w:rPr>
          <w:spacing w:val="35"/>
        </w:rPr>
        <w:t xml:space="preserve"> </w:t>
      </w:r>
      <w:r>
        <w:t>to</w:t>
      </w:r>
      <w:r>
        <w:rPr>
          <w:spacing w:val="34"/>
        </w:rPr>
        <w:t xml:space="preserve"> </w:t>
      </w:r>
      <w:r>
        <w:t>be</w:t>
      </w:r>
      <w:r>
        <w:rPr>
          <w:spacing w:val="34"/>
        </w:rPr>
        <w:t xml:space="preserve"> </w:t>
      </w:r>
      <w:r>
        <w:t>identified.</w:t>
      </w:r>
      <w:r>
        <w:rPr>
          <w:spacing w:val="40"/>
        </w:rPr>
        <w:t xml:space="preserve"> </w:t>
      </w:r>
      <w:r>
        <w:t>In</w:t>
      </w:r>
      <w:r>
        <w:rPr>
          <w:spacing w:val="34"/>
        </w:rPr>
        <w:t xml:space="preserve"> </w:t>
      </w:r>
      <w:r>
        <w:t>some</w:t>
      </w:r>
      <w:r>
        <w:rPr>
          <w:spacing w:val="34"/>
        </w:rPr>
        <w:t xml:space="preserve"> </w:t>
      </w:r>
      <w:r>
        <w:t>ways,</w:t>
      </w:r>
      <w:r>
        <w:rPr>
          <w:spacing w:val="37"/>
        </w:rPr>
        <w:t xml:space="preserve"> </w:t>
      </w:r>
      <w:r>
        <w:t>the</w:t>
      </w:r>
      <w:r>
        <w:rPr>
          <w:spacing w:val="35"/>
        </w:rPr>
        <w:t xml:space="preserve"> </w:t>
      </w:r>
      <w:r>
        <w:t>jump</w:t>
      </w:r>
      <w:r>
        <w:rPr>
          <w:spacing w:val="34"/>
        </w:rPr>
        <w:t xml:space="preserve"> </w:t>
      </w:r>
      <w:r>
        <w:t>from</w:t>
      </w:r>
      <w:r>
        <w:rPr>
          <w:spacing w:val="34"/>
        </w:rPr>
        <w:t xml:space="preserve"> </w:t>
      </w:r>
      <w:r>
        <w:t>the</w:t>
      </w:r>
      <w:r>
        <w:rPr>
          <w:spacing w:val="34"/>
        </w:rPr>
        <w:t xml:space="preserve"> </w:t>
      </w:r>
      <w:r>
        <w:t>simpler goal</w:t>
      </w:r>
      <w:r>
        <w:rPr>
          <w:spacing w:val="40"/>
        </w:rPr>
        <w:t xml:space="preserve"> </w:t>
      </w:r>
      <w:r>
        <w:t>of</w:t>
      </w:r>
      <w:r>
        <w:rPr>
          <w:spacing w:val="40"/>
        </w:rPr>
        <w:t xml:space="preserve"> </w:t>
      </w:r>
      <w:r>
        <w:t>identifying</w:t>
      </w:r>
      <w:r>
        <w:rPr>
          <w:spacing w:val="40"/>
        </w:rPr>
        <w:t xml:space="preserve"> </w:t>
      </w:r>
      <w:r>
        <w:t>one</w:t>
      </w:r>
      <w:r>
        <w:rPr>
          <w:spacing w:val="40"/>
        </w:rPr>
        <w:t xml:space="preserve"> </w:t>
      </w:r>
      <w:r>
        <w:t>object</w:t>
      </w:r>
      <w:r>
        <w:rPr>
          <w:spacing w:val="40"/>
        </w:rPr>
        <w:t xml:space="preserve"> </w:t>
      </w:r>
      <w:r>
        <w:t>or</w:t>
      </w:r>
      <w:r>
        <w:rPr>
          <w:spacing w:val="40"/>
        </w:rPr>
        <w:t xml:space="preserve"> </w:t>
      </w:r>
      <w:r>
        <w:t>a</w:t>
      </w:r>
      <w:r>
        <w:rPr>
          <w:spacing w:val="40"/>
        </w:rPr>
        <w:t xml:space="preserve"> </w:t>
      </w:r>
      <w:r>
        <w:t>single</w:t>
      </w:r>
      <w:r>
        <w:rPr>
          <w:spacing w:val="40"/>
        </w:rPr>
        <w:t xml:space="preserve"> </w:t>
      </w:r>
      <w:r>
        <w:t>use</w:t>
      </w:r>
      <w:r>
        <w:rPr>
          <w:spacing w:val="40"/>
        </w:rPr>
        <w:t xml:space="preserve"> </w:t>
      </w:r>
      <w:r>
        <w:t>to</w:t>
      </w:r>
      <w:r>
        <w:rPr>
          <w:spacing w:val="40"/>
        </w:rPr>
        <w:t xml:space="preserve"> </w:t>
      </w:r>
      <w:r>
        <w:t>detecting</w:t>
      </w:r>
      <w:r>
        <w:rPr>
          <w:spacing w:val="40"/>
        </w:rPr>
        <w:t xml:space="preserve"> </w:t>
      </w:r>
      <w:r>
        <w:t>a</w:t>
      </w:r>
      <w:r>
        <w:rPr>
          <w:spacing w:val="40"/>
        </w:rPr>
        <w:t xml:space="preserve"> </w:t>
      </w:r>
      <w:r>
        <w:t>pattern</w:t>
      </w:r>
      <w:r>
        <w:rPr>
          <w:spacing w:val="40"/>
        </w:rPr>
        <w:t xml:space="preserve"> </w:t>
      </w:r>
      <w:r>
        <w:t>that</w:t>
      </w:r>
      <w:r>
        <w:rPr>
          <w:spacing w:val="40"/>
        </w:rPr>
        <w:t xml:space="preserve"> </w:t>
      </w:r>
      <w:r>
        <w:t>involves</w:t>
      </w:r>
      <w:r>
        <w:rPr>
          <w:spacing w:val="40"/>
        </w:rPr>
        <w:t xml:space="preserve"> </w:t>
      </w:r>
      <w:r>
        <w:t>a</w:t>
      </w:r>
      <w:r>
        <w:rPr>
          <w:spacing w:val="40"/>
        </w:rPr>
        <w:t xml:space="preserve"> </w:t>
      </w:r>
      <w:r>
        <w:t>particular bundle</w:t>
      </w:r>
      <w:r>
        <w:rPr>
          <w:spacing w:val="35"/>
        </w:rPr>
        <w:t xml:space="preserve"> </w:t>
      </w:r>
      <w:r>
        <w:t>of</w:t>
      </w:r>
      <w:r>
        <w:rPr>
          <w:spacing w:val="34"/>
        </w:rPr>
        <w:t xml:space="preserve"> </w:t>
      </w:r>
      <w:r>
        <w:t>them</w:t>
      </w:r>
      <w:r>
        <w:rPr>
          <w:spacing w:val="35"/>
        </w:rPr>
        <w:t xml:space="preserve"> </w:t>
      </w:r>
      <w:r>
        <w:t>is</w:t>
      </w:r>
      <w:r>
        <w:rPr>
          <w:spacing w:val="34"/>
        </w:rPr>
        <w:t xml:space="preserve"> </w:t>
      </w:r>
      <w:r>
        <w:t>not</w:t>
      </w:r>
      <w:r>
        <w:rPr>
          <w:spacing w:val="35"/>
        </w:rPr>
        <w:t xml:space="preserve"> </w:t>
      </w:r>
      <w:r>
        <w:t>without</w:t>
      </w:r>
      <w:r>
        <w:rPr>
          <w:spacing w:val="34"/>
        </w:rPr>
        <w:t xml:space="preserve"> </w:t>
      </w:r>
      <w:r>
        <w:t>its</w:t>
      </w:r>
      <w:r>
        <w:rPr>
          <w:spacing w:val="35"/>
        </w:rPr>
        <w:t xml:space="preserve"> </w:t>
      </w:r>
      <w:r>
        <w:t>challenges</w:t>
      </w:r>
      <w:r>
        <w:rPr>
          <w:spacing w:val="34"/>
        </w:rPr>
        <w:t xml:space="preserve"> </w:t>
      </w:r>
      <w:r>
        <w:t>and</w:t>
      </w:r>
      <w:r>
        <w:rPr>
          <w:spacing w:val="35"/>
        </w:rPr>
        <w:t xml:space="preserve"> </w:t>
      </w:r>
      <w:r>
        <w:t>shortcomings</w:t>
      </w:r>
      <w:r>
        <w:rPr>
          <w:spacing w:val="34"/>
        </w:rPr>
        <w:t xml:space="preserve"> </w:t>
      </w:r>
      <w:r>
        <w:t>(</w:t>
      </w:r>
      <w:hyperlink w:anchor="_bookmark55" w:history="1">
        <w:r>
          <w:rPr>
            <w:color w:val="00004C"/>
          </w:rPr>
          <w:t>Wang</w:t>
        </w:r>
        <w:r>
          <w:rPr>
            <w:color w:val="00004C"/>
            <w:spacing w:val="35"/>
          </w:rPr>
          <w:t xml:space="preserve"> </w:t>
        </w:r>
        <w:r>
          <w:rPr>
            <w:color w:val="00004C"/>
          </w:rPr>
          <w:t>et</w:t>
        </w:r>
        <w:r>
          <w:rPr>
            <w:color w:val="00004C"/>
            <w:spacing w:val="34"/>
          </w:rPr>
          <w:t xml:space="preserve"> </w:t>
        </w:r>
        <w:r>
          <w:rPr>
            <w:color w:val="00004C"/>
          </w:rPr>
          <w:t>al.</w:t>
        </w:r>
      </w:hyperlink>
      <w:r>
        <w:t>,</w:t>
      </w:r>
      <w:r>
        <w:rPr>
          <w:spacing w:val="35"/>
        </w:rPr>
        <w:t xml:space="preserve"> </w:t>
      </w:r>
      <w:hyperlink w:anchor="_bookmark55" w:history="1">
        <w:r>
          <w:rPr>
            <w:color w:val="00004C"/>
          </w:rPr>
          <w:t>2022b</w:t>
        </w:r>
      </w:hyperlink>
      <w:r>
        <w:t>).</w:t>
      </w:r>
      <w:r>
        <w:rPr>
          <w:spacing w:val="80"/>
        </w:rPr>
        <w:t xml:space="preserve"> </w:t>
      </w:r>
      <w:r>
        <w:t>But,</w:t>
      </w:r>
      <w:r>
        <w:rPr>
          <w:spacing w:val="38"/>
        </w:rPr>
        <w:t xml:space="preserve"> </w:t>
      </w:r>
      <w:r>
        <w:t>given the performance of modern algorithms, and the increase in resolution and quality of even openly available</w:t>
      </w:r>
      <w:r>
        <w:rPr>
          <w:spacing w:val="40"/>
        </w:rPr>
        <w:t xml:space="preserve"> </w:t>
      </w:r>
      <w:r>
        <w:t>imagery,</w:t>
      </w:r>
      <w:r>
        <w:rPr>
          <w:spacing w:val="40"/>
        </w:rPr>
        <w:t xml:space="preserve"> </w:t>
      </w:r>
      <w:r>
        <w:t>realising</w:t>
      </w:r>
      <w:r>
        <w:rPr>
          <w:spacing w:val="40"/>
        </w:rPr>
        <w:t xml:space="preserve"> </w:t>
      </w:r>
      <w:r>
        <w:t>this</w:t>
      </w:r>
      <w:r>
        <w:rPr>
          <w:spacing w:val="40"/>
        </w:rPr>
        <w:t xml:space="preserve"> </w:t>
      </w:r>
      <w:r>
        <w:t>goal</w:t>
      </w:r>
      <w:r>
        <w:rPr>
          <w:spacing w:val="40"/>
        </w:rPr>
        <w:t xml:space="preserve"> </w:t>
      </w:r>
      <w:r>
        <w:t>is</w:t>
      </w:r>
      <w:r>
        <w:rPr>
          <w:spacing w:val="40"/>
        </w:rPr>
        <w:t xml:space="preserve"> </w:t>
      </w:r>
      <w:r>
        <w:t>starting</w:t>
      </w:r>
      <w:r>
        <w:rPr>
          <w:spacing w:val="40"/>
        </w:rPr>
        <w:t xml:space="preserve"> </w:t>
      </w:r>
      <w:r>
        <w:t>to</w:t>
      </w:r>
      <w:r>
        <w:rPr>
          <w:spacing w:val="40"/>
        </w:rPr>
        <w:t xml:space="preserve"> </w:t>
      </w:r>
      <w:r>
        <w:t>become</w:t>
      </w:r>
      <w:r>
        <w:rPr>
          <w:spacing w:val="40"/>
        </w:rPr>
        <w:t xml:space="preserve"> </w:t>
      </w:r>
      <w:r>
        <w:t>possible.</w:t>
      </w:r>
      <w:r>
        <w:rPr>
          <w:spacing w:val="80"/>
        </w:rPr>
        <w:t xml:space="preserve"> </w:t>
      </w:r>
      <w:r>
        <w:t>There</w:t>
      </w:r>
      <w:r>
        <w:rPr>
          <w:spacing w:val="40"/>
        </w:rPr>
        <w:t xml:space="preserve"> </w:t>
      </w:r>
      <w:r>
        <w:t>are</w:t>
      </w:r>
      <w:r>
        <w:rPr>
          <w:spacing w:val="40"/>
        </w:rPr>
        <w:t xml:space="preserve"> </w:t>
      </w:r>
      <w:r>
        <w:t>two</w:t>
      </w:r>
      <w:r>
        <w:rPr>
          <w:spacing w:val="40"/>
        </w:rPr>
        <w:t xml:space="preserve"> </w:t>
      </w:r>
      <w:r>
        <w:t>areas</w:t>
      </w:r>
      <w:r>
        <w:rPr>
          <w:spacing w:val="40"/>
        </w:rPr>
        <w:t xml:space="preserve"> </w:t>
      </w:r>
      <w:r>
        <w:t>that have received most of the attention in this context.</w:t>
      </w:r>
      <w:r>
        <w:rPr>
          <w:spacing w:val="40"/>
        </w:rPr>
        <w:t xml:space="preserve"> </w:t>
      </w:r>
      <w:r>
        <w:t xml:space="preserve">One revolves around the prediction of Local Climate Zones (LCZs, </w:t>
      </w:r>
      <w:hyperlink w:anchor="_bookmark49" w:history="1">
        <w:r>
          <w:rPr>
            <w:color w:val="00004C"/>
          </w:rPr>
          <w:t>Stewart and Oke</w:t>
        </w:r>
      </w:hyperlink>
      <w:r>
        <w:t xml:space="preserve">, </w:t>
      </w:r>
      <w:hyperlink w:anchor="_bookmark49" w:history="1">
        <w:r>
          <w:rPr>
            <w:color w:val="00004C"/>
          </w:rPr>
          <w:t>2012</w:t>
        </w:r>
      </w:hyperlink>
      <w:r>
        <w:t>).</w:t>
      </w:r>
      <w:r>
        <w:rPr>
          <w:spacing w:val="40"/>
        </w:rPr>
        <w:t xml:space="preserve"> </w:t>
      </w:r>
      <w:r>
        <w:t>LCZs are a set of pre-defined classes of urban fabric originally</w:t>
      </w:r>
      <w:r>
        <w:rPr>
          <w:spacing w:val="38"/>
        </w:rPr>
        <w:t xml:space="preserve"> </w:t>
      </w:r>
      <w:r>
        <w:t>developed</w:t>
      </w:r>
      <w:r>
        <w:rPr>
          <w:spacing w:val="38"/>
        </w:rPr>
        <w:t xml:space="preserve"> </w:t>
      </w:r>
      <w:r>
        <w:t>for</w:t>
      </w:r>
      <w:r>
        <w:rPr>
          <w:spacing w:val="38"/>
        </w:rPr>
        <w:t xml:space="preserve"> </w:t>
      </w:r>
      <w:r>
        <w:t>the</w:t>
      </w:r>
      <w:r>
        <w:rPr>
          <w:spacing w:val="38"/>
        </w:rPr>
        <w:t xml:space="preserve"> </w:t>
      </w:r>
      <w:r>
        <w:t>study</w:t>
      </w:r>
      <w:r>
        <w:rPr>
          <w:spacing w:val="38"/>
        </w:rPr>
        <w:t xml:space="preserve"> </w:t>
      </w:r>
      <w:r>
        <w:t>of</w:t>
      </w:r>
      <w:r>
        <w:rPr>
          <w:spacing w:val="38"/>
        </w:rPr>
        <w:t xml:space="preserve"> </w:t>
      </w:r>
      <w:r>
        <w:t>the</w:t>
      </w:r>
      <w:r>
        <w:rPr>
          <w:spacing w:val="38"/>
        </w:rPr>
        <w:t xml:space="preserve"> </w:t>
      </w:r>
      <w:r>
        <w:t>urban</w:t>
      </w:r>
      <w:r>
        <w:rPr>
          <w:spacing w:val="38"/>
        </w:rPr>
        <w:t xml:space="preserve"> </w:t>
      </w:r>
      <w:r>
        <w:t>heat</w:t>
      </w:r>
      <w:r>
        <w:rPr>
          <w:spacing w:val="38"/>
        </w:rPr>
        <w:t xml:space="preserve"> </w:t>
      </w:r>
      <w:r>
        <w:t>island</w:t>
      </w:r>
      <w:r>
        <w:rPr>
          <w:spacing w:val="38"/>
        </w:rPr>
        <w:t xml:space="preserve"> </w:t>
      </w:r>
      <w:r>
        <w:t>effect.</w:t>
      </w:r>
      <w:r>
        <w:rPr>
          <w:spacing w:val="79"/>
        </w:rPr>
        <w:t xml:space="preserve"> </w:t>
      </w:r>
      <w:r>
        <w:t>A</w:t>
      </w:r>
      <w:r>
        <w:rPr>
          <w:spacing w:val="38"/>
        </w:rPr>
        <w:t xml:space="preserve"> </w:t>
      </w:r>
      <w:r>
        <w:t>growing</w:t>
      </w:r>
      <w:r>
        <w:rPr>
          <w:spacing w:val="38"/>
        </w:rPr>
        <w:t xml:space="preserve"> </w:t>
      </w:r>
      <w:r>
        <w:t>body</w:t>
      </w:r>
      <w:r>
        <w:rPr>
          <w:spacing w:val="38"/>
        </w:rPr>
        <w:t xml:space="preserve"> </w:t>
      </w:r>
      <w:r>
        <w:t>of</w:t>
      </w:r>
      <w:r>
        <w:rPr>
          <w:spacing w:val="38"/>
        </w:rPr>
        <w:t xml:space="preserve"> </w:t>
      </w:r>
      <w:r>
        <w:t>literature has focused on developing more exhaustive and sophisticated models to extract these classes from satellite imagery (e.g.,</w:t>
      </w:r>
      <w:r>
        <w:rPr>
          <w:spacing w:val="37"/>
        </w:rPr>
        <w:t xml:space="preserve"> </w:t>
      </w:r>
      <w:hyperlink w:anchor="_bookmark37" w:history="1">
        <w:r>
          <w:rPr>
            <w:color w:val="00004C"/>
          </w:rPr>
          <w:t>Koc et al.</w:t>
        </w:r>
      </w:hyperlink>
      <w:r>
        <w:t xml:space="preserve">, </w:t>
      </w:r>
      <w:hyperlink w:anchor="_bookmark37" w:history="1">
        <w:r>
          <w:rPr>
            <w:color w:val="00004C"/>
          </w:rPr>
          <w:t>2017</w:t>
        </w:r>
      </w:hyperlink>
      <w:r>
        <w:t xml:space="preserve">, </w:t>
      </w:r>
      <w:hyperlink w:anchor="_bookmark56" w:history="1">
        <w:r>
          <w:rPr>
            <w:color w:val="00004C"/>
          </w:rPr>
          <w:t>Wang et al.</w:t>
        </w:r>
      </w:hyperlink>
      <w:r>
        <w:t xml:space="preserve">, </w:t>
      </w:r>
      <w:hyperlink w:anchor="_bookmark56" w:history="1">
        <w:r>
          <w:rPr>
            <w:color w:val="00004C"/>
          </w:rPr>
          <w:t>2018</w:t>
        </w:r>
      </w:hyperlink>
      <w:r>
        <w:t xml:space="preserve">, </w:t>
      </w:r>
      <w:hyperlink w:anchor="_bookmark42" w:history="1">
        <w:r>
          <w:rPr>
            <w:color w:val="00004C"/>
          </w:rPr>
          <w:t>Liu and Shi</w:t>
        </w:r>
      </w:hyperlink>
      <w:r>
        <w:t xml:space="preserve">, </w:t>
      </w:r>
      <w:hyperlink w:anchor="_bookmark42" w:history="1">
        <w:r>
          <w:rPr>
            <w:color w:val="00004C"/>
          </w:rPr>
          <w:t>2020</w:t>
        </w:r>
      </w:hyperlink>
      <w:r>
        <w:t xml:space="preserve">, </w:t>
      </w:r>
      <w:hyperlink w:anchor="_bookmark51" w:history="1">
        <w:r>
          <w:rPr>
            <w:color w:val="00004C"/>
          </w:rPr>
          <w:t>Taubenbo¨</w:t>
        </w:r>
        <w:r>
          <w:rPr>
            <w:color w:val="00004C"/>
            <w:spacing w:val="-13"/>
          </w:rPr>
          <w:t xml:space="preserve"> </w:t>
        </w:r>
        <w:r>
          <w:rPr>
            <w:color w:val="00004C"/>
          </w:rPr>
          <w:t>ck et al.</w:t>
        </w:r>
      </w:hyperlink>
      <w:r>
        <w:t>,</w:t>
      </w:r>
      <w:r>
        <w:rPr>
          <w:spacing w:val="40"/>
        </w:rPr>
        <w:t xml:space="preserve"> </w:t>
      </w:r>
      <w:hyperlink w:anchor="_bookmark51" w:history="1">
        <w:r>
          <w:rPr>
            <w:color w:val="00004C"/>
          </w:rPr>
          <w:t>2020</w:t>
        </w:r>
      </w:hyperlink>
      <w:r>
        <w:t xml:space="preserve">, </w:t>
      </w:r>
      <w:hyperlink w:anchor="_bookmark61" w:history="1">
        <w:r>
          <w:rPr>
            <w:color w:val="00004C"/>
          </w:rPr>
          <w:t>Zhou et al.</w:t>
        </w:r>
      </w:hyperlink>
      <w:r>
        <w:t xml:space="preserve">, </w:t>
      </w:r>
      <w:hyperlink w:anchor="_bookmark61" w:history="1">
        <w:r>
          <w:rPr>
            <w:color w:val="00004C"/>
          </w:rPr>
          <w:t>2021</w:t>
        </w:r>
      </w:hyperlink>
      <w:r>
        <w:t xml:space="preserve">, </w:t>
      </w:r>
      <w:hyperlink w:anchor="_bookmark60" w:history="1">
        <w:r>
          <w:rPr>
            <w:color w:val="00004C"/>
          </w:rPr>
          <w:t>2022</w:t>
        </w:r>
      </w:hyperlink>
      <w:r>
        <w:t>).</w:t>
      </w:r>
      <w:r>
        <w:rPr>
          <w:spacing w:val="29"/>
        </w:rPr>
        <w:t xml:space="preserve"> </w:t>
      </w:r>
      <w:r>
        <w:t>The second one is focused on one particular type of urban form and function that is mostly found in regions which are typically data scarce: informal settlements, or urban slums.</w:t>
      </w:r>
      <w:r>
        <w:rPr>
          <w:spacing w:val="40"/>
        </w:rPr>
        <w:t xml:space="preserve"> </w:t>
      </w:r>
      <w:r>
        <w:t xml:space="preserve">For the interested reader, </w:t>
      </w:r>
      <w:hyperlink w:anchor="_bookmark39" w:history="1">
        <w:r>
          <w:rPr>
            <w:color w:val="00004C"/>
          </w:rPr>
          <w:t>Kuffer et al.</w:t>
        </w:r>
      </w:hyperlink>
      <w:r>
        <w:rPr>
          <w:color w:val="00004C"/>
        </w:rPr>
        <w:t xml:space="preserve"> </w:t>
      </w:r>
      <w:r>
        <w:t>(</w:t>
      </w:r>
      <w:hyperlink w:anchor="_bookmark39" w:history="1">
        <w:r>
          <w:rPr>
            <w:color w:val="00004C"/>
          </w:rPr>
          <w:t>2016</w:t>
        </w:r>
      </w:hyperlink>
      <w:r>
        <w:t>) provides an excellent starting point. Although</w:t>
      </w:r>
      <w:r>
        <w:rPr>
          <w:spacing w:val="37"/>
        </w:rPr>
        <w:t xml:space="preserve"> </w:t>
      </w:r>
      <w:r>
        <w:t>much</w:t>
      </w:r>
      <w:r>
        <w:rPr>
          <w:spacing w:val="37"/>
        </w:rPr>
        <w:t xml:space="preserve"> </w:t>
      </w:r>
      <w:r>
        <w:t>more</w:t>
      </w:r>
      <w:r>
        <w:rPr>
          <w:spacing w:val="37"/>
        </w:rPr>
        <w:t xml:space="preserve"> </w:t>
      </w:r>
      <w:r>
        <w:t>in</w:t>
      </w:r>
      <w:r>
        <w:rPr>
          <w:spacing w:val="37"/>
        </w:rPr>
        <w:t xml:space="preserve"> </w:t>
      </w:r>
      <w:r>
        <w:t>its</w:t>
      </w:r>
      <w:r>
        <w:rPr>
          <w:spacing w:val="37"/>
        </w:rPr>
        <w:t xml:space="preserve"> </w:t>
      </w:r>
      <w:r>
        <w:t>infancy,</w:t>
      </w:r>
      <w:r>
        <w:rPr>
          <w:spacing w:val="39"/>
        </w:rPr>
        <w:t xml:space="preserve"> </w:t>
      </w:r>
      <w:r>
        <w:t>a</w:t>
      </w:r>
      <w:r>
        <w:rPr>
          <w:spacing w:val="37"/>
        </w:rPr>
        <w:t xml:space="preserve"> </w:t>
      </w:r>
      <w:r>
        <w:t>nascent</w:t>
      </w:r>
      <w:r>
        <w:rPr>
          <w:spacing w:val="37"/>
        </w:rPr>
        <w:t xml:space="preserve"> </w:t>
      </w:r>
      <w:r>
        <w:t>area</w:t>
      </w:r>
      <w:r>
        <w:rPr>
          <w:spacing w:val="37"/>
        </w:rPr>
        <w:t xml:space="preserve"> </w:t>
      </w:r>
      <w:r>
        <w:t>of</w:t>
      </w:r>
      <w:r>
        <w:rPr>
          <w:spacing w:val="37"/>
        </w:rPr>
        <w:t xml:space="preserve"> </w:t>
      </w:r>
      <w:r>
        <w:t>interest</w:t>
      </w:r>
      <w:r>
        <w:rPr>
          <w:spacing w:val="37"/>
        </w:rPr>
        <w:t xml:space="preserve"> </w:t>
      </w:r>
      <w:r>
        <w:t>is</w:t>
      </w:r>
      <w:r>
        <w:rPr>
          <w:spacing w:val="37"/>
        </w:rPr>
        <w:t xml:space="preserve"> </w:t>
      </w:r>
      <w:r>
        <w:t>growing</w:t>
      </w:r>
      <w:r>
        <w:rPr>
          <w:spacing w:val="37"/>
        </w:rPr>
        <w:t xml:space="preserve"> </w:t>
      </w:r>
      <w:r>
        <w:t>around</w:t>
      </w:r>
      <w:r>
        <w:rPr>
          <w:spacing w:val="37"/>
        </w:rPr>
        <w:t xml:space="preserve"> </w:t>
      </w:r>
      <w:r>
        <w:t>using</w:t>
      </w:r>
      <w:r>
        <w:rPr>
          <w:spacing w:val="37"/>
        </w:rPr>
        <w:t xml:space="preserve"> </w:t>
      </w:r>
      <w:r>
        <w:t xml:space="preserve">imagery to decode urban form (e.g., </w:t>
      </w:r>
      <w:hyperlink w:anchor="_bookmark54" w:history="1">
        <w:r>
          <w:rPr>
            <w:color w:val="00004C"/>
          </w:rPr>
          <w:t>Wang et al.</w:t>
        </w:r>
      </w:hyperlink>
      <w:r>
        <w:t xml:space="preserve">, </w:t>
      </w:r>
      <w:hyperlink w:anchor="_bookmark54" w:history="1">
        <w:r>
          <w:rPr>
            <w:color w:val="00004C"/>
          </w:rPr>
          <w:t>2022a</w:t>
        </w:r>
      </w:hyperlink>
      <w:r>
        <w:t>).</w:t>
      </w:r>
    </w:p>
    <w:p w14:paraId="4D0AEFD7" w14:textId="77777777" w:rsidR="00E37508" w:rsidRDefault="00000000">
      <w:pPr>
        <w:pStyle w:val="BodyText"/>
        <w:spacing w:before="20" w:line="304" w:lineRule="auto"/>
        <w:ind w:left="117" w:right="729" w:firstLine="283"/>
        <w:jc w:val="both"/>
      </w:pPr>
      <w:r>
        <w:t>A common element of the recent advances reviewed above is the use of deep convolutional</w:t>
      </w:r>
      <w:r>
        <w:rPr>
          <w:spacing w:val="40"/>
        </w:rPr>
        <w:t xml:space="preserve"> </w:t>
      </w:r>
      <w:r>
        <w:t>neural</w:t>
      </w:r>
      <w:r>
        <w:rPr>
          <w:spacing w:val="40"/>
        </w:rPr>
        <w:t xml:space="preserve"> </w:t>
      </w:r>
      <w:r>
        <w:t>networks</w:t>
      </w:r>
      <w:r>
        <w:rPr>
          <w:spacing w:val="40"/>
        </w:rPr>
        <w:t xml:space="preserve"> </w:t>
      </w:r>
      <w:r>
        <w:t>to</w:t>
      </w:r>
      <w:r>
        <w:rPr>
          <w:spacing w:val="40"/>
        </w:rPr>
        <w:t xml:space="preserve"> </w:t>
      </w:r>
      <w:r>
        <w:t>perform</w:t>
      </w:r>
      <w:r>
        <w:rPr>
          <w:spacing w:val="40"/>
        </w:rPr>
        <w:t xml:space="preserve"> </w:t>
      </w:r>
      <w:r>
        <w:t>the</w:t>
      </w:r>
      <w:r>
        <w:rPr>
          <w:spacing w:val="40"/>
        </w:rPr>
        <w:t xml:space="preserve"> </w:t>
      </w:r>
      <w:r>
        <w:t>task</w:t>
      </w:r>
      <w:r>
        <w:rPr>
          <w:spacing w:val="40"/>
        </w:rPr>
        <w:t xml:space="preserve"> </w:t>
      </w:r>
      <w:r>
        <w:t>of</w:t>
      </w:r>
      <w:r>
        <w:rPr>
          <w:spacing w:val="40"/>
        </w:rPr>
        <w:t xml:space="preserve"> </w:t>
      </w:r>
      <w:r>
        <w:t>interest</w:t>
      </w:r>
      <w:r>
        <w:rPr>
          <w:spacing w:val="40"/>
        </w:rPr>
        <w:t xml:space="preserve"> </w:t>
      </w:r>
      <w:r>
        <w:t>(i.e.,</w:t>
      </w:r>
      <w:r>
        <w:rPr>
          <w:spacing w:val="40"/>
        </w:rPr>
        <w:t xml:space="preserve"> </w:t>
      </w:r>
      <w:r>
        <w:t>classification/segmentation/recognition) from satellite imagery.</w:t>
      </w:r>
      <w:r>
        <w:rPr>
          <w:spacing w:val="40"/>
        </w:rPr>
        <w:t xml:space="preserve"> </w:t>
      </w:r>
      <w:r>
        <w:t>While neural networks are becoming ubiquitous in the analysis of urban satellite imagery, their application has so far mostly ignored the geographical nature of the images being</w:t>
      </w:r>
      <w:r>
        <w:rPr>
          <w:spacing w:val="32"/>
        </w:rPr>
        <w:t xml:space="preserve"> </w:t>
      </w:r>
      <w:r>
        <w:t>fed</w:t>
      </w:r>
      <w:r>
        <w:rPr>
          <w:spacing w:val="32"/>
        </w:rPr>
        <w:t xml:space="preserve"> </w:t>
      </w:r>
      <w:r>
        <w:t>to</w:t>
      </w:r>
      <w:r>
        <w:rPr>
          <w:spacing w:val="32"/>
        </w:rPr>
        <w:t xml:space="preserve"> </w:t>
      </w:r>
      <w:r>
        <w:t>these</w:t>
      </w:r>
      <w:r>
        <w:rPr>
          <w:spacing w:val="32"/>
        </w:rPr>
        <w:t xml:space="preserve"> </w:t>
      </w:r>
      <w:r>
        <w:t>algorithms.</w:t>
      </w:r>
      <w:r>
        <w:rPr>
          <w:spacing w:val="40"/>
        </w:rPr>
        <w:t xml:space="preserve"> </w:t>
      </w:r>
      <w:r>
        <w:t>This</w:t>
      </w:r>
      <w:r>
        <w:rPr>
          <w:spacing w:val="32"/>
        </w:rPr>
        <w:t xml:space="preserve"> </w:t>
      </w:r>
      <w:r>
        <w:t>is</w:t>
      </w:r>
      <w:r>
        <w:rPr>
          <w:spacing w:val="32"/>
        </w:rPr>
        <w:t xml:space="preserve"> </w:t>
      </w:r>
      <w:r>
        <w:t>not</w:t>
      </w:r>
      <w:r>
        <w:rPr>
          <w:spacing w:val="32"/>
        </w:rPr>
        <w:t xml:space="preserve"> </w:t>
      </w:r>
      <w:r>
        <w:t>entirely</w:t>
      </w:r>
      <w:r>
        <w:rPr>
          <w:spacing w:val="32"/>
        </w:rPr>
        <w:t xml:space="preserve"> </w:t>
      </w:r>
      <w:r>
        <w:t>unreasonable.</w:t>
      </w:r>
      <w:r>
        <w:rPr>
          <w:spacing w:val="40"/>
        </w:rPr>
        <w:t xml:space="preserve"> </w:t>
      </w:r>
      <w:r>
        <w:t>Much</w:t>
      </w:r>
      <w:r>
        <w:rPr>
          <w:spacing w:val="32"/>
        </w:rPr>
        <w:t xml:space="preserve"> </w:t>
      </w:r>
      <w:r>
        <w:t>of</w:t>
      </w:r>
      <w:r>
        <w:rPr>
          <w:spacing w:val="32"/>
        </w:rPr>
        <w:t xml:space="preserve"> </w:t>
      </w:r>
      <w:r>
        <w:t>the</w:t>
      </w:r>
      <w:r>
        <w:rPr>
          <w:spacing w:val="32"/>
        </w:rPr>
        <w:t xml:space="preserve"> </w:t>
      </w:r>
      <w:r>
        <w:t>state</w:t>
      </w:r>
      <w:r>
        <w:rPr>
          <w:spacing w:val="32"/>
        </w:rPr>
        <w:t xml:space="preserve"> </w:t>
      </w:r>
      <w:r>
        <w:t>of</w:t>
      </w:r>
      <w:r>
        <w:rPr>
          <w:spacing w:val="32"/>
        </w:rPr>
        <w:t xml:space="preserve"> </w:t>
      </w:r>
      <w:r>
        <w:t>the</w:t>
      </w:r>
      <w:r>
        <w:rPr>
          <w:spacing w:val="32"/>
        </w:rPr>
        <w:t xml:space="preserve"> </w:t>
      </w:r>
      <w:r>
        <w:t>art</w:t>
      </w:r>
      <w:r>
        <w:rPr>
          <w:spacing w:val="32"/>
        </w:rPr>
        <w:t xml:space="preserve"> </w:t>
      </w:r>
      <w:r>
        <w:t>in deep</w:t>
      </w:r>
      <w:r>
        <w:rPr>
          <w:spacing w:val="40"/>
        </w:rPr>
        <w:t xml:space="preserve"> </w:t>
      </w:r>
      <w:r>
        <w:t>learning</w:t>
      </w:r>
      <w:r>
        <w:rPr>
          <w:spacing w:val="40"/>
        </w:rPr>
        <w:t xml:space="preserve"> </w:t>
      </w:r>
      <w:r>
        <w:t>and</w:t>
      </w:r>
      <w:r>
        <w:rPr>
          <w:spacing w:val="40"/>
        </w:rPr>
        <w:t xml:space="preserve"> </w:t>
      </w:r>
      <w:r>
        <w:t>computer</w:t>
      </w:r>
      <w:r>
        <w:rPr>
          <w:spacing w:val="40"/>
        </w:rPr>
        <w:t xml:space="preserve"> </w:t>
      </w:r>
      <w:r>
        <w:t>vision</w:t>
      </w:r>
      <w:r>
        <w:rPr>
          <w:spacing w:val="40"/>
        </w:rPr>
        <w:t xml:space="preserve"> </w:t>
      </w:r>
      <w:r>
        <w:t>was</w:t>
      </w:r>
      <w:r>
        <w:rPr>
          <w:spacing w:val="40"/>
        </w:rPr>
        <w:t xml:space="preserve"> </w:t>
      </w:r>
      <w:r>
        <w:t>developed</w:t>
      </w:r>
      <w:r>
        <w:rPr>
          <w:spacing w:val="40"/>
        </w:rPr>
        <w:t xml:space="preserve"> </w:t>
      </w:r>
      <w:r>
        <w:t>in</w:t>
      </w:r>
      <w:r>
        <w:rPr>
          <w:spacing w:val="40"/>
        </w:rPr>
        <w:t xml:space="preserve"> </w:t>
      </w:r>
      <w:r>
        <w:t>the</w:t>
      </w:r>
      <w:r>
        <w:rPr>
          <w:spacing w:val="40"/>
        </w:rPr>
        <w:t xml:space="preserve"> </w:t>
      </w:r>
      <w:r>
        <w:t>last</w:t>
      </w:r>
      <w:r>
        <w:rPr>
          <w:spacing w:val="40"/>
        </w:rPr>
        <w:t xml:space="preserve"> </w:t>
      </w:r>
      <w:r>
        <w:t>decade</w:t>
      </w:r>
      <w:r>
        <w:rPr>
          <w:spacing w:val="40"/>
        </w:rPr>
        <w:t xml:space="preserve"> </w:t>
      </w:r>
      <w:r>
        <w:t>with</w:t>
      </w:r>
      <w:r>
        <w:rPr>
          <w:spacing w:val="40"/>
        </w:rPr>
        <w:t xml:space="preserve"> </w:t>
      </w:r>
      <w:r>
        <w:t>“aspatial</w:t>
      </w:r>
      <w:r>
        <w:rPr>
          <w:spacing w:val="40"/>
        </w:rPr>
        <w:t xml:space="preserve"> </w:t>
      </w:r>
      <w:r>
        <w:t>imagery”</w:t>
      </w:r>
      <w:r>
        <w:rPr>
          <w:spacing w:val="80"/>
        </w:rPr>
        <w:t xml:space="preserve"> </w:t>
      </w:r>
      <w:r>
        <w:t>in mind, in particular consumer photographs uploaded and shared through the internet (e.g., featuring</w:t>
      </w:r>
      <w:r>
        <w:rPr>
          <w:spacing w:val="40"/>
        </w:rPr>
        <w:t xml:space="preserve"> </w:t>
      </w:r>
      <w:r>
        <w:t>cats</w:t>
      </w:r>
      <w:r>
        <w:rPr>
          <w:spacing w:val="40"/>
        </w:rPr>
        <w:t xml:space="preserve"> </w:t>
      </w:r>
      <w:r>
        <w:t>and</w:t>
      </w:r>
      <w:r>
        <w:rPr>
          <w:spacing w:val="40"/>
        </w:rPr>
        <w:t xml:space="preserve"> </w:t>
      </w:r>
      <w:r>
        <w:t>dogs).</w:t>
      </w:r>
      <w:r>
        <w:rPr>
          <w:spacing w:val="80"/>
          <w:w w:val="150"/>
        </w:rPr>
        <w:t xml:space="preserve"> </w:t>
      </w:r>
      <w:r>
        <w:t>As</w:t>
      </w:r>
      <w:r>
        <w:rPr>
          <w:spacing w:val="40"/>
        </w:rPr>
        <w:t xml:space="preserve"> </w:t>
      </w:r>
      <w:r>
        <w:t>such,</w:t>
      </w:r>
      <w:r>
        <w:rPr>
          <w:spacing w:val="40"/>
        </w:rPr>
        <w:t xml:space="preserve"> </w:t>
      </w:r>
      <w:r>
        <w:t>many</w:t>
      </w:r>
      <w:r>
        <w:rPr>
          <w:spacing w:val="40"/>
        </w:rPr>
        <w:t xml:space="preserve"> </w:t>
      </w:r>
      <w:r>
        <w:t>of</w:t>
      </w:r>
      <w:r>
        <w:rPr>
          <w:spacing w:val="40"/>
        </w:rPr>
        <w:t xml:space="preserve"> </w:t>
      </w:r>
      <w:r>
        <w:t>the</w:t>
      </w:r>
      <w:r>
        <w:rPr>
          <w:spacing w:val="40"/>
        </w:rPr>
        <w:t xml:space="preserve"> </w:t>
      </w:r>
      <w:r>
        <w:t>assumptions</w:t>
      </w:r>
      <w:r>
        <w:rPr>
          <w:spacing w:val="40"/>
        </w:rPr>
        <w:t xml:space="preserve"> </w:t>
      </w:r>
      <w:r>
        <w:t>(e.g.,</w:t>
      </w:r>
      <w:r>
        <w:rPr>
          <w:spacing w:val="40"/>
        </w:rPr>
        <w:t xml:space="preserve"> </w:t>
      </w:r>
      <w:r>
        <w:t>unrelated</w:t>
      </w:r>
      <w:r>
        <w:rPr>
          <w:spacing w:val="40"/>
        </w:rPr>
        <w:t xml:space="preserve"> </w:t>
      </w:r>
      <w:r>
        <w:t>images),</w:t>
      </w:r>
      <w:r>
        <w:rPr>
          <w:spacing w:val="40"/>
        </w:rPr>
        <w:t xml:space="preserve"> </w:t>
      </w:r>
      <w:r>
        <w:t>tricks</w:t>
      </w:r>
      <w:r>
        <w:rPr>
          <w:spacing w:val="40"/>
        </w:rPr>
        <w:t xml:space="preserve"> </w:t>
      </w:r>
      <w:r>
        <w:t>(e.g., data augmentation techniques), and limitations (e.g., shape of the input data) these models feature are intimately related to data of this kind.</w:t>
      </w:r>
      <w:r>
        <w:rPr>
          <w:spacing w:val="40"/>
        </w:rPr>
        <w:t xml:space="preserve"> </w:t>
      </w:r>
      <w:r>
        <w:t>The application of deep learning to satellite imagery is in what we consider a first phase in which cutting-edge computer vision has been deployed</w:t>
      </w:r>
      <w:r>
        <w:rPr>
          <w:spacing w:val="40"/>
        </w:rPr>
        <w:t xml:space="preserve"> </w:t>
      </w:r>
      <w:r>
        <w:t>to</w:t>
      </w:r>
      <w:r>
        <w:rPr>
          <w:spacing w:val="40"/>
        </w:rPr>
        <w:t xml:space="preserve"> </w:t>
      </w:r>
      <w:r>
        <w:t>images</w:t>
      </w:r>
      <w:r>
        <w:rPr>
          <w:spacing w:val="40"/>
        </w:rPr>
        <w:t xml:space="preserve"> </w:t>
      </w:r>
      <w:r>
        <w:t>that,</w:t>
      </w:r>
      <w:r>
        <w:rPr>
          <w:spacing w:val="40"/>
        </w:rPr>
        <w:t xml:space="preserve"> </w:t>
      </w:r>
      <w:r>
        <w:t>rather</w:t>
      </w:r>
      <w:r>
        <w:rPr>
          <w:spacing w:val="40"/>
        </w:rPr>
        <w:t xml:space="preserve"> </w:t>
      </w:r>
      <w:r>
        <w:t>than</w:t>
      </w:r>
      <w:r>
        <w:rPr>
          <w:spacing w:val="40"/>
        </w:rPr>
        <w:t xml:space="preserve"> </w:t>
      </w:r>
      <w:r>
        <w:t>animals</w:t>
      </w:r>
      <w:r>
        <w:rPr>
          <w:spacing w:val="40"/>
        </w:rPr>
        <w:t xml:space="preserve"> </w:t>
      </w:r>
      <w:r>
        <w:t>or</w:t>
      </w:r>
      <w:r>
        <w:rPr>
          <w:spacing w:val="40"/>
        </w:rPr>
        <w:t xml:space="preserve"> </w:t>
      </w:r>
      <w:r>
        <w:t>people,</w:t>
      </w:r>
      <w:r>
        <w:rPr>
          <w:spacing w:val="40"/>
        </w:rPr>
        <w:t xml:space="preserve"> </w:t>
      </w:r>
      <w:r>
        <w:t>represent</w:t>
      </w:r>
      <w:r>
        <w:rPr>
          <w:spacing w:val="40"/>
        </w:rPr>
        <w:t xml:space="preserve"> </w:t>
      </w:r>
      <w:r>
        <w:t>locations</w:t>
      </w:r>
      <w:r>
        <w:rPr>
          <w:spacing w:val="40"/>
        </w:rPr>
        <w:t xml:space="preserve"> </w:t>
      </w:r>
      <w:r>
        <w:t>on</w:t>
      </w:r>
      <w:r>
        <w:rPr>
          <w:spacing w:val="40"/>
        </w:rPr>
        <w:t xml:space="preserve"> </w:t>
      </w:r>
      <w:r>
        <w:t>Earth</w:t>
      </w:r>
      <w:r>
        <w:rPr>
          <w:spacing w:val="40"/>
        </w:rPr>
        <w:t xml:space="preserve"> </w:t>
      </w:r>
      <w:r>
        <w:t>observed from above. Because of the overall performance of modern algorithms, the results are impressive, even</w:t>
      </w:r>
      <w:r>
        <w:rPr>
          <w:spacing w:val="37"/>
        </w:rPr>
        <w:t xml:space="preserve"> </w:t>
      </w:r>
      <w:r>
        <w:t>with</w:t>
      </w:r>
      <w:r>
        <w:rPr>
          <w:spacing w:val="37"/>
        </w:rPr>
        <w:t xml:space="preserve"> </w:t>
      </w:r>
      <w:r>
        <w:t>largely</w:t>
      </w:r>
      <w:r>
        <w:rPr>
          <w:spacing w:val="37"/>
        </w:rPr>
        <w:t xml:space="preserve"> </w:t>
      </w:r>
      <w:r>
        <w:t>unmodified</w:t>
      </w:r>
      <w:r>
        <w:rPr>
          <w:spacing w:val="37"/>
        </w:rPr>
        <w:t xml:space="preserve"> </w:t>
      </w:r>
      <w:r>
        <w:t>models.</w:t>
      </w:r>
      <w:r>
        <w:rPr>
          <w:spacing w:val="80"/>
        </w:rPr>
        <w:t xml:space="preserve"> </w:t>
      </w:r>
      <w:r>
        <w:t>However,</w:t>
      </w:r>
      <w:r>
        <w:rPr>
          <w:spacing w:val="40"/>
        </w:rPr>
        <w:t xml:space="preserve"> </w:t>
      </w:r>
      <w:r>
        <w:t>this</w:t>
      </w:r>
      <w:r>
        <w:rPr>
          <w:spacing w:val="37"/>
        </w:rPr>
        <w:t xml:space="preserve"> </w:t>
      </w:r>
      <w:r>
        <w:t>does</w:t>
      </w:r>
      <w:r>
        <w:rPr>
          <w:spacing w:val="37"/>
        </w:rPr>
        <w:t xml:space="preserve"> </w:t>
      </w:r>
      <w:r>
        <w:t>not</w:t>
      </w:r>
      <w:r>
        <w:rPr>
          <w:spacing w:val="37"/>
        </w:rPr>
        <w:t xml:space="preserve"> </w:t>
      </w:r>
      <w:r>
        <w:t>imply</w:t>
      </w:r>
      <w:r>
        <w:rPr>
          <w:spacing w:val="37"/>
        </w:rPr>
        <w:t xml:space="preserve"> </w:t>
      </w:r>
      <w:r>
        <w:t>there</w:t>
      </w:r>
      <w:r>
        <w:rPr>
          <w:spacing w:val="37"/>
        </w:rPr>
        <w:t xml:space="preserve"> </w:t>
      </w:r>
      <w:r>
        <w:t>is</w:t>
      </w:r>
      <w:r>
        <w:rPr>
          <w:spacing w:val="37"/>
        </w:rPr>
        <w:t xml:space="preserve"> </w:t>
      </w:r>
      <w:r>
        <w:t>no</w:t>
      </w:r>
      <w:r>
        <w:rPr>
          <w:spacing w:val="37"/>
        </w:rPr>
        <w:t xml:space="preserve"> </w:t>
      </w:r>
      <w:r>
        <w:t>further</w:t>
      </w:r>
      <w:r>
        <w:rPr>
          <w:spacing w:val="37"/>
        </w:rPr>
        <w:t xml:space="preserve"> </w:t>
      </w:r>
      <w:r>
        <w:t>margin for improvement.</w:t>
      </w:r>
    </w:p>
    <w:p w14:paraId="379FE46C" w14:textId="77777777" w:rsidR="00E37508" w:rsidRDefault="00000000">
      <w:pPr>
        <w:pStyle w:val="BodyText"/>
        <w:spacing w:before="17" w:line="304" w:lineRule="auto"/>
        <w:ind w:left="117" w:right="729" w:firstLine="283"/>
        <w:jc w:val="both"/>
      </w:pPr>
      <w:r>
        <w:t>The main aspect of the geographical nature is that the individual images sampled from the satellite imagery are not independent from each other, but rather are part of a continuous whole</w:t>
      </w:r>
      <w:r>
        <w:rPr>
          <w:spacing w:val="40"/>
        </w:rPr>
        <w:t xml:space="preserve"> </w:t>
      </w:r>
      <w:r>
        <w:t>that</w:t>
      </w:r>
      <w:r>
        <w:rPr>
          <w:spacing w:val="18"/>
        </w:rPr>
        <w:t xml:space="preserve"> </w:t>
      </w:r>
      <w:r>
        <w:t>is</w:t>
      </w:r>
      <w:r>
        <w:rPr>
          <w:spacing w:val="18"/>
        </w:rPr>
        <w:t xml:space="preserve"> </w:t>
      </w:r>
      <w:r>
        <w:t>the</w:t>
      </w:r>
      <w:r>
        <w:rPr>
          <w:spacing w:val="18"/>
        </w:rPr>
        <w:t xml:space="preserve"> </w:t>
      </w:r>
      <w:r>
        <w:t>Earth’s</w:t>
      </w:r>
      <w:r>
        <w:rPr>
          <w:spacing w:val="18"/>
        </w:rPr>
        <w:t xml:space="preserve"> </w:t>
      </w:r>
      <w:r>
        <w:t>surface.</w:t>
      </w:r>
      <w:r>
        <w:rPr>
          <w:spacing w:val="37"/>
        </w:rPr>
        <w:t xml:space="preserve"> </w:t>
      </w:r>
      <w:r>
        <w:t>This</w:t>
      </w:r>
      <w:r>
        <w:rPr>
          <w:spacing w:val="18"/>
        </w:rPr>
        <w:t xml:space="preserve"> </w:t>
      </w:r>
      <w:r>
        <w:t>means</w:t>
      </w:r>
      <w:r>
        <w:rPr>
          <w:spacing w:val="18"/>
        </w:rPr>
        <w:t xml:space="preserve"> </w:t>
      </w:r>
      <w:r>
        <w:t>that</w:t>
      </w:r>
      <w:r>
        <w:rPr>
          <w:spacing w:val="18"/>
        </w:rPr>
        <w:t xml:space="preserve"> </w:t>
      </w:r>
      <w:r>
        <w:t>the</w:t>
      </w:r>
      <w:r>
        <w:rPr>
          <w:spacing w:val="18"/>
        </w:rPr>
        <w:t xml:space="preserve"> </w:t>
      </w:r>
      <w:r>
        <w:t>spatial</w:t>
      </w:r>
      <w:r>
        <w:rPr>
          <w:spacing w:val="18"/>
        </w:rPr>
        <w:t xml:space="preserve"> </w:t>
      </w:r>
      <w:r>
        <w:t>configuration</w:t>
      </w:r>
      <w:r>
        <w:rPr>
          <w:spacing w:val="18"/>
        </w:rPr>
        <w:t xml:space="preserve"> </w:t>
      </w:r>
      <w:r>
        <w:t>of</w:t>
      </w:r>
      <w:r>
        <w:rPr>
          <w:spacing w:val="18"/>
        </w:rPr>
        <w:t xml:space="preserve"> </w:t>
      </w:r>
      <w:r>
        <w:t>the</w:t>
      </w:r>
      <w:r>
        <w:rPr>
          <w:spacing w:val="18"/>
        </w:rPr>
        <w:t xml:space="preserve"> </w:t>
      </w:r>
      <w:r>
        <w:t>images</w:t>
      </w:r>
      <w:r>
        <w:rPr>
          <w:spacing w:val="18"/>
        </w:rPr>
        <w:t xml:space="preserve"> </w:t>
      </w:r>
      <w:r>
        <w:t>is</w:t>
      </w:r>
      <w:r>
        <w:rPr>
          <w:spacing w:val="18"/>
        </w:rPr>
        <w:t xml:space="preserve"> </w:t>
      </w:r>
      <w:r>
        <w:t>as</w:t>
      </w:r>
      <w:r>
        <w:rPr>
          <w:spacing w:val="18"/>
        </w:rPr>
        <w:t xml:space="preserve"> </w:t>
      </w:r>
      <w:r>
        <w:t>important as</w:t>
      </w:r>
      <w:r>
        <w:rPr>
          <w:spacing w:val="37"/>
        </w:rPr>
        <w:t xml:space="preserve"> </w:t>
      </w:r>
      <w:r>
        <w:t>the</w:t>
      </w:r>
      <w:r>
        <w:rPr>
          <w:spacing w:val="37"/>
        </w:rPr>
        <w:t xml:space="preserve"> </w:t>
      </w:r>
      <w:r>
        <w:t>content</w:t>
      </w:r>
      <w:r>
        <w:rPr>
          <w:spacing w:val="37"/>
        </w:rPr>
        <w:t xml:space="preserve"> </w:t>
      </w:r>
      <w:r>
        <w:t>of</w:t>
      </w:r>
      <w:r>
        <w:rPr>
          <w:spacing w:val="37"/>
        </w:rPr>
        <w:t xml:space="preserve"> </w:t>
      </w:r>
      <w:r>
        <w:t>each</w:t>
      </w:r>
      <w:r>
        <w:rPr>
          <w:spacing w:val="37"/>
        </w:rPr>
        <w:t xml:space="preserve"> </w:t>
      </w:r>
      <w:r>
        <w:t>image.</w:t>
      </w:r>
      <w:r>
        <w:rPr>
          <w:spacing w:val="80"/>
        </w:rPr>
        <w:t xml:space="preserve"> </w:t>
      </w:r>
      <w:r>
        <w:t>This</w:t>
      </w:r>
      <w:r>
        <w:rPr>
          <w:spacing w:val="37"/>
        </w:rPr>
        <w:t xml:space="preserve"> </w:t>
      </w:r>
      <w:r>
        <w:t>is</w:t>
      </w:r>
      <w:r>
        <w:rPr>
          <w:spacing w:val="37"/>
        </w:rPr>
        <w:t xml:space="preserve"> </w:t>
      </w:r>
      <w:r>
        <w:t>a</w:t>
      </w:r>
      <w:r>
        <w:rPr>
          <w:spacing w:val="37"/>
        </w:rPr>
        <w:t xml:space="preserve"> </w:t>
      </w:r>
      <w:r>
        <w:t>key</w:t>
      </w:r>
      <w:r>
        <w:rPr>
          <w:spacing w:val="37"/>
        </w:rPr>
        <w:t xml:space="preserve"> </w:t>
      </w:r>
      <w:r>
        <w:t>difference</w:t>
      </w:r>
      <w:r>
        <w:rPr>
          <w:spacing w:val="37"/>
        </w:rPr>
        <w:t xml:space="preserve"> </w:t>
      </w:r>
      <w:r>
        <w:t>with</w:t>
      </w:r>
      <w:r>
        <w:rPr>
          <w:spacing w:val="37"/>
        </w:rPr>
        <w:t xml:space="preserve"> </w:t>
      </w:r>
      <w:r>
        <w:t>the</w:t>
      </w:r>
      <w:r>
        <w:rPr>
          <w:spacing w:val="37"/>
        </w:rPr>
        <w:t xml:space="preserve"> </w:t>
      </w:r>
      <w:r>
        <w:t>standard</w:t>
      </w:r>
      <w:r>
        <w:rPr>
          <w:spacing w:val="37"/>
        </w:rPr>
        <w:t xml:space="preserve"> </w:t>
      </w:r>
      <w:r>
        <w:t>computer</w:t>
      </w:r>
      <w:r>
        <w:rPr>
          <w:spacing w:val="37"/>
        </w:rPr>
        <w:t xml:space="preserve"> </w:t>
      </w:r>
      <w:r>
        <w:t>vision</w:t>
      </w:r>
      <w:r>
        <w:rPr>
          <w:spacing w:val="37"/>
        </w:rPr>
        <w:t xml:space="preserve"> </w:t>
      </w:r>
      <w:r>
        <w:t>tasks that</w:t>
      </w:r>
      <w:r>
        <w:rPr>
          <w:spacing w:val="31"/>
        </w:rPr>
        <w:t xml:space="preserve"> </w:t>
      </w:r>
      <w:r>
        <w:t>have</w:t>
      </w:r>
      <w:r>
        <w:rPr>
          <w:spacing w:val="32"/>
        </w:rPr>
        <w:t xml:space="preserve"> </w:t>
      </w:r>
      <w:r>
        <w:t>been</w:t>
      </w:r>
      <w:r>
        <w:rPr>
          <w:spacing w:val="32"/>
        </w:rPr>
        <w:t xml:space="preserve"> </w:t>
      </w:r>
      <w:r>
        <w:t>the</w:t>
      </w:r>
      <w:r>
        <w:rPr>
          <w:spacing w:val="32"/>
        </w:rPr>
        <w:t xml:space="preserve"> </w:t>
      </w:r>
      <w:r>
        <w:t>focus</w:t>
      </w:r>
      <w:r>
        <w:rPr>
          <w:spacing w:val="32"/>
        </w:rPr>
        <w:t xml:space="preserve"> </w:t>
      </w:r>
      <w:r>
        <w:t>of</w:t>
      </w:r>
      <w:r>
        <w:rPr>
          <w:spacing w:val="31"/>
        </w:rPr>
        <w:t xml:space="preserve"> </w:t>
      </w:r>
      <w:r>
        <w:t>most</w:t>
      </w:r>
      <w:r>
        <w:rPr>
          <w:spacing w:val="32"/>
        </w:rPr>
        <w:t xml:space="preserve"> </w:t>
      </w:r>
      <w:r>
        <w:t>of</w:t>
      </w:r>
      <w:r>
        <w:rPr>
          <w:spacing w:val="32"/>
        </w:rPr>
        <w:t xml:space="preserve"> </w:t>
      </w:r>
      <w:r>
        <w:t>the</w:t>
      </w:r>
      <w:r>
        <w:rPr>
          <w:spacing w:val="32"/>
        </w:rPr>
        <w:t xml:space="preserve"> </w:t>
      </w:r>
      <w:r>
        <w:t>research</w:t>
      </w:r>
      <w:r>
        <w:rPr>
          <w:spacing w:val="32"/>
        </w:rPr>
        <w:t xml:space="preserve"> </w:t>
      </w:r>
      <w:r>
        <w:t>in</w:t>
      </w:r>
      <w:r>
        <w:rPr>
          <w:spacing w:val="32"/>
        </w:rPr>
        <w:t xml:space="preserve"> </w:t>
      </w:r>
      <w:r>
        <w:t>the</w:t>
      </w:r>
      <w:r>
        <w:rPr>
          <w:spacing w:val="31"/>
        </w:rPr>
        <w:t xml:space="preserve"> </w:t>
      </w:r>
      <w:r>
        <w:t>field</w:t>
      </w:r>
      <w:r>
        <w:rPr>
          <w:spacing w:val="32"/>
        </w:rPr>
        <w:t xml:space="preserve"> </w:t>
      </w:r>
      <w:r>
        <w:t>so</w:t>
      </w:r>
      <w:r>
        <w:rPr>
          <w:spacing w:val="32"/>
        </w:rPr>
        <w:t xml:space="preserve"> </w:t>
      </w:r>
      <w:r>
        <w:t>far.</w:t>
      </w:r>
      <w:r>
        <w:rPr>
          <w:spacing w:val="77"/>
        </w:rPr>
        <w:t xml:space="preserve"> </w:t>
      </w:r>
      <w:r>
        <w:t>By</w:t>
      </w:r>
      <w:r>
        <w:rPr>
          <w:spacing w:val="32"/>
        </w:rPr>
        <w:t xml:space="preserve"> </w:t>
      </w:r>
      <w:r>
        <w:t>ignoring</w:t>
      </w:r>
      <w:r>
        <w:rPr>
          <w:spacing w:val="32"/>
        </w:rPr>
        <w:t xml:space="preserve"> </w:t>
      </w:r>
      <w:r>
        <w:t>this</w:t>
      </w:r>
      <w:r>
        <w:rPr>
          <w:spacing w:val="32"/>
        </w:rPr>
        <w:t xml:space="preserve"> </w:t>
      </w:r>
      <w:r>
        <w:t>aspect,</w:t>
      </w:r>
      <w:r>
        <w:rPr>
          <w:spacing w:val="35"/>
        </w:rPr>
        <w:t xml:space="preserve"> </w:t>
      </w:r>
      <w:r>
        <w:rPr>
          <w:spacing w:val="-5"/>
        </w:rPr>
        <w:t>we</w:t>
      </w:r>
    </w:p>
    <w:p w14:paraId="0C0ACA7F" w14:textId="77777777" w:rsidR="00E37508" w:rsidRDefault="00E37508">
      <w:pPr>
        <w:spacing w:line="304" w:lineRule="auto"/>
        <w:jc w:val="both"/>
        <w:sectPr w:rsidR="00E37508">
          <w:pgSz w:w="12240" w:h="15840"/>
          <w:pgMar w:top="1060" w:right="680" w:bottom="760" w:left="1300" w:header="0" w:footer="565" w:gutter="0"/>
          <w:cols w:space="720"/>
        </w:sectPr>
      </w:pPr>
    </w:p>
    <w:p w14:paraId="150713A6" w14:textId="77777777" w:rsidR="00E37508" w:rsidRDefault="00000000">
      <w:pPr>
        <w:pStyle w:val="BodyText"/>
        <w:spacing w:before="84" w:line="304" w:lineRule="auto"/>
        <w:ind w:left="117" w:right="729"/>
        <w:jc w:val="both"/>
      </w:pPr>
      <w:r>
        <w:lastRenderedPageBreak/>
        <w:t>are leaving value on the table when analysing satellite imagery. The architecture of convolutional neural</w:t>
      </w:r>
      <w:r>
        <w:rPr>
          <w:spacing w:val="34"/>
        </w:rPr>
        <w:t xml:space="preserve"> </w:t>
      </w:r>
      <w:r>
        <w:t>networks</w:t>
      </w:r>
      <w:r>
        <w:rPr>
          <w:spacing w:val="34"/>
        </w:rPr>
        <w:t xml:space="preserve"> </w:t>
      </w:r>
      <w:r>
        <w:t>is</w:t>
      </w:r>
      <w:r>
        <w:rPr>
          <w:spacing w:val="34"/>
        </w:rPr>
        <w:t xml:space="preserve"> </w:t>
      </w:r>
      <w:r>
        <w:t>able</w:t>
      </w:r>
      <w:r>
        <w:rPr>
          <w:spacing w:val="34"/>
        </w:rPr>
        <w:t xml:space="preserve"> </w:t>
      </w:r>
      <w:r>
        <w:t>to</w:t>
      </w:r>
      <w:r>
        <w:rPr>
          <w:spacing w:val="34"/>
        </w:rPr>
        <w:t xml:space="preserve"> </w:t>
      </w:r>
      <w:r>
        <w:t>capture</w:t>
      </w:r>
      <w:r>
        <w:rPr>
          <w:spacing w:val="34"/>
        </w:rPr>
        <w:t xml:space="preserve"> </w:t>
      </w:r>
      <w:r>
        <w:t>some</w:t>
      </w:r>
      <w:r>
        <w:rPr>
          <w:spacing w:val="34"/>
        </w:rPr>
        <w:t xml:space="preserve"> </w:t>
      </w:r>
      <w:r>
        <w:t>of</w:t>
      </w:r>
      <w:r>
        <w:rPr>
          <w:spacing w:val="34"/>
        </w:rPr>
        <w:t xml:space="preserve"> </w:t>
      </w:r>
      <w:r>
        <w:t>the</w:t>
      </w:r>
      <w:r>
        <w:rPr>
          <w:spacing w:val="34"/>
        </w:rPr>
        <w:t xml:space="preserve"> </w:t>
      </w:r>
      <w:r>
        <w:t>spatial</w:t>
      </w:r>
      <w:r>
        <w:rPr>
          <w:spacing w:val="34"/>
        </w:rPr>
        <w:t xml:space="preserve"> </w:t>
      </w:r>
      <w:r>
        <w:t>information</w:t>
      </w:r>
      <w:r>
        <w:rPr>
          <w:spacing w:val="34"/>
        </w:rPr>
        <w:t xml:space="preserve"> </w:t>
      </w:r>
      <w:r>
        <w:t>but</w:t>
      </w:r>
      <w:r>
        <w:rPr>
          <w:spacing w:val="34"/>
        </w:rPr>
        <w:t xml:space="preserve"> </w:t>
      </w:r>
      <w:r>
        <w:t>only</w:t>
      </w:r>
      <w:r>
        <w:rPr>
          <w:spacing w:val="34"/>
        </w:rPr>
        <w:t xml:space="preserve"> </w:t>
      </w:r>
      <w:r>
        <w:t>within</w:t>
      </w:r>
      <w:r>
        <w:rPr>
          <w:spacing w:val="34"/>
        </w:rPr>
        <w:t xml:space="preserve"> </w:t>
      </w:r>
      <w:r>
        <w:t>the</w:t>
      </w:r>
      <w:r>
        <w:rPr>
          <w:spacing w:val="34"/>
        </w:rPr>
        <w:t xml:space="preserve"> </w:t>
      </w:r>
      <w:r>
        <w:t>confines of the individual image.</w:t>
      </w:r>
      <w:r>
        <w:rPr>
          <w:spacing w:val="40"/>
        </w:rPr>
        <w:t xml:space="preserve"> </w:t>
      </w:r>
      <w:r>
        <w:t>Looking at the spatial statistics methods, we learn that the inclusion of geographical context in the model, often in the form of a spatially smoothed average (sometimes referred</w:t>
      </w:r>
      <w:r>
        <w:rPr>
          <w:spacing w:val="40"/>
        </w:rPr>
        <w:t xml:space="preserve"> </w:t>
      </w:r>
      <w:r>
        <w:t>to</w:t>
      </w:r>
      <w:r>
        <w:rPr>
          <w:spacing w:val="40"/>
        </w:rPr>
        <w:t xml:space="preserve"> </w:t>
      </w:r>
      <w:r>
        <w:t>as</w:t>
      </w:r>
      <w:r>
        <w:rPr>
          <w:spacing w:val="40"/>
        </w:rPr>
        <w:t xml:space="preserve"> </w:t>
      </w:r>
      <w:r>
        <w:t>a</w:t>
      </w:r>
      <w:r>
        <w:rPr>
          <w:spacing w:val="40"/>
        </w:rPr>
        <w:t xml:space="preserve"> </w:t>
      </w:r>
      <w:r>
        <w:t>“spatial</w:t>
      </w:r>
      <w:r>
        <w:rPr>
          <w:spacing w:val="40"/>
        </w:rPr>
        <w:t xml:space="preserve"> </w:t>
      </w:r>
      <w:r>
        <w:t>lag”),</w:t>
      </w:r>
      <w:r>
        <w:rPr>
          <w:spacing w:val="40"/>
        </w:rPr>
        <w:t xml:space="preserve"> </w:t>
      </w:r>
      <w:r>
        <w:t>is</w:t>
      </w:r>
      <w:r>
        <w:rPr>
          <w:spacing w:val="40"/>
        </w:rPr>
        <w:t xml:space="preserve"> </w:t>
      </w:r>
      <w:r>
        <w:t>a</w:t>
      </w:r>
      <w:r>
        <w:rPr>
          <w:spacing w:val="40"/>
        </w:rPr>
        <w:t xml:space="preserve"> </w:t>
      </w:r>
      <w:r>
        <w:t>core</w:t>
      </w:r>
      <w:r>
        <w:rPr>
          <w:spacing w:val="40"/>
        </w:rPr>
        <w:t xml:space="preserve"> </w:t>
      </w:r>
      <w:r>
        <w:t>component</w:t>
      </w:r>
      <w:r>
        <w:rPr>
          <w:spacing w:val="40"/>
        </w:rPr>
        <w:t xml:space="preserve"> </w:t>
      </w:r>
      <w:r>
        <w:t>and</w:t>
      </w:r>
      <w:r>
        <w:rPr>
          <w:spacing w:val="40"/>
        </w:rPr>
        <w:t xml:space="preserve"> </w:t>
      </w:r>
      <w:r>
        <w:t>one</w:t>
      </w:r>
      <w:r>
        <w:rPr>
          <w:spacing w:val="40"/>
        </w:rPr>
        <w:t xml:space="preserve"> </w:t>
      </w:r>
      <w:r>
        <w:t>of</w:t>
      </w:r>
      <w:r>
        <w:rPr>
          <w:spacing w:val="40"/>
        </w:rPr>
        <w:t xml:space="preserve"> </w:t>
      </w:r>
      <w:r>
        <w:t>the</w:t>
      </w:r>
      <w:r>
        <w:rPr>
          <w:spacing w:val="40"/>
        </w:rPr>
        <w:t xml:space="preserve"> </w:t>
      </w:r>
      <w:r>
        <w:t>key</w:t>
      </w:r>
      <w:r>
        <w:rPr>
          <w:spacing w:val="40"/>
        </w:rPr>
        <w:t xml:space="preserve"> </w:t>
      </w:r>
      <w:r>
        <w:t>distinctions</w:t>
      </w:r>
      <w:r>
        <w:rPr>
          <w:spacing w:val="40"/>
        </w:rPr>
        <w:t xml:space="preserve"> </w:t>
      </w:r>
      <w:r>
        <w:t>between statistics and spatial statistics.</w:t>
      </w:r>
      <w:r>
        <w:rPr>
          <w:spacing w:val="40"/>
        </w:rPr>
        <w:t xml:space="preserve"> </w:t>
      </w:r>
      <w:r>
        <w:t>We believe that such a distinction should happen in the realm of computer</w:t>
      </w:r>
      <w:r>
        <w:rPr>
          <w:spacing w:val="26"/>
        </w:rPr>
        <w:t xml:space="preserve"> </w:t>
      </w:r>
      <w:r>
        <w:t>vision</w:t>
      </w:r>
      <w:r>
        <w:rPr>
          <w:spacing w:val="26"/>
        </w:rPr>
        <w:t xml:space="preserve"> </w:t>
      </w:r>
      <w:r>
        <w:t>as</w:t>
      </w:r>
      <w:r>
        <w:rPr>
          <w:spacing w:val="26"/>
        </w:rPr>
        <w:t xml:space="preserve"> </w:t>
      </w:r>
      <w:r>
        <w:t>well</w:t>
      </w:r>
      <w:r>
        <w:rPr>
          <w:spacing w:val="26"/>
        </w:rPr>
        <w:t xml:space="preserve"> </w:t>
      </w:r>
      <w:r>
        <w:t>and</w:t>
      </w:r>
      <w:r>
        <w:rPr>
          <w:spacing w:val="26"/>
        </w:rPr>
        <w:t xml:space="preserve"> </w:t>
      </w:r>
      <w:r>
        <w:t>that</w:t>
      </w:r>
      <w:r>
        <w:rPr>
          <w:spacing w:val="26"/>
        </w:rPr>
        <w:t xml:space="preserve"> </w:t>
      </w:r>
      <w:r>
        <w:t>the</w:t>
      </w:r>
      <w:r>
        <w:rPr>
          <w:spacing w:val="26"/>
        </w:rPr>
        <w:t xml:space="preserve"> </w:t>
      </w:r>
      <w:r>
        <w:t>geographical</w:t>
      </w:r>
      <w:r>
        <w:rPr>
          <w:spacing w:val="26"/>
        </w:rPr>
        <w:t xml:space="preserve"> </w:t>
      </w:r>
      <w:r>
        <w:t>nature</w:t>
      </w:r>
      <w:r>
        <w:rPr>
          <w:spacing w:val="26"/>
        </w:rPr>
        <w:t xml:space="preserve"> </w:t>
      </w:r>
      <w:r>
        <w:t>of</w:t>
      </w:r>
      <w:r>
        <w:rPr>
          <w:spacing w:val="26"/>
        </w:rPr>
        <w:t xml:space="preserve"> </w:t>
      </w:r>
      <w:r>
        <w:t>the</w:t>
      </w:r>
      <w:r>
        <w:rPr>
          <w:spacing w:val="26"/>
        </w:rPr>
        <w:t xml:space="preserve"> </w:t>
      </w:r>
      <w:r>
        <w:t>data</w:t>
      </w:r>
      <w:r>
        <w:rPr>
          <w:spacing w:val="26"/>
        </w:rPr>
        <w:t xml:space="preserve"> </w:t>
      </w:r>
      <w:r>
        <w:t>should</w:t>
      </w:r>
      <w:r>
        <w:rPr>
          <w:spacing w:val="26"/>
        </w:rPr>
        <w:t xml:space="preserve"> </w:t>
      </w:r>
      <w:r>
        <w:t>play</w:t>
      </w:r>
      <w:r>
        <w:rPr>
          <w:spacing w:val="26"/>
        </w:rPr>
        <w:t xml:space="preserve"> </w:t>
      </w:r>
      <w:r>
        <w:t>an</w:t>
      </w:r>
      <w:r>
        <w:rPr>
          <w:spacing w:val="26"/>
        </w:rPr>
        <w:t xml:space="preserve"> </w:t>
      </w:r>
      <w:r>
        <w:t>explicit</w:t>
      </w:r>
      <w:r>
        <w:rPr>
          <w:spacing w:val="26"/>
        </w:rPr>
        <w:t xml:space="preserve"> </w:t>
      </w:r>
      <w:r>
        <w:t>role in the design of the algorithms.</w:t>
      </w:r>
    </w:p>
    <w:p w14:paraId="4B8992E8" w14:textId="77777777" w:rsidR="00E37508" w:rsidRDefault="00000000">
      <w:pPr>
        <w:pStyle w:val="BodyText"/>
        <w:spacing w:before="9" w:line="304" w:lineRule="auto"/>
        <w:ind w:left="117" w:right="729" w:firstLine="283"/>
        <w:jc w:val="both"/>
      </w:pPr>
      <w:r>
        <w:t>The explicit spatial dimension can be embedded in many ways.</w:t>
      </w:r>
      <w:r>
        <w:rPr>
          <w:spacing w:val="40"/>
        </w:rPr>
        <w:t xml:space="preserve"> </w:t>
      </w:r>
      <w:r>
        <w:t>The first one is to alter the architecture of the neural network to include not only the content of the image but also its neighborhood as an input. In practice, two chips would be fed to the network: given the image of 16x16 pixels, the network would also receive, e.g., a 32x32 image, with the original image in the center and the surrounding pixels as the context.</w:t>
      </w:r>
      <w:r>
        <w:rPr>
          <w:spacing w:val="36"/>
        </w:rPr>
        <w:t xml:space="preserve"> </w:t>
      </w:r>
      <w:r>
        <w:t>The second one is to use the output of the neural network as an input to a spatial model that would smooth the predictions based on the spatial configuration of the images.</w:t>
      </w:r>
      <w:r>
        <w:rPr>
          <w:spacing w:val="40"/>
        </w:rPr>
        <w:t xml:space="preserve"> </w:t>
      </w:r>
      <w:r>
        <w:t>Both are equally valid but have different implications in terms of computational</w:t>
      </w:r>
      <w:r>
        <w:rPr>
          <w:spacing w:val="27"/>
        </w:rPr>
        <w:t xml:space="preserve"> </w:t>
      </w:r>
      <w:r>
        <w:t>complexity</w:t>
      </w:r>
      <w:r>
        <w:rPr>
          <w:spacing w:val="27"/>
        </w:rPr>
        <w:t xml:space="preserve"> </w:t>
      </w:r>
      <w:r>
        <w:t>and</w:t>
      </w:r>
      <w:r>
        <w:rPr>
          <w:spacing w:val="27"/>
        </w:rPr>
        <w:t xml:space="preserve"> </w:t>
      </w:r>
      <w:r>
        <w:t>interpretability.</w:t>
      </w:r>
      <w:r>
        <w:rPr>
          <w:spacing w:val="40"/>
        </w:rPr>
        <w:t xml:space="preserve"> </w:t>
      </w:r>
      <w:r>
        <w:t>The</w:t>
      </w:r>
      <w:r>
        <w:rPr>
          <w:spacing w:val="27"/>
        </w:rPr>
        <w:t xml:space="preserve"> </w:t>
      </w:r>
      <w:r>
        <w:t>first</w:t>
      </w:r>
      <w:r>
        <w:rPr>
          <w:spacing w:val="27"/>
        </w:rPr>
        <w:t xml:space="preserve"> </w:t>
      </w:r>
      <w:r>
        <w:t>one</w:t>
      </w:r>
      <w:r>
        <w:rPr>
          <w:spacing w:val="27"/>
        </w:rPr>
        <w:t xml:space="preserve"> </w:t>
      </w:r>
      <w:r>
        <w:t>is</w:t>
      </w:r>
      <w:r>
        <w:rPr>
          <w:spacing w:val="27"/>
        </w:rPr>
        <w:t xml:space="preserve"> </w:t>
      </w:r>
      <w:r>
        <w:t>more</w:t>
      </w:r>
      <w:r>
        <w:rPr>
          <w:spacing w:val="27"/>
        </w:rPr>
        <w:t xml:space="preserve"> </w:t>
      </w:r>
      <w:r>
        <w:t>computationally</w:t>
      </w:r>
      <w:r>
        <w:rPr>
          <w:spacing w:val="27"/>
        </w:rPr>
        <w:t xml:space="preserve"> </w:t>
      </w:r>
      <w:r>
        <w:t>demanding as</w:t>
      </w:r>
      <w:r>
        <w:rPr>
          <w:spacing w:val="26"/>
        </w:rPr>
        <w:t xml:space="preserve"> </w:t>
      </w:r>
      <w:r>
        <w:t>it</w:t>
      </w:r>
      <w:r>
        <w:rPr>
          <w:spacing w:val="26"/>
        </w:rPr>
        <w:t xml:space="preserve"> </w:t>
      </w:r>
      <w:r>
        <w:t>requires</w:t>
      </w:r>
      <w:r>
        <w:rPr>
          <w:spacing w:val="26"/>
        </w:rPr>
        <w:t xml:space="preserve"> </w:t>
      </w:r>
      <w:r>
        <w:t>the</w:t>
      </w:r>
      <w:r>
        <w:rPr>
          <w:spacing w:val="26"/>
        </w:rPr>
        <w:t xml:space="preserve"> </w:t>
      </w:r>
      <w:r>
        <w:t>network</w:t>
      </w:r>
      <w:r>
        <w:rPr>
          <w:spacing w:val="26"/>
        </w:rPr>
        <w:t xml:space="preserve"> </w:t>
      </w:r>
      <w:r>
        <w:t>to</w:t>
      </w:r>
      <w:r>
        <w:rPr>
          <w:spacing w:val="26"/>
        </w:rPr>
        <w:t xml:space="preserve"> </w:t>
      </w:r>
      <w:r>
        <w:t>process</w:t>
      </w:r>
      <w:r>
        <w:rPr>
          <w:spacing w:val="26"/>
        </w:rPr>
        <w:t xml:space="preserve"> </w:t>
      </w:r>
      <w:r>
        <w:t>two</w:t>
      </w:r>
      <w:r>
        <w:rPr>
          <w:spacing w:val="26"/>
        </w:rPr>
        <w:t xml:space="preserve"> </w:t>
      </w:r>
      <w:r>
        <w:t>images</w:t>
      </w:r>
      <w:r>
        <w:rPr>
          <w:spacing w:val="26"/>
        </w:rPr>
        <w:t xml:space="preserve"> </w:t>
      </w:r>
      <w:r>
        <w:t>at</w:t>
      </w:r>
      <w:r>
        <w:rPr>
          <w:spacing w:val="26"/>
        </w:rPr>
        <w:t xml:space="preserve"> </w:t>
      </w:r>
      <w:r>
        <w:t>once,</w:t>
      </w:r>
      <w:r>
        <w:rPr>
          <w:spacing w:val="29"/>
        </w:rPr>
        <w:t xml:space="preserve"> </w:t>
      </w:r>
      <w:r>
        <w:t>making</w:t>
      </w:r>
      <w:r>
        <w:rPr>
          <w:spacing w:val="26"/>
        </w:rPr>
        <w:t xml:space="preserve"> </w:t>
      </w:r>
      <w:r>
        <w:t>the</w:t>
      </w:r>
      <w:r>
        <w:rPr>
          <w:spacing w:val="26"/>
        </w:rPr>
        <w:t xml:space="preserve"> </w:t>
      </w:r>
      <w:r>
        <w:t>result</w:t>
      </w:r>
      <w:r>
        <w:rPr>
          <w:spacing w:val="26"/>
        </w:rPr>
        <w:t xml:space="preserve"> </w:t>
      </w:r>
      <w:r>
        <w:t>less</w:t>
      </w:r>
      <w:r>
        <w:rPr>
          <w:spacing w:val="26"/>
        </w:rPr>
        <w:t xml:space="preserve"> </w:t>
      </w:r>
      <w:r>
        <w:t>interpretable</w:t>
      </w:r>
      <w:r>
        <w:rPr>
          <w:spacing w:val="26"/>
        </w:rPr>
        <w:t xml:space="preserve"> </w:t>
      </w:r>
      <w:r>
        <w:t>at the</w:t>
      </w:r>
      <w:r>
        <w:rPr>
          <w:spacing w:val="37"/>
        </w:rPr>
        <w:t xml:space="preserve"> </w:t>
      </w:r>
      <w:r>
        <w:t>same</w:t>
      </w:r>
      <w:r>
        <w:rPr>
          <w:spacing w:val="37"/>
        </w:rPr>
        <w:t xml:space="preserve"> </w:t>
      </w:r>
      <w:r>
        <w:t>time</w:t>
      </w:r>
      <w:r>
        <w:rPr>
          <w:spacing w:val="37"/>
        </w:rPr>
        <w:t xml:space="preserve"> </w:t>
      </w:r>
      <w:r>
        <w:t>as</w:t>
      </w:r>
      <w:r>
        <w:rPr>
          <w:spacing w:val="37"/>
        </w:rPr>
        <w:t xml:space="preserve"> </w:t>
      </w:r>
      <w:r>
        <w:t>we</w:t>
      </w:r>
      <w:r>
        <w:rPr>
          <w:spacing w:val="37"/>
        </w:rPr>
        <w:t xml:space="preserve"> </w:t>
      </w:r>
      <w:r>
        <w:t>would</w:t>
      </w:r>
      <w:r>
        <w:rPr>
          <w:spacing w:val="37"/>
        </w:rPr>
        <w:t xml:space="preserve"> </w:t>
      </w:r>
      <w:r>
        <w:t>not</w:t>
      </w:r>
      <w:r>
        <w:rPr>
          <w:spacing w:val="37"/>
        </w:rPr>
        <w:t xml:space="preserve"> </w:t>
      </w:r>
      <w:r>
        <w:t>be</w:t>
      </w:r>
      <w:r>
        <w:rPr>
          <w:spacing w:val="37"/>
        </w:rPr>
        <w:t xml:space="preserve"> </w:t>
      </w:r>
      <w:r>
        <w:t>able</w:t>
      </w:r>
      <w:r>
        <w:rPr>
          <w:spacing w:val="37"/>
        </w:rPr>
        <w:t xml:space="preserve"> </w:t>
      </w:r>
      <w:r>
        <w:t>to</w:t>
      </w:r>
      <w:r>
        <w:rPr>
          <w:spacing w:val="37"/>
        </w:rPr>
        <w:t xml:space="preserve"> </w:t>
      </w:r>
      <w:r>
        <w:t>tell</w:t>
      </w:r>
      <w:r>
        <w:rPr>
          <w:spacing w:val="37"/>
        </w:rPr>
        <w:t xml:space="preserve"> </w:t>
      </w:r>
      <w:r>
        <w:t>which</w:t>
      </w:r>
      <w:r>
        <w:rPr>
          <w:spacing w:val="37"/>
        </w:rPr>
        <w:t xml:space="preserve"> </w:t>
      </w:r>
      <w:r>
        <w:t>part</w:t>
      </w:r>
      <w:r>
        <w:rPr>
          <w:spacing w:val="37"/>
        </w:rPr>
        <w:t xml:space="preserve"> </w:t>
      </w:r>
      <w:r>
        <w:t>of</w:t>
      </w:r>
      <w:r>
        <w:rPr>
          <w:spacing w:val="37"/>
        </w:rPr>
        <w:t xml:space="preserve"> </w:t>
      </w:r>
      <w:r>
        <w:t>the</w:t>
      </w:r>
      <w:r>
        <w:rPr>
          <w:spacing w:val="37"/>
        </w:rPr>
        <w:t xml:space="preserve"> </w:t>
      </w:r>
      <w:r>
        <w:t>input</w:t>
      </w:r>
      <w:r>
        <w:rPr>
          <w:spacing w:val="37"/>
        </w:rPr>
        <w:t xml:space="preserve"> </w:t>
      </w:r>
      <w:r>
        <w:t>is</w:t>
      </w:r>
      <w:r>
        <w:rPr>
          <w:spacing w:val="37"/>
        </w:rPr>
        <w:t xml:space="preserve"> </w:t>
      </w:r>
      <w:r>
        <w:t>driving</w:t>
      </w:r>
      <w:r>
        <w:rPr>
          <w:spacing w:val="37"/>
        </w:rPr>
        <w:t xml:space="preserve"> </w:t>
      </w:r>
      <w:r>
        <w:t>the</w:t>
      </w:r>
      <w:r>
        <w:rPr>
          <w:spacing w:val="37"/>
        </w:rPr>
        <w:t xml:space="preserve"> </w:t>
      </w:r>
      <w:r>
        <w:t>result</w:t>
      </w:r>
      <w:r>
        <w:rPr>
          <w:spacing w:val="37"/>
        </w:rPr>
        <w:t xml:space="preserve"> </w:t>
      </w:r>
      <w:r>
        <w:t>the most.</w:t>
      </w:r>
      <w:r>
        <w:rPr>
          <w:spacing w:val="40"/>
        </w:rPr>
        <w:t xml:space="preserve"> </w:t>
      </w:r>
      <w:r>
        <w:t>The</w:t>
      </w:r>
      <w:r>
        <w:rPr>
          <w:spacing w:val="33"/>
        </w:rPr>
        <w:t xml:space="preserve"> </w:t>
      </w:r>
      <w:r>
        <w:t>second</w:t>
      </w:r>
      <w:r>
        <w:rPr>
          <w:spacing w:val="33"/>
        </w:rPr>
        <w:t xml:space="preserve"> </w:t>
      </w:r>
      <w:r>
        <w:t>one</w:t>
      </w:r>
      <w:r>
        <w:rPr>
          <w:spacing w:val="33"/>
        </w:rPr>
        <w:t xml:space="preserve"> </w:t>
      </w:r>
      <w:r>
        <w:t>is</w:t>
      </w:r>
      <w:r>
        <w:rPr>
          <w:spacing w:val="33"/>
        </w:rPr>
        <w:t xml:space="preserve"> </w:t>
      </w:r>
      <w:r>
        <w:t>less</w:t>
      </w:r>
      <w:r>
        <w:rPr>
          <w:spacing w:val="33"/>
        </w:rPr>
        <w:t xml:space="preserve"> </w:t>
      </w:r>
      <w:r>
        <w:t>computationally</w:t>
      </w:r>
      <w:r>
        <w:rPr>
          <w:spacing w:val="33"/>
        </w:rPr>
        <w:t xml:space="preserve"> </w:t>
      </w:r>
      <w:r>
        <w:t>demanding</w:t>
      </w:r>
      <w:r>
        <w:rPr>
          <w:spacing w:val="33"/>
        </w:rPr>
        <w:t xml:space="preserve"> </w:t>
      </w:r>
      <w:r>
        <w:t>while</w:t>
      </w:r>
      <w:r>
        <w:rPr>
          <w:spacing w:val="33"/>
        </w:rPr>
        <w:t xml:space="preserve"> </w:t>
      </w:r>
      <w:r>
        <w:t>allowing</w:t>
      </w:r>
      <w:r>
        <w:rPr>
          <w:spacing w:val="33"/>
        </w:rPr>
        <w:t xml:space="preserve"> </w:t>
      </w:r>
      <w:r>
        <w:t>for</w:t>
      </w:r>
      <w:r>
        <w:rPr>
          <w:spacing w:val="33"/>
        </w:rPr>
        <w:t xml:space="preserve"> </w:t>
      </w:r>
      <w:r>
        <w:t>different</w:t>
      </w:r>
      <w:r>
        <w:rPr>
          <w:spacing w:val="33"/>
        </w:rPr>
        <w:t xml:space="preserve"> </w:t>
      </w:r>
      <w:r>
        <w:t>models</w:t>
      </w:r>
      <w:r>
        <w:rPr>
          <w:spacing w:val="33"/>
        </w:rPr>
        <w:t xml:space="preserve"> </w:t>
      </w:r>
      <w:r>
        <w:t>to be used for the final prediction based on the spatial configuration.</w:t>
      </w:r>
      <w:r>
        <w:rPr>
          <w:spacing w:val="40"/>
        </w:rPr>
        <w:t xml:space="preserve"> </w:t>
      </w:r>
      <w:r>
        <w:t>Given these models can be anything</w:t>
      </w:r>
      <w:r>
        <w:rPr>
          <w:spacing w:val="40"/>
        </w:rPr>
        <w:t xml:space="preserve"> </w:t>
      </w:r>
      <w:r>
        <w:t>from</w:t>
      </w:r>
      <w:r>
        <w:rPr>
          <w:spacing w:val="40"/>
        </w:rPr>
        <w:t xml:space="preserve"> </w:t>
      </w:r>
      <w:r>
        <w:t>logistic</w:t>
      </w:r>
      <w:r>
        <w:rPr>
          <w:spacing w:val="40"/>
        </w:rPr>
        <w:t xml:space="preserve"> </w:t>
      </w:r>
      <w:r>
        <w:t>regression</w:t>
      </w:r>
      <w:r>
        <w:rPr>
          <w:spacing w:val="40"/>
        </w:rPr>
        <w:t xml:space="preserve"> </w:t>
      </w:r>
      <w:r>
        <w:t>to</w:t>
      </w:r>
      <w:r>
        <w:rPr>
          <w:spacing w:val="40"/>
        </w:rPr>
        <w:t xml:space="preserve"> </w:t>
      </w:r>
      <w:r>
        <w:t>gradient-boosted</w:t>
      </w:r>
      <w:r>
        <w:rPr>
          <w:spacing w:val="40"/>
        </w:rPr>
        <w:t xml:space="preserve"> </w:t>
      </w:r>
      <w:r>
        <w:t>trees,</w:t>
      </w:r>
      <w:r>
        <w:rPr>
          <w:spacing w:val="40"/>
        </w:rPr>
        <w:t xml:space="preserve"> </w:t>
      </w:r>
      <w:r>
        <w:t>the</w:t>
      </w:r>
      <w:r>
        <w:rPr>
          <w:spacing w:val="40"/>
        </w:rPr>
        <w:t xml:space="preserve"> </w:t>
      </w:r>
      <w:r>
        <w:t>final</w:t>
      </w:r>
      <w:r>
        <w:rPr>
          <w:spacing w:val="40"/>
        </w:rPr>
        <w:t xml:space="preserve"> </w:t>
      </w:r>
      <w:r>
        <w:t>model</w:t>
      </w:r>
      <w:r>
        <w:rPr>
          <w:spacing w:val="40"/>
        </w:rPr>
        <w:t xml:space="preserve"> </w:t>
      </w:r>
      <w:r>
        <w:t>allows</w:t>
      </w:r>
      <w:r>
        <w:rPr>
          <w:spacing w:val="40"/>
        </w:rPr>
        <w:t xml:space="preserve"> </w:t>
      </w:r>
      <w:r>
        <w:t>for</w:t>
      </w:r>
      <w:r>
        <w:rPr>
          <w:spacing w:val="40"/>
        </w:rPr>
        <w:t xml:space="preserve"> </w:t>
      </w:r>
      <w:r>
        <w:t>analysis of the importance of spatial configuration allowing for a more nuanced interpretation.</w:t>
      </w:r>
      <w:r>
        <w:rPr>
          <w:spacing w:val="40"/>
        </w:rPr>
        <w:t xml:space="preserve"> </w:t>
      </w:r>
      <w:r>
        <w:t>Both approaches provide a way to incorporate inherent spatial autocorrelation of the data in the model, making</w:t>
      </w:r>
      <w:r>
        <w:rPr>
          <w:spacing w:val="40"/>
        </w:rPr>
        <w:t xml:space="preserve"> </w:t>
      </w:r>
      <w:r>
        <w:t>explicit</w:t>
      </w:r>
      <w:r>
        <w:rPr>
          <w:spacing w:val="40"/>
        </w:rPr>
        <w:t xml:space="preserve"> </w:t>
      </w:r>
      <w:r>
        <w:t>use</w:t>
      </w:r>
      <w:r>
        <w:rPr>
          <w:spacing w:val="40"/>
        </w:rPr>
        <w:t xml:space="preserve"> </w:t>
      </w:r>
      <w:r>
        <w:t>of</w:t>
      </w:r>
      <w:r>
        <w:rPr>
          <w:spacing w:val="40"/>
        </w:rPr>
        <w:t xml:space="preserve"> </w:t>
      </w:r>
      <w:r>
        <w:t>Tobler’s</w:t>
      </w:r>
      <w:r>
        <w:rPr>
          <w:spacing w:val="40"/>
        </w:rPr>
        <w:t xml:space="preserve"> </w:t>
      </w:r>
      <w:r>
        <w:t>First</w:t>
      </w:r>
      <w:r>
        <w:rPr>
          <w:spacing w:val="40"/>
        </w:rPr>
        <w:t xml:space="preserve"> </w:t>
      </w:r>
      <w:r>
        <w:t>Law</w:t>
      </w:r>
      <w:r>
        <w:rPr>
          <w:spacing w:val="40"/>
        </w:rPr>
        <w:t xml:space="preserve"> </w:t>
      </w:r>
      <w:r>
        <w:t>of</w:t>
      </w:r>
      <w:r>
        <w:rPr>
          <w:spacing w:val="40"/>
        </w:rPr>
        <w:t xml:space="preserve"> </w:t>
      </w:r>
      <w:r>
        <w:t>Geography</w:t>
      </w:r>
      <w:r>
        <w:rPr>
          <w:spacing w:val="40"/>
        </w:rPr>
        <w:t xml:space="preserve"> </w:t>
      </w:r>
      <w:r>
        <w:t>(</w:t>
      </w:r>
      <w:hyperlink w:anchor="_bookmark52" w:history="1">
        <w:r>
          <w:rPr>
            <w:color w:val="00004C"/>
          </w:rPr>
          <w:t>Tobler</w:t>
        </w:r>
      </w:hyperlink>
      <w:r>
        <w:t>,</w:t>
      </w:r>
      <w:r>
        <w:rPr>
          <w:spacing w:val="40"/>
        </w:rPr>
        <w:t xml:space="preserve"> </w:t>
      </w:r>
      <w:hyperlink w:anchor="_bookmark52" w:history="1">
        <w:r>
          <w:rPr>
            <w:color w:val="00004C"/>
          </w:rPr>
          <w:t>1970</w:t>
        </w:r>
      </w:hyperlink>
      <w:r>
        <w:t>).</w:t>
      </w:r>
      <w:r>
        <w:rPr>
          <w:spacing w:val="80"/>
        </w:rPr>
        <w:t xml:space="preserve"> </w:t>
      </w:r>
      <w:r>
        <w:t>Another</w:t>
      </w:r>
      <w:r>
        <w:rPr>
          <w:spacing w:val="40"/>
        </w:rPr>
        <w:t xml:space="preserve"> </w:t>
      </w:r>
      <w:r>
        <w:t>approach</w:t>
      </w:r>
      <w:r>
        <w:rPr>
          <w:spacing w:val="40"/>
        </w:rPr>
        <w:t xml:space="preserve"> </w:t>
      </w:r>
      <w:r>
        <w:t>is</w:t>
      </w:r>
      <w:r>
        <w:rPr>
          <w:spacing w:val="40"/>
        </w:rPr>
        <w:t xml:space="preserve"> </w:t>
      </w:r>
      <w:r>
        <w:t>to use the geographical nature of the data in spatial augmentation, allowing for sampling using a ”sliding window”. All further require a consideration of the image size sampled from continuous satellite data as the number of pixels directly affects the scale and inherent spatial unit of the analysis,</w:t>
      </w:r>
      <w:r>
        <w:rPr>
          <w:spacing w:val="40"/>
        </w:rPr>
        <w:t xml:space="preserve"> </w:t>
      </w:r>
      <w:r>
        <w:t>leading</w:t>
      </w:r>
      <w:r>
        <w:rPr>
          <w:spacing w:val="40"/>
        </w:rPr>
        <w:t xml:space="preserve"> </w:t>
      </w:r>
      <w:r>
        <w:t>to</w:t>
      </w:r>
      <w:r>
        <w:rPr>
          <w:spacing w:val="40"/>
        </w:rPr>
        <w:t xml:space="preserve"> </w:t>
      </w:r>
      <w:r>
        <w:t>issues</w:t>
      </w:r>
      <w:r>
        <w:rPr>
          <w:spacing w:val="40"/>
        </w:rPr>
        <w:t xml:space="preserve"> </w:t>
      </w:r>
      <w:r>
        <w:t>known</w:t>
      </w:r>
      <w:r>
        <w:rPr>
          <w:spacing w:val="40"/>
        </w:rPr>
        <w:t xml:space="preserve"> </w:t>
      </w:r>
      <w:r>
        <w:t>as</w:t>
      </w:r>
      <w:r>
        <w:rPr>
          <w:spacing w:val="40"/>
        </w:rPr>
        <w:t xml:space="preserve"> </w:t>
      </w:r>
      <w:r>
        <w:t>Modifiable</w:t>
      </w:r>
      <w:r>
        <w:rPr>
          <w:spacing w:val="40"/>
        </w:rPr>
        <w:t xml:space="preserve"> </w:t>
      </w:r>
      <w:r>
        <w:t>Areal</w:t>
      </w:r>
      <w:r>
        <w:rPr>
          <w:spacing w:val="40"/>
        </w:rPr>
        <w:t xml:space="preserve"> </w:t>
      </w:r>
      <w:r>
        <w:t>Unit</w:t>
      </w:r>
      <w:r>
        <w:rPr>
          <w:spacing w:val="40"/>
        </w:rPr>
        <w:t xml:space="preserve"> </w:t>
      </w:r>
      <w:r>
        <w:t>Problem</w:t>
      </w:r>
      <w:r>
        <w:rPr>
          <w:spacing w:val="40"/>
        </w:rPr>
        <w:t xml:space="preserve"> </w:t>
      </w:r>
      <w:r>
        <w:t>(MAUP)</w:t>
      </w:r>
      <w:r>
        <w:rPr>
          <w:spacing w:val="40"/>
        </w:rPr>
        <w:t xml:space="preserve"> </w:t>
      </w:r>
      <w:r>
        <w:t>(</w:t>
      </w:r>
      <w:hyperlink w:anchor="_bookmark46" w:history="1">
        <w:r>
          <w:rPr>
            <w:color w:val="00004C"/>
          </w:rPr>
          <w:t>Openshaw</w:t>
        </w:r>
      </w:hyperlink>
      <w:r>
        <w:t>,</w:t>
      </w:r>
      <w:r>
        <w:rPr>
          <w:spacing w:val="40"/>
        </w:rPr>
        <w:t xml:space="preserve"> </w:t>
      </w:r>
      <w:hyperlink w:anchor="_bookmark46" w:history="1">
        <w:r>
          <w:rPr>
            <w:color w:val="00004C"/>
          </w:rPr>
          <w:t>1981</w:t>
        </w:r>
      </w:hyperlink>
      <w:r>
        <w:t>). At</w:t>
      </w:r>
      <w:r>
        <w:rPr>
          <w:spacing w:val="15"/>
        </w:rPr>
        <w:t xml:space="preserve"> </w:t>
      </w:r>
      <w:r>
        <w:t>the</w:t>
      </w:r>
      <w:r>
        <w:rPr>
          <w:spacing w:val="15"/>
        </w:rPr>
        <w:t xml:space="preserve"> </w:t>
      </w:r>
      <w:r>
        <w:t>same</w:t>
      </w:r>
      <w:r>
        <w:rPr>
          <w:spacing w:val="16"/>
        </w:rPr>
        <w:t xml:space="preserve"> </w:t>
      </w:r>
      <w:r>
        <w:t>time,</w:t>
      </w:r>
      <w:r>
        <w:rPr>
          <w:spacing w:val="16"/>
        </w:rPr>
        <w:t xml:space="preserve"> </w:t>
      </w:r>
      <w:r>
        <w:t>all</w:t>
      </w:r>
      <w:r>
        <w:rPr>
          <w:spacing w:val="15"/>
        </w:rPr>
        <w:t xml:space="preserve"> </w:t>
      </w:r>
      <w:r>
        <w:t>require</w:t>
      </w:r>
      <w:r>
        <w:rPr>
          <w:spacing w:val="15"/>
        </w:rPr>
        <w:t xml:space="preserve"> </w:t>
      </w:r>
      <w:r>
        <w:t>a</w:t>
      </w:r>
      <w:r>
        <w:rPr>
          <w:spacing w:val="15"/>
        </w:rPr>
        <w:t xml:space="preserve"> </w:t>
      </w:r>
      <w:r>
        <w:t>careful</w:t>
      </w:r>
      <w:r>
        <w:rPr>
          <w:spacing w:val="16"/>
        </w:rPr>
        <w:t xml:space="preserve"> </w:t>
      </w:r>
      <w:r>
        <w:t>design</w:t>
      </w:r>
      <w:r>
        <w:rPr>
          <w:spacing w:val="15"/>
        </w:rPr>
        <w:t xml:space="preserve"> </w:t>
      </w:r>
      <w:r>
        <w:t>of</w:t>
      </w:r>
      <w:r>
        <w:rPr>
          <w:spacing w:val="15"/>
        </w:rPr>
        <w:t xml:space="preserve"> </w:t>
      </w:r>
      <w:r>
        <w:t>the</w:t>
      </w:r>
      <w:r>
        <w:rPr>
          <w:spacing w:val="15"/>
        </w:rPr>
        <w:t xml:space="preserve"> </w:t>
      </w:r>
      <w:r>
        <w:t>experiments</w:t>
      </w:r>
      <w:r>
        <w:rPr>
          <w:spacing w:val="16"/>
        </w:rPr>
        <w:t xml:space="preserve"> </w:t>
      </w:r>
      <w:r>
        <w:t>to</w:t>
      </w:r>
      <w:r>
        <w:rPr>
          <w:spacing w:val="15"/>
        </w:rPr>
        <w:t xml:space="preserve"> </w:t>
      </w:r>
      <w:r>
        <w:t>ensure</w:t>
      </w:r>
      <w:r>
        <w:rPr>
          <w:spacing w:val="15"/>
        </w:rPr>
        <w:t xml:space="preserve"> </w:t>
      </w:r>
      <w:r>
        <w:t>that</w:t>
      </w:r>
      <w:r>
        <w:rPr>
          <w:spacing w:val="15"/>
        </w:rPr>
        <w:t xml:space="preserve"> </w:t>
      </w:r>
      <w:r>
        <w:t>the</w:t>
      </w:r>
      <w:r>
        <w:rPr>
          <w:spacing w:val="16"/>
        </w:rPr>
        <w:t xml:space="preserve"> </w:t>
      </w:r>
      <w:r>
        <w:t>spatial</w:t>
      </w:r>
      <w:r>
        <w:rPr>
          <w:spacing w:val="15"/>
        </w:rPr>
        <w:t xml:space="preserve"> </w:t>
      </w:r>
      <w:r>
        <w:t>context is</w:t>
      </w:r>
      <w:r>
        <w:rPr>
          <w:spacing w:val="40"/>
        </w:rPr>
        <w:t xml:space="preserve"> </w:t>
      </w:r>
      <w:r>
        <w:t>not</w:t>
      </w:r>
      <w:r>
        <w:rPr>
          <w:spacing w:val="40"/>
        </w:rPr>
        <w:t xml:space="preserve"> </w:t>
      </w:r>
      <w:r>
        <w:t>leaking</w:t>
      </w:r>
      <w:r>
        <w:rPr>
          <w:spacing w:val="40"/>
        </w:rPr>
        <w:t xml:space="preserve"> </w:t>
      </w:r>
      <w:r>
        <w:t>from</w:t>
      </w:r>
      <w:r>
        <w:rPr>
          <w:spacing w:val="40"/>
        </w:rPr>
        <w:t xml:space="preserve"> </w:t>
      </w:r>
      <w:r>
        <w:t>the</w:t>
      </w:r>
      <w:r>
        <w:rPr>
          <w:spacing w:val="40"/>
        </w:rPr>
        <w:t xml:space="preserve"> </w:t>
      </w:r>
      <w:r>
        <w:t>training</w:t>
      </w:r>
      <w:r>
        <w:rPr>
          <w:spacing w:val="40"/>
        </w:rPr>
        <w:t xml:space="preserve"> </w:t>
      </w:r>
      <w:r>
        <w:t>to</w:t>
      </w:r>
      <w:r>
        <w:rPr>
          <w:spacing w:val="40"/>
        </w:rPr>
        <w:t xml:space="preserve"> </w:t>
      </w:r>
      <w:r>
        <w:t>the</w:t>
      </w:r>
      <w:r>
        <w:rPr>
          <w:spacing w:val="40"/>
        </w:rPr>
        <w:t xml:space="preserve"> </w:t>
      </w:r>
      <w:r>
        <w:t>validation</w:t>
      </w:r>
      <w:r>
        <w:rPr>
          <w:spacing w:val="40"/>
        </w:rPr>
        <w:t xml:space="preserve"> </w:t>
      </w:r>
      <w:r>
        <w:t>set.</w:t>
      </w:r>
    </w:p>
    <w:p w14:paraId="77D5B2AF" w14:textId="77777777" w:rsidR="00E37508" w:rsidRDefault="00000000">
      <w:pPr>
        <w:pStyle w:val="BodyText"/>
        <w:spacing w:before="25" w:line="304" w:lineRule="auto"/>
        <w:ind w:left="117" w:right="729" w:firstLine="283"/>
        <w:jc w:val="both"/>
      </w:pPr>
      <w:r>
        <w:t>This paper focuses on a subset of these options.</w:t>
      </w:r>
      <w:r>
        <w:rPr>
          <w:spacing w:val="40"/>
        </w:rPr>
        <w:t xml:space="preserve"> </w:t>
      </w:r>
      <w:r>
        <w:t>We test the role of the scale of the image, the effect of spatial augmentation using the sliding technique, and the role of a modelling including spatial</w:t>
      </w:r>
      <w:r>
        <w:rPr>
          <w:spacing w:val="58"/>
        </w:rPr>
        <w:t xml:space="preserve"> </w:t>
      </w:r>
      <w:r>
        <w:t>context</w:t>
      </w:r>
      <w:r>
        <w:rPr>
          <w:spacing w:val="58"/>
        </w:rPr>
        <w:t xml:space="preserve"> </w:t>
      </w:r>
      <w:r>
        <w:t>on</w:t>
      </w:r>
      <w:r>
        <w:rPr>
          <w:spacing w:val="58"/>
        </w:rPr>
        <w:t xml:space="preserve"> </w:t>
      </w:r>
      <w:r>
        <w:t>top</w:t>
      </w:r>
      <w:r>
        <w:rPr>
          <w:spacing w:val="58"/>
        </w:rPr>
        <w:t xml:space="preserve"> </w:t>
      </w:r>
      <w:r>
        <w:t>of</w:t>
      </w:r>
      <w:r>
        <w:rPr>
          <w:spacing w:val="58"/>
        </w:rPr>
        <w:t xml:space="preserve"> </w:t>
      </w:r>
      <w:r>
        <w:t>the</w:t>
      </w:r>
      <w:r>
        <w:rPr>
          <w:spacing w:val="58"/>
        </w:rPr>
        <w:t xml:space="preserve"> </w:t>
      </w:r>
      <w:r>
        <w:t>neural</w:t>
      </w:r>
      <w:r>
        <w:rPr>
          <w:spacing w:val="58"/>
        </w:rPr>
        <w:t xml:space="preserve"> </w:t>
      </w:r>
      <w:r>
        <w:t>network</w:t>
      </w:r>
      <w:r>
        <w:rPr>
          <w:spacing w:val="58"/>
        </w:rPr>
        <w:t xml:space="preserve"> </w:t>
      </w:r>
      <w:r>
        <w:t>output.</w:t>
      </w:r>
      <w:r>
        <w:rPr>
          <w:spacing w:val="40"/>
        </w:rPr>
        <w:t xml:space="preserve">  </w:t>
      </w:r>
      <w:r>
        <w:t>It</w:t>
      </w:r>
      <w:r>
        <w:rPr>
          <w:spacing w:val="58"/>
        </w:rPr>
        <w:t xml:space="preserve"> </w:t>
      </w:r>
      <w:r>
        <w:t>starts</w:t>
      </w:r>
      <w:r>
        <w:rPr>
          <w:spacing w:val="58"/>
        </w:rPr>
        <w:t xml:space="preserve"> </w:t>
      </w:r>
      <w:r>
        <w:t>from</w:t>
      </w:r>
      <w:r>
        <w:rPr>
          <w:spacing w:val="58"/>
        </w:rPr>
        <w:t xml:space="preserve"> </w:t>
      </w:r>
      <w:r>
        <w:t>an</w:t>
      </w:r>
      <w:r>
        <w:rPr>
          <w:spacing w:val="58"/>
        </w:rPr>
        <w:t xml:space="preserve"> </w:t>
      </w:r>
      <w:r>
        <w:t>existing</w:t>
      </w:r>
      <w:r>
        <w:rPr>
          <w:spacing w:val="58"/>
        </w:rPr>
        <w:t xml:space="preserve"> </w:t>
      </w:r>
      <w:r>
        <w:t>classification of Great Britain that is data-driven,</w:t>
      </w:r>
      <w:r>
        <w:rPr>
          <w:spacing w:val="40"/>
        </w:rPr>
        <w:t xml:space="preserve"> </w:t>
      </w:r>
      <w:r>
        <w:t>designed to best capture urban form and function from</w:t>
      </w:r>
      <w:r>
        <w:rPr>
          <w:spacing w:val="80"/>
        </w:rPr>
        <w:t xml:space="preserve"> </w:t>
      </w:r>
      <w:r>
        <w:t>available</w:t>
      </w:r>
      <w:r>
        <w:rPr>
          <w:spacing w:val="40"/>
        </w:rPr>
        <w:t xml:space="preserve"> </w:t>
      </w:r>
      <w:r>
        <w:t>data</w:t>
      </w:r>
      <w:r>
        <w:rPr>
          <w:spacing w:val="40"/>
        </w:rPr>
        <w:t xml:space="preserve"> </w:t>
      </w:r>
      <w:r>
        <w:t>(i.e.</w:t>
      </w:r>
      <w:r>
        <w:rPr>
          <w:spacing w:val="80"/>
          <w:w w:val="150"/>
        </w:rPr>
        <w:t xml:space="preserve"> </w:t>
      </w:r>
      <w:r>
        <w:t>it</w:t>
      </w:r>
      <w:r>
        <w:rPr>
          <w:spacing w:val="40"/>
        </w:rPr>
        <w:t xml:space="preserve"> </w:t>
      </w:r>
      <w:r>
        <w:t>is</w:t>
      </w:r>
      <w:r>
        <w:rPr>
          <w:spacing w:val="40"/>
        </w:rPr>
        <w:t xml:space="preserve"> </w:t>
      </w:r>
      <w:r>
        <w:t>not</w:t>
      </w:r>
      <w:r>
        <w:rPr>
          <w:spacing w:val="40"/>
        </w:rPr>
        <w:t xml:space="preserve"> </w:t>
      </w:r>
      <w:r>
        <w:t>designed</w:t>
      </w:r>
      <w:r>
        <w:rPr>
          <w:spacing w:val="40"/>
        </w:rPr>
        <w:t xml:space="preserve"> </w:t>
      </w:r>
      <w:r>
        <w:t>to</w:t>
      </w:r>
      <w:r>
        <w:rPr>
          <w:spacing w:val="40"/>
        </w:rPr>
        <w:t xml:space="preserve"> </w:t>
      </w:r>
      <w:r>
        <w:t>be</w:t>
      </w:r>
      <w:r>
        <w:rPr>
          <w:spacing w:val="40"/>
        </w:rPr>
        <w:t xml:space="preserve"> </w:t>
      </w:r>
      <w:r>
        <w:t>seen</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and</w:t>
      </w:r>
      <w:r>
        <w:rPr>
          <w:spacing w:val="40"/>
        </w:rPr>
        <w:t xml:space="preserve"> </w:t>
      </w:r>
      <w:r>
        <w:t>that</w:t>
      </w:r>
      <w:r>
        <w:rPr>
          <w:spacing w:val="40"/>
        </w:rPr>
        <w:t xml:space="preserve"> </w:t>
      </w:r>
      <w:r>
        <w:t>flips</w:t>
      </w:r>
      <w:r>
        <w:rPr>
          <w:spacing w:val="40"/>
        </w:rPr>
        <w:t xml:space="preserve"> </w:t>
      </w:r>
      <w:r>
        <w:t>the</w:t>
      </w:r>
      <w:r>
        <w:rPr>
          <w:spacing w:val="40"/>
        </w:rPr>
        <w:t xml:space="preserve"> </w:t>
      </w:r>
      <w:r>
        <w:t>ratio of urban vs non-urban classes compared to most LULC classifications.</w:t>
      </w:r>
      <w:r>
        <w:rPr>
          <w:spacing w:val="40"/>
        </w:rPr>
        <w:t xml:space="preserve"> </w:t>
      </w:r>
      <w:r>
        <w:t>From there,</w:t>
      </w:r>
      <w:r>
        <w:rPr>
          <w:spacing w:val="40"/>
        </w:rPr>
        <w:t xml:space="preserve"> </w:t>
      </w:r>
      <w:r>
        <w:t>we build a</w:t>
      </w:r>
      <w:r>
        <w:rPr>
          <w:spacing w:val="40"/>
        </w:rPr>
        <w:t xml:space="preserve"> </w:t>
      </w:r>
      <w:r>
        <w:t>matrix of experiments that allow us to test 1) the scale of the input image, 2) the effect of spatial augmentation,</w:t>
      </w:r>
      <w:r>
        <w:rPr>
          <w:spacing w:val="40"/>
        </w:rPr>
        <w:t xml:space="preserve"> </w:t>
      </w:r>
      <w:r>
        <w:t>and 3) the role of modelling on top of neural network outputs and inclusion of</w:t>
      </w:r>
      <w:r>
        <w:rPr>
          <w:spacing w:val="40"/>
        </w:rPr>
        <w:t xml:space="preserve"> </w:t>
      </w:r>
      <w:r>
        <w:t>spatial</w:t>
      </w:r>
      <w:r>
        <w:rPr>
          <w:spacing w:val="29"/>
        </w:rPr>
        <w:t xml:space="preserve"> </w:t>
      </w:r>
      <w:r>
        <w:t>context</w:t>
      </w:r>
      <w:r>
        <w:rPr>
          <w:spacing w:val="29"/>
        </w:rPr>
        <w:t xml:space="preserve"> </w:t>
      </w:r>
      <w:r>
        <w:t>in</w:t>
      </w:r>
      <w:r>
        <w:rPr>
          <w:spacing w:val="30"/>
        </w:rPr>
        <w:t xml:space="preserve"> </w:t>
      </w:r>
      <w:r>
        <w:t>the</w:t>
      </w:r>
      <w:r>
        <w:rPr>
          <w:spacing w:val="29"/>
        </w:rPr>
        <w:t xml:space="preserve"> </w:t>
      </w:r>
      <w:r>
        <w:t>final</w:t>
      </w:r>
      <w:r>
        <w:rPr>
          <w:spacing w:val="29"/>
        </w:rPr>
        <w:t xml:space="preserve"> </w:t>
      </w:r>
      <w:r>
        <w:t>prediction.</w:t>
      </w:r>
      <w:r>
        <w:rPr>
          <w:spacing w:val="40"/>
        </w:rPr>
        <w:t xml:space="preserve"> </w:t>
      </w:r>
      <w:r>
        <w:t>The</w:t>
      </w:r>
      <w:r>
        <w:rPr>
          <w:spacing w:val="29"/>
        </w:rPr>
        <w:t xml:space="preserve"> </w:t>
      </w:r>
      <w:r>
        <w:t>key</w:t>
      </w:r>
      <w:r>
        <w:rPr>
          <w:spacing w:val="29"/>
        </w:rPr>
        <w:t xml:space="preserve"> </w:t>
      </w:r>
      <w:r>
        <w:t>methodological</w:t>
      </w:r>
      <w:r>
        <w:rPr>
          <w:spacing w:val="30"/>
        </w:rPr>
        <w:t xml:space="preserve"> </w:t>
      </w:r>
      <w:r>
        <w:t>advancement</w:t>
      </w:r>
      <w:r>
        <w:rPr>
          <w:spacing w:val="29"/>
        </w:rPr>
        <w:t xml:space="preserve"> </w:t>
      </w:r>
      <w:r>
        <w:t>of</w:t>
      </w:r>
      <w:r>
        <w:rPr>
          <w:spacing w:val="29"/>
        </w:rPr>
        <w:t xml:space="preserve"> </w:t>
      </w:r>
      <w:r>
        <w:t>this</w:t>
      </w:r>
      <w:r>
        <w:rPr>
          <w:spacing w:val="29"/>
        </w:rPr>
        <w:t xml:space="preserve"> </w:t>
      </w:r>
      <w:r>
        <w:t>paper</w:t>
      </w:r>
      <w:r>
        <w:rPr>
          <w:spacing w:val="30"/>
        </w:rPr>
        <w:t xml:space="preserve"> </w:t>
      </w:r>
      <w:r>
        <w:t>lies</w:t>
      </w:r>
      <w:r>
        <w:rPr>
          <w:spacing w:val="29"/>
        </w:rPr>
        <w:t xml:space="preserve"> </w:t>
      </w:r>
      <w:r>
        <w:t>in the</w:t>
      </w:r>
      <w:r>
        <w:rPr>
          <w:spacing w:val="31"/>
        </w:rPr>
        <w:t xml:space="preserve"> </w:t>
      </w:r>
      <w:r>
        <w:t>latter,</w:t>
      </w:r>
      <w:r>
        <w:rPr>
          <w:spacing w:val="31"/>
        </w:rPr>
        <w:t xml:space="preserve"> </w:t>
      </w:r>
      <w:r>
        <w:t>which</w:t>
      </w:r>
      <w:r>
        <w:rPr>
          <w:spacing w:val="31"/>
        </w:rPr>
        <w:t xml:space="preserve"> </w:t>
      </w:r>
      <w:r>
        <w:t>also</w:t>
      </w:r>
      <w:r>
        <w:rPr>
          <w:spacing w:val="31"/>
        </w:rPr>
        <w:t xml:space="preserve"> </w:t>
      </w:r>
      <w:r>
        <w:t>proves</w:t>
      </w:r>
      <w:r>
        <w:rPr>
          <w:spacing w:val="31"/>
        </w:rPr>
        <w:t xml:space="preserve"> </w:t>
      </w:r>
      <w:r>
        <w:t>to</w:t>
      </w:r>
      <w:r>
        <w:rPr>
          <w:spacing w:val="31"/>
        </w:rPr>
        <w:t xml:space="preserve"> </w:t>
      </w:r>
      <w:r>
        <w:t>be</w:t>
      </w:r>
      <w:r>
        <w:rPr>
          <w:spacing w:val="31"/>
        </w:rPr>
        <w:t xml:space="preserve"> </w:t>
      </w:r>
      <w:r>
        <w:t>the</w:t>
      </w:r>
      <w:r>
        <w:rPr>
          <w:spacing w:val="31"/>
        </w:rPr>
        <w:t xml:space="preserve"> </w:t>
      </w:r>
      <w:r>
        <w:t>only</w:t>
      </w:r>
      <w:r>
        <w:rPr>
          <w:spacing w:val="31"/>
        </w:rPr>
        <w:t xml:space="preserve"> </w:t>
      </w:r>
      <w:r>
        <w:t>consistent</w:t>
      </w:r>
      <w:r>
        <w:rPr>
          <w:spacing w:val="31"/>
        </w:rPr>
        <w:t xml:space="preserve"> </w:t>
      </w:r>
      <w:r>
        <w:t>way</w:t>
      </w:r>
      <w:r>
        <w:rPr>
          <w:spacing w:val="31"/>
        </w:rPr>
        <w:t xml:space="preserve"> </w:t>
      </w:r>
      <w:r>
        <w:t>to</w:t>
      </w:r>
      <w:r>
        <w:rPr>
          <w:spacing w:val="31"/>
        </w:rPr>
        <w:t xml:space="preserve"> </w:t>
      </w:r>
      <w:r>
        <w:t>improve</w:t>
      </w:r>
      <w:r>
        <w:rPr>
          <w:spacing w:val="31"/>
        </w:rPr>
        <w:t xml:space="preserve"> </w:t>
      </w:r>
      <w:r>
        <w:t>the</w:t>
      </w:r>
      <w:r>
        <w:rPr>
          <w:spacing w:val="31"/>
        </w:rPr>
        <w:t xml:space="preserve"> </w:t>
      </w:r>
      <w:r>
        <w:t>predictions.</w:t>
      </w:r>
    </w:p>
    <w:p w14:paraId="5C34CCB2" w14:textId="77777777" w:rsidR="00E37508" w:rsidRDefault="00000000">
      <w:pPr>
        <w:pStyle w:val="BodyText"/>
        <w:spacing w:before="11"/>
        <w:ind w:left="400"/>
        <w:jc w:val="both"/>
      </w:pPr>
      <w:r>
        <w:t>The</w:t>
      </w:r>
      <w:r>
        <w:rPr>
          <w:spacing w:val="41"/>
        </w:rPr>
        <w:t xml:space="preserve"> </w:t>
      </w:r>
      <w:r>
        <w:t>remainder</w:t>
      </w:r>
      <w:r>
        <w:rPr>
          <w:spacing w:val="41"/>
        </w:rPr>
        <w:t xml:space="preserve"> </w:t>
      </w:r>
      <w:r>
        <w:t>of</w:t>
      </w:r>
      <w:r>
        <w:rPr>
          <w:spacing w:val="42"/>
        </w:rPr>
        <w:t xml:space="preserve"> </w:t>
      </w:r>
      <w:r>
        <w:t>the</w:t>
      </w:r>
      <w:r>
        <w:rPr>
          <w:spacing w:val="41"/>
        </w:rPr>
        <w:t xml:space="preserve"> </w:t>
      </w:r>
      <w:r>
        <w:t>paper</w:t>
      </w:r>
      <w:r>
        <w:rPr>
          <w:spacing w:val="41"/>
        </w:rPr>
        <w:t xml:space="preserve"> </w:t>
      </w:r>
      <w:r>
        <w:t>is</w:t>
      </w:r>
      <w:r>
        <w:rPr>
          <w:spacing w:val="42"/>
        </w:rPr>
        <w:t xml:space="preserve"> </w:t>
      </w:r>
      <w:r>
        <w:t>structured</w:t>
      </w:r>
      <w:r>
        <w:rPr>
          <w:spacing w:val="41"/>
        </w:rPr>
        <w:t xml:space="preserve"> </w:t>
      </w:r>
      <w:r>
        <w:t>as</w:t>
      </w:r>
      <w:r>
        <w:rPr>
          <w:spacing w:val="41"/>
        </w:rPr>
        <w:t xml:space="preserve"> </w:t>
      </w:r>
      <w:r>
        <w:t>follows:</w:t>
      </w:r>
      <w:r>
        <w:rPr>
          <w:spacing w:val="57"/>
          <w:w w:val="150"/>
        </w:rPr>
        <w:t xml:space="preserve"> </w:t>
      </w:r>
      <w:r>
        <w:t>Section</w:t>
      </w:r>
      <w:r>
        <w:rPr>
          <w:spacing w:val="41"/>
        </w:rPr>
        <w:t xml:space="preserve"> </w:t>
      </w:r>
      <w:hyperlink w:anchor="_bookmark0" w:history="1">
        <w:r>
          <w:rPr>
            <w:color w:val="0000FF"/>
          </w:rPr>
          <w:t>2</w:t>
        </w:r>
      </w:hyperlink>
      <w:r>
        <w:rPr>
          <w:color w:val="0000FF"/>
          <w:spacing w:val="42"/>
        </w:rPr>
        <w:t xml:space="preserve"> </w:t>
      </w:r>
      <w:r>
        <w:t>describes</w:t>
      </w:r>
      <w:r>
        <w:rPr>
          <w:spacing w:val="41"/>
        </w:rPr>
        <w:t xml:space="preserve"> </w:t>
      </w:r>
      <w:r>
        <w:t>the</w:t>
      </w:r>
      <w:r>
        <w:rPr>
          <w:spacing w:val="41"/>
        </w:rPr>
        <w:t xml:space="preserve"> </w:t>
      </w:r>
      <w:r>
        <w:t>data,</w:t>
      </w:r>
      <w:r>
        <w:rPr>
          <w:spacing w:val="48"/>
        </w:rPr>
        <w:t xml:space="preserve"> </w:t>
      </w:r>
      <w:r>
        <w:rPr>
          <w:spacing w:val="-2"/>
        </w:rPr>
        <w:t>covering</w:t>
      </w:r>
    </w:p>
    <w:p w14:paraId="709DC2DF" w14:textId="77777777" w:rsidR="00E37508" w:rsidRDefault="00E37508">
      <w:pPr>
        <w:jc w:val="both"/>
        <w:sectPr w:rsidR="00E37508">
          <w:pgSz w:w="12240" w:h="15840"/>
          <w:pgMar w:top="1060" w:right="680" w:bottom="760" w:left="1300" w:header="0" w:footer="565" w:gutter="0"/>
          <w:cols w:space="720"/>
        </w:sectPr>
      </w:pPr>
    </w:p>
    <w:p w14:paraId="6F49C8AA" w14:textId="77777777" w:rsidR="00E37508" w:rsidRDefault="00000000">
      <w:pPr>
        <w:pStyle w:val="BodyText"/>
        <w:spacing w:before="84" w:line="304" w:lineRule="auto"/>
        <w:ind w:left="117" w:right="729"/>
        <w:jc w:val="both"/>
      </w:pPr>
      <w:r>
        <w:lastRenderedPageBreak/>
        <w:t>spatial</w:t>
      </w:r>
      <w:r>
        <w:rPr>
          <w:spacing w:val="21"/>
        </w:rPr>
        <w:t xml:space="preserve"> </w:t>
      </w:r>
      <w:r>
        <w:t>signatures</w:t>
      </w:r>
      <w:r>
        <w:rPr>
          <w:spacing w:val="21"/>
        </w:rPr>
        <w:t xml:space="preserve"> </w:t>
      </w:r>
      <w:r>
        <w:t>as</w:t>
      </w:r>
      <w:r>
        <w:rPr>
          <w:spacing w:val="21"/>
        </w:rPr>
        <w:t xml:space="preserve"> </w:t>
      </w:r>
      <w:r>
        <w:t>the</w:t>
      </w:r>
      <w:r>
        <w:rPr>
          <w:spacing w:val="21"/>
        </w:rPr>
        <w:t xml:space="preserve"> </w:t>
      </w:r>
      <w:r>
        <w:t>target</w:t>
      </w:r>
      <w:r>
        <w:rPr>
          <w:spacing w:val="21"/>
        </w:rPr>
        <w:t xml:space="preserve"> </w:t>
      </w:r>
      <w:r>
        <w:t>of</w:t>
      </w:r>
      <w:r>
        <w:rPr>
          <w:spacing w:val="21"/>
        </w:rPr>
        <w:t xml:space="preserve"> </w:t>
      </w:r>
      <w:r>
        <w:t>the</w:t>
      </w:r>
      <w:r>
        <w:rPr>
          <w:spacing w:val="21"/>
        </w:rPr>
        <w:t xml:space="preserve"> </w:t>
      </w:r>
      <w:r>
        <w:t>prediction</w:t>
      </w:r>
      <w:r>
        <w:rPr>
          <w:spacing w:val="21"/>
        </w:rPr>
        <w:t xml:space="preserve"> </w:t>
      </w:r>
      <w:r>
        <w:t>and</w:t>
      </w:r>
      <w:r>
        <w:rPr>
          <w:spacing w:val="21"/>
        </w:rPr>
        <w:t xml:space="preserve"> </w:t>
      </w:r>
      <w:r>
        <w:t>Sentinel</w:t>
      </w:r>
      <w:r>
        <w:rPr>
          <w:spacing w:val="21"/>
        </w:rPr>
        <w:t xml:space="preserve"> </w:t>
      </w:r>
      <w:r>
        <w:t>2</w:t>
      </w:r>
      <w:r>
        <w:rPr>
          <w:spacing w:val="21"/>
        </w:rPr>
        <w:t xml:space="preserve"> </w:t>
      </w:r>
      <w:r>
        <w:t>satellite</w:t>
      </w:r>
      <w:r>
        <w:rPr>
          <w:spacing w:val="21"/>
        </w:rPr>
        <w:t xml:space="preserve"> </w:t>
      </w:r>
      <w:r>
        <w:t>imagery</w:t>
      </w:r>
      <w:r>
        <w:rPr>
          <w:spacing w:val="21"/>
        </w:rPr>
        <w:t xml:space="preserve"> </w:t>
      </w:r>
      <w:r>
        <w:t>as</w:t>
      </w:r>
      <w:r>
        <w:rPr>
          <w:spacing w:val="21"/>
        </w:rPr>
        <w:t xml:space="preserve"> </w:t>
      </w:r>
      <w:r>
        <w:t>the</w:t>
      </w:r>
      <w:r>
        <w:rPr>
          <w:spacing w:val="21"/>
        </w:rPr>
        <w:t xml:space="preserve"> </w:t>
      </w:r>
      <w:r>
        <w:t>data</w:t>
      </w:r>
      <w:r>
        <w:rPr>
          <w:spacing w:val="21"/>
        </w:rPr>
        <w:t xml:space="preserve"> </w:t>
      </w:r>
      <w:r>
        <w:t>used to predict signatures as well as the methodological strategy we follow, reflecting all chip size selection, spatial data augmentation, model architecture, performance metrics, and a method of experiment</w:t>
      </w:r>
      <w:r>
        <w:rPr>
          <w:spacing w:val="40"/>
        </w:rPr>
        <w:t xml:space="preserve"> </w:t>
      </w:r>
      <w:r>
        <w:t>summarization;</w:t>
      </w:r>
      <w:r>
        <w:rPr>
          <w:spacing w:val="40"/>
        </w:rPr>
        <w:t xml:space="preserve"> </w:t>
      </w:r>
      <w:r>
        <w:t>Section</w:t>
      </w:r>
      <w:r>
        <w:rPr>
          <w:spacing w:val="40"/>
        </w:rPr>
        <w:t xml:space="preserve"> </w:t>
      </w:r>
      <w:hyperlink w:anchor="_bookmark13" w:history="1">
        <w:r>
          <w:rPr>
            <w:color w:val="0000FF"/>
          </w:rPr>
          <w:t>3</w:t>
        </w:r>
      </w:hyperlink>
      <w:r>
        <w:rPr>
          <w:color w:val="0000FF"/>
          <w:spacing w:val="40"/>
        </w:rPr>
        <w:t xml:space="preserve"> </w:t>
      </w:r>
      <w:r>
        <w:t>presents</w:t>
      </w:r>
      <w:r>
        <w:rPr>
          <w:spacing w:val="40"/>
        </w:rPr>
        <w:t xml:space="preserve"> </w:t>
      </w:r>
      <w:r>
        <w:t>the</w:t>
      </w:r>
      <w:r>
        <w:rPr>
          <w:spacing w:val="40"/>
        </w:rPr>
        <w:t xml:space="preserve"> </w:t>
      </w:r>
      <w:r>
        <w:t>key</w:t>
      </w:r>
      <w:r>
        <w:rPr>
          <w:spacing w:val="40"/>
        </w:rPr>
        <w:t xml:space="preserve"> </w:t>
      </w:r>
      <w:r>
        <w:t>results</w:t>
      </w:r>
      <w:r>
        <w:rPr>
          <w:spacing w:val="40"/>
        </w:rPr>
        <w:t xml:space="preserve"> </w:t>
      </w:r>
      <w:r>
        <w:t>from</w:t>
      </w:r>
      <w:r>
        <w:rPr>
          <w:spacing w:val="40"/>
        </w:rPr>
        <w:t xml:space="preserve"> </w:t>
      </w:r>
      <w:r>
        <w:t>our</w:t>
      </w:r>
      <w:r>
        <w:rPr>
          <w:spacing w:val="40"/>
        </w:rPr>
        <w:t xml:space="preserve"> </w:t>
      </w:r>
      <w:r>
        <w:t>experiments</w:t>
      </w:r>
      <w:r>
        <w:rPr>
          <w:spacing w:val="40"/>
        </w:rPr>
        <w:t xml:space="preserve"> </w:t>
      </w:r>
      <w:r>
        <w:t>in</w:t>
      </w:r>
      <w:r>
        <w:rPr>
          <w:spacing w:val="40"/>
        </w:rPr>
        <w:t xml:space="preserve"> </w:t>
      </w:r>
      <w:r>
        <w:t>a</w:t>
      </w:r>
      <w:r>
        <w:rPr>
          <w:spacing w:val="40"/>
        </w:rPr>
        <w:t xml:space="preserve"> </w:t>
      </w:r>
      <w:r>
        <w:t xml:space="preserve">form of tables and figures; and Section </w:t>
      </w:r>
      <w:hyperlink w:anchor="_bookmark21" w:history="1">
        <w:r>
          <w:rPr>
            <w:color w:val="0000FF"/>
          </w:rPr>
          <w:t>4</w:t>
        </w:r>
      </w:hyperlink>
      <w:r>
        <w:rPr>
          <w:color w:val="0000FF"/>
        </w:rPr>
        <w:t xml:space="preserve"> </w:t>
      </w:r>
      <w:r>
        <w:t>discusses the relevance of each of the dimensions of the experiment matrix,</w:t>
      </w:r>
      <w:r>
        <w:rPr>
          <w:spacing w:val="40"/>
        </w:rPr>
        <w:t xml:space="preserve"> </w:t>
      </w:r>
      <w:r>
        <w:t>the performance of the models,</w:t>
      </w:r>
      <w:r>
        <w:rPr>
          <w:spacing w:val="40"/>
        </w:rPr>
        <w:t xml:space="preserve"> </w:t>
      </w:r>
      <w:r>
        <w:t>and the implications of the results for the</w:t>
      </w:r>
      <w:r>
        <w:rPr>
          <w:spacing w:val="40"/>
        </w:rPr>
        <w:t xml:space="preserve"> </w:t>
      </w:r>
      <w:r>
        <w:t>design</w:t>
      </w:r>
      <w:r>
        <w:rPr>
          <w:spacing w:val="40"/>
        </w:rPr>
        <w:t xml:space="preserve"> </w:t>
      </w:r>
      <w:r>
        <w:t>of</w:t>
      </w:r>
      <w:r>
        <w:rPr>
          <w:spacing w:val="40"/>
        </w:rPr>
        <w:t xml:space="preserve"> </w:t>
      </w:r>
      <w:r>
        <w:t>spatially</w:t>
      </w:r>
      <w:r>
        <w:rPr>
          <w:spacing w:val="40"/>
        </w:rPr>
        <w:t xml:space="preserve"> </w:t>
      </w:r>
      <w:r>
        <w:t>explicit</w:t>
      </w:r>
      <w:r>
        <w:rPr>
          <w:spacing w:val="40"/>
        </w:rPr>
        <w:t xml:space="preserve"> </w:t>
      </w:r>
      <w:r>
        <w:t>methods</w:t>
      </w:r>
      <w:r>
        <w:rPr>
          <w:spacing w:val="40"/>
        </w:rPr>
        <w:t xml:space="preserve"> </w:t>
      </w:r>
      <w:r>
        <w:t>within</w:t>
      </w:r>
      <w:r>
        <w:rPr>
          <w:spacing w:val="40"/>
        </w:rPr>
        <w:t xml:space="preserve"> </w:t>
      </w:r>
      <w:r>
        <w:t>remote</w:t>
      </w:r>
      <w:r>
        <w:rPr>
          <w:spacing w:val="40"/>
        </w:rPr>
        <w:t xml:space="preserve"> </w:t>
      </w:r>
      <w:r>
        <w:t>sensing.</w:t>
      </w:r>
    </w:p>
    <w:p w14:paraId="7CA411EC" w14:textId="77777777" w:rsidR="00E37508" w:rsidRDefault="00E37508">
      <w:pPr>
        <w:pStyle w:val="BodyText"/>
        <w:spacing w:before="56"/>
      </w:pPr>
    </w:p>
    <w:p w14:paraId="3D5087CA" w14:textId="77777777" w:rsidR="00E37508" w:rsidRDefault="00000000">
      <w:pPr>
        <w:pStyle w:val="Heading1"/>
        <w:numPr>
          <w:ilvl w:val="0"/>
          <w:numId w:val="3"/>
        </w:numPr>
        <w:tabs>
          <w:tab w:val="left" w:pos="415"/>
        </w:tabs>
        <w:ind w:left="415" w:hanging="298"/>
      </w:pPr>
      <w:bookmarkStart w:id="6" w:name="2_Materials_and_Methods"/>
      <w:bookmarkStart w:id="7" w:name="_bookmark0"/>
      <w:bookmarkEnd w:id="6"/>
      <w:bookmarkEnd w:id="7"/>
      <w:r>
        <w:t>Materials</w:t>
      </w:r>
      <w:r>
        <w:rPr>
          <w:spacing w:val="4"/>
        </w:rPr>
        <w:t xml:space="preserve"> </w:t>
      </w:r>
      <w:r>
        <w:t>and</w:t>
      </w:r>
      <w:r>
        <w:rPr>
          <w:spacing w:val="4"/>
        </w:rPr>
        <w:t xml:space="preserve"> </w:t>
      </w:r>
      <w:r>
        <w:rPr>
          <w:spacing w:val="-2"/>
        </w:rPr>
        <w:t>Methods</w:t>
      </w:r>
    </w:p>
    <w:p w14:paraId="5576305D" w14:textId="77777777" w:rsidR="00E37508" w:rsidRDefault="00000000">
      <w:pPr>
        <w:pStyle w:val="BodyText"/>
        <w:spacing w:before="283" w:line="304" w:lineRule="auto"/>
        <w:ind w:left="117" w:right="729"/>
        <w:jc w:val="both"/>
      </w:pPr>
      <w:r>
        <w:t>In this section, we present the materials used in the research - the British spatial signatures we would</w:t>
      </w:r>
      <w:r>
        <w:rPr>
          <w:spacing w:val="40"/>
        </w:rPr>
        <w:t xml:space="preserve"> </w:t>
      </w:r>
      <w:r>
        <w:t>like</w:t>
      </w:r>
      <w:r>
        <w:rPr>
          <w:spacing w:val="40"/>
        </w:rPr>
        <w:t xml:space="preserve"> </w:t>
      </w:r>
      <w:r>
        <w:t>to</w:t>
      </w:r>
      <w:r>
        <w:rPr>
          <w:spacing w:val="40"/>
        </w:rPr>
        <w:t xml:space="preserve"> </w:t>
      </w:r>
      <w:r>
        <w:t>identify</w:t>
      </w:r>
      <w:r>
        <w:rPr>
          <w:spacing w:val="40"/>
        </w:rPr>
        <w:t xml:space="preserve"> </w:t>
      </w:r>
      <w:r>
        <w:t>and</w:t>
      </w:r>
      <w:r>
        <w:rPr>
          <w:spacing w:val="40"/>
        </w:rPr>
        <w:t xml:space="preserve"> </w:t>
      </w:r>
      <w:r>
        <w:t>Sentinel</w:t>
      </w:r>
      <w:r>
        <w:rPr>
          <w:spacing w:val="40"/>
        </w:rPr>
        <w:t xml:space="preserve"> </w:t>
      </w:r>
      <w:r>
        <w:t>2</w:t>
      </w:r>
      <w:r>
        <w:rPr>
          <w:spacing w:val="40"/>
        </w:rPr>
        <w:t xml:space="preserve"> </w:t>
      </w:r>
      <w:r>
        <w:t>satellite</w:t>
      </w:r>
      <w:r>
        <w:rPr>
          <w:spacing w:val="40"/>
        </w:rPr>
        <w:t xml:space="preserve"> </w:t>
      </w:r>
      <w:r>
        <w:t>imagery</w:t>
      </w:r>
      <w:r>
        <w:rPr>
          <w:spacing w:val="40"/>
        </w:rPr>
        <w:t xml:space="preserve"> </w:t>
      </w:r>
      <w:r>
        <w:t>-</w:t>
      </w:r>
      <w:r>
        <w:rPr>
          <w:spacing w:val="40"/>
        </w:rPr>
        <w:t xml:space="preserve"> </w:t>
      </w:r>
      <w:r>
        <w:t>and</w:t>
      </w:r>
      <w:r>
        <w:rPr>
          <w:spacing w:val="40"/>
        </w:rPr>
        <w:t xml:space="preserve"> </w:t>
      </w:r>
      <w:r>
        <w:t>methods</w:t>
      </w:r>
      <w:r>
        <w:rPr>
          <w:spacing w:val="40"/>
        </w:rPr>
        <w:t xml:space="preserve"> </w:t>
      </w:r>
      <w:r>
        <w:t>designed</w:t>
      </w:r>
      <w:r>
        <w:rPr>
          <w:spacing w:val="40"/>
        </w:rPr>
        <w:t xml:space="preserve"> </w:t>
      </w:r>
      <w:r>
        <w:t>to</w:t>
      </w:r>
      <w:r>
        <w:rPr>
          <w:spacing w:val="40"/>
        </w:rPr>
        <w:t xml:space="preserve"> </w:t>
      </w:r>
      <w:r>
        <w:t>understand our ability to train a conventional model on such a task and to unpack the role of geography in image-based deep learning.</w:t>
      </w:r>
    </w:p>
    <w:p w14:paraId="322A53C6" w14:textId="77777777" w:rsidR="00E37508" w:rsidRDefault="00E37508">
      <w:pPr>
        <w:pStyle w:val="BodyText"/>
        <w:spacing w:before="39"/>
      </w:pPr>
    </w:p>
    <w:p w14:paraId="1CDCB3AA" w14:textId="77777777" w:rsidR="00E37508" w:rsidRDefault="00000000">
      <w:pPr>
        <w:pStyle w:val="Heading2"/>
        <w:numPr>
          <w:ilvl w:val="1"/>
          <w:numId w:val="3"/>
        </w:numPr>
        <w:tabs>
          <w:tab w:val="left" w:pos="498"/>
        </w:tabs>
        <w:ind w:left="498" w:hanging="381"/>
      </w:pPr>
      <w:bookmarkStart w:id="8" w:name="2.1_Materials"/>
      <w:bookmarkEnd w:id="8"/>
      <w:r>
        <w:rPr>
          <w:spacing w:val="-2"/>
        </w:rPr>
        <w:t>Materials</w:t>
      </w:r>
    </w:p>
    <w:p w14:paraId="59E54757" w14:textId="77777777" w:rsidR="00E37508" w:rsidRDefault="00000000">
      <w:pPr>
        <w:pStyle w:val="BodyText"/>
        <w:spacing w:before="207" w:line="304" w:lineRule="auto"/>
        <w:ind w:left="117" w:right="729"/>
        <w:jc w:val="both"/>
      </w:pPr>
      <w:r>
        <w:t>The research uses only two data inputs, one representing the ”ground truth” we aim to predict</w:t>
      </w:r>
      <w:r>
        <w:rPr>
          <w:spacing w:val="80"/>
        </w:rPr>
        <w:t xml:space="preserve"> </w:t>
      </w:r>
      <w:r>
        <w:t>using neural networks and the other representing satellite imagery.</w:t>
      </w:r>
      <w:r>
        <w:rPr>
          <w:spacing w:val="34"/>
        </w:rPr>
        <w:t xml:space="preserve"> </w:t>
      </w:r>
      <w:r>
        <w:t>While the latter does not need much</w:t>
      </w:r>
      <w:r>
        <w:rPr>
          <w:spacing w:val="38"/>
        </w:rPr>
        <w:t xml:space="preserve"> </w:t>
      </w:r>
      <w:r>
        <w:t>introduction,</w:t>
      </w:r>
      <w:r>
        <w:rPr>
          <w:spacing w:val="38"/>
        </w:rPr>
        <w:t xml:space="preserve"> </w:t>
      </w:r>
      <w:r>
        <w:t>the</w:t>
      </w:r>
      <w:r>
        <w:rPr>
          <w:spacing w:val="38"/>
        </w:rPr>
        <w:t xml:space="preserve"> </w:t>
      </w:r>
      <w:r>
        <w:t>British</w:t>
      </w:r>
      <w:r>
        <w:rPr>
          <w:spacing w:val="38"/>
        </w:rPr>
        <w:t xml:space="preserve"> </w:t>
      </w:r>
      <w:r>
        <w:t>spatial</w:t>
      </w:r>
      <w:r>
        <w:rPr>
          <w:spacing w:val="38"/>
        </w:rPr>
        <w:t xml:space="preserve"> </w:t>
      </w:r>
      <w:r>
        <w:t>signatures</w:t>
      </w:r>
      <w:r>
        <w:rPr>
          <w:spacing w:val="38"/>
        </w:rPr>
        <w:t xml:space="preserve"> </w:t>
      </w:r>
      <w:r>
        <w:t>used</w:t>
      </w:r>
      <w:r>
        <w:rPr>
          <w:spacing w:val="38"/>
        </w:rPr>
        <w:t xml:space="preserve"> </w:t>
      </w:r>
      <w:r>
        <w:t>as</w:t>
      </w:r>
      <w:r>
        <w:rPr>
          <w:spacing w:val="38"/>
        </w:rPr>
        <w:t xml:space="preserve"> </w:t>
      </w:r>
      <w:r>
        <w:t>labels</w:t>
      </w:r>
      <w:r>
        <w:rPr>
          <w:spacing w:val="38"/>
        </w:rPr>
        <w:t xml:space="preserve"> </w:t>
      </w:r>
      <w:r>
        <w:t>need</w:t>
      </w:r>
      <w:r>
        <w:rPr>
          <w:spacing w:val="38"/>
        </w:rPr>
        <w:t xml:space="preserve"> </w:t>
      </w:r>
      <w:r>
        <w:t>to</w:t>
      </w:r>
      <w:r>
        <w:rPr>
          <w:spacing w:val="38"/>
        </w:rPr>
        <w:t xml:space="preserve"> </w:t>
      </w:r>
      <w:r>
        <w:t>be</w:t>
      </w:r>
      <w:r>
        <w:rPr>
          <w:spacing w:val="38"/>
        </w:rPr>
        <w:t xml:space="preserve"> </w:t>
      </w:r>
      <w:r>
        <w:t>explained</w:t>
      </w:r>
      <w:r>
        <w:rPr>
          <w:spacing w:val="38"/>
        </w:rPr>
        <w:t xml:space="preserve"> </w:t>
      </w:r>
      <w:r>
        <w:t>further.</w:t>
      </w:r>
    </w:p>
    <w:p w14:paraId="4BEEB27D" w14:textId="77777777" w:rsidR="00E37508" w:rsidRDefault="00E37508">
      <w:pPr>
        <w:pStyle w:val="BodyText"/>
        <w:spacing w:before="59"/>
      </w:pPr>
    </w:p>
    <w:p w14:paraId="1F42561B" w14:textId="77777777" w:rsidR="00E37508" w:rsidRDefault="00000000">
      <w:pPr>
        <w:pStyle w:val="ListParagraph"/>
        <w:numPr>
          <w:ilvl w:val="2"/>
          <w:numId w:val="3"/>
        </w:numPr>
        <w:tabs>
          <w:tab w:val="left" w:pos="660"/>
        </w:tabs>
        <w:ind w:left="660" w:hanging="543"/>
        <w:rPr>
          <w:i/>
        </w:rPr>
      </w:pPr>
      <w:bookmarkStart w:id="9" w:name="2.1.1_British_Spatial_Signatures"/>
      <w:bookmarkStart w:id="10" w:name="_bookmark1"/>
      <w:bookmarkEnd w:id="9"/>
      <w:bookmarkEnd w:id="10"/>
      <w:r>
        <w:rPr>
          <w:i/>
          <w:spacing w:val="-2"/>
        </w:rPr>
        <w:t>British</w:t>
      </w:r>
      <w:r>
        <w:rPr>
          <w:i/>
          <w:spacing w:val="3"/>
        </w:rPr>
        <w:t xml:space="preserve"> </w:t>
      </w:r>
      <w:r>
        <w:rPr>
          <w:i/>
          <w:spacing w:val="-2"/>
        </w:rPr>
        <w:t>Spatial</w:t>
      </w:r>
      <w:r>
        <w:rPr>
          <w:i/>
          <w:spacing w:val="4"/>
        </w:rPr>
        <w:t xml:space="preserve"> </w:t>
      </w:r>
      <w:r>
        <w:rPr>
          <w:i/>
          <w:spacing w:val="-2"/>
        </w:rPr>
        <w:t>Signatures</w:t>
      </w:r>
    </w:p>
    <w:p w14:paraId="4EEE047A" w14:textId="5A79AD16" w:rsidR="00E37508" w:rsidRDefault="00000000">
      <w:pPr>
        <w:pStyle w:val="BodyText"/>
        <w:spacing w:before="214" w:line="304" w:lineRule="auto"/>
        <w:ind w:left="117" w:right="729"/>
        <w:jc w:val="both"/>
      </w:pPr>
      <w:r>
        <w:t>Spatial</w:t>
      </w:r>
      <w:r>
        <w:rPr>
          <w:spacing w:val="40"/>
        </w:rPr>
        <w:t xml:space="preserve"> </w:t>
      </w:r>
      <w:r>
        <w:t>signatures</w:t>
      </w:r>
      <w:r>
        <w:rPr>
          <w:spacing w:val="40"/>
        </w:rPr>
        <w:t xml:space="preserve"> </w:t>
      </w:r>
      <w:r>
        <w:t>are</w:t>
      </w:r>
      <w:r>
        <w:rPr>
          <w:spacing w:val="40"/>
        </w:rPr>
        <w:t xml:space="preserve"> </w:t>
      </w:r>
      <w:r>
        <w:t>a</w:t>
      </w:r>
      <w:r>
        <w:rPr>
          <w:spacing w:val="40"/>
        </w:rPr>
        <w:t xml:space="preserve"> </w:t>
      </w:r>
      <w:r>
        <w:t>classification</w:t>
      </w:r>
      <w:r>
        <w:rPr>
          <w:spacing w:val="40"/>
        </w:rPr>
        <w:t xml:space="preserve"> </w:t>
      </w:r>
      <w:r>
        <w:t>of</w:t>
      </w:r>
      <w:r>
        <w:rPr>
          <w:spacing w:val="40"/>
        </w:rPr>
        <w:t xml:space="preserve"> </w:t>
      </w:r>
      <w:r>
        <w:t>space</w:t>
      </w:r>
      <w:r>
        <w:rPr>
          <w:spacing w:val="40"/>
        </w:rPr>
        <w:t xml:space="preserve"> </w:t>
      </w:r>
      <w:r>
        <w:t>covering</w:t>
      </w:r>
      <w:r>
        <w:rPr>
          <w:spacing w:val="40"/>
        </w:rPr>
        <w:t xml:space="preserve"> </w:t>
      </w:r>
      <w:r>
        <w:t>the</w:t>
      </w:r>
      <w:r>
        <w:rPr>
          <w:spacing w:val="40"/>
        </w:rPr>
        <w:t xml:space="preserve"> </w:t>
      </w:r>
      <w:r>
        <w:t>entirety</w:t>
      </w:r>
      <w:r>
        <w:rPr>
          <w:spacing w:val="40"/>
        </w:rPr>
        <w:t xml:space="preserve"> </w:t>
      </w:r>
      <w:r>
        <w:t>of</w:t>
      </w:r>
      <w:r>
        <w:rPr>
          <w:spacing w:val="40"/>
        </w:rPr>
        <w:t xml:space="preserve"> </w:t>
      </w:r>
      <w:r>
        <w:t>a</w:t>
      </w:r>
      <w:r>
        <w:rPr>
          <w:spacing w:val="40"/>
        </w:rPr>
        <w:t xml:space="preserve"> </w:t>
      </w:r>
      <w:r>
        <w:t>case</w:t>
      </w:r>
      <w:r>
        <w:rPr>
          <w:spacing w:val="40"/>
        </w:rPr>
        <w:t xml:space="preserve"> </w:t>
      </w:r>
      <w:r>
        <w:t>study</w:t>
      </w:r>
      <w:r>
        <w:rPr>
          <w:spacing w:val="40"/>
        </w:rPr>
        <w:t xml:space="preserve"> </w:t>
      </w:r>
      <w:r>
        <w:t>area.</w:t>
      </w:r>
      <w:r>
        <w:rPr>
          <w:spacing w:val="80"/>
        </w:rPr>
        <w:t xml:space="preserve"> </w:t>
      </w:r>
      <w:r>
        <w:t xml:space="preserve">They are defined as </w:t>
      </w:r>
      <w:r>
        <w:rPr>
          <w:i/>
        </w:rPr>
        <w:t xml:space="preserve">”a characterisation of space based on form and function designed to understand urban environments” </w:t>
      </w:r>
      <w:r>
        <w:t>(</w:t>
      </w:r>
      <w:hyperlink w:anchor="_bookmark23" w:history="1">
        <w:r>
          <w:rPr>
            <w:color w:val="00004C"/>
          </w:rPr>
          <w:t>Arribas-Bel and Fleischmann</w:t>
        </w:r>
      </w:hyperlink>
      <w:r>
        <w:t xml:space="preserve">, </w:t>
      </w:r>
      <w:hyperlink w:anchor="_bookmark23" w:history="1">
        <w:r>
          <w:rPr>
            <w:color w:val="00004C"/>
          </w:rPr>
          <w:t>2022</w:t>
        </w:r>
      </w:hyperlink>
      <w:r>
        <w:t>, p.4).</w:t>
      </w:r>
      <w:r>
        <w:rPr>
          <w:spacing w:val="40"/>
        </w:rPr>
        <w:t xml:space="preserve"> </w:t>
      </w:r>
      <w:r>
        <w:t xml:space="preserve">This definition points at the clear </w:t>
      </w:r>
      <w:del w:id="11" w:author="Fleischmann Martin" w:date="2024-06-24T11:15:00Z">
        <w:r>
          <w:delText>dis- tinction</w:delText>
        </w:r>
      </w:del>
      <w:ins w:id="12" w:author="Fleischmann Martin" w:date="2024-06-24T11:15:00Z">
        <w:r>
          <w:t>distinction</w:t>
        </w:r>
      </w:ins>
      <w:r>
        <w:t xml:space="preserve"> between signatures and traditional LULC classifications. Taking the example of CORINE (</w:t>
      </w:r>
      <w:hyperlink w:anchor="_bookmark29" w:history="1">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hyperlink>
      <w:r>
        <w:t>,</w:t>
      </w:r>
      <w:r>
        <w:rPr>
          <w:spacing w:val="40"/>
        </w:rPr>
        <w:t xml:space="preserve"> </w:t>
      </w:r>
      <w:hyperlink w:anchor="_bookmark29" w:history="1">
        <w:r>
          <w:rPr>
            <w:color w:val="00004C"/>
          </w:rPr>
          <w:t>1990</w:t>
        </w:r>
      </w:hyperlink>
      <w:r>
        <w:t>)</w:t>
      </w:r>
      <w:r>
        <w:rPr>
          <w:spacing w:val="40"/>
        </w:rPr>
        <w:t xml:space="preserve"> </w:t>
      </w:r>
      <w:r>
        <w:t>as</w:t>
      </w:r>
      <w:r>
        <w:rPr>
          <w:spacing w:val="40"/>
        </w:rPr>
        <w:t xml:space="preserve"> </w:t>
      </w:r>
      <w:r>
        <w:t>a</w:t>
      </w:r>
      <w:r>
        <w:rPr>
          <w:spacing w:val="40"/>
        </w:rPr>
        <w:t xml:space="preserve"> </w:t>
      </w:r>
      <w:r>
        <w:t>representative</w:t>
      </w:r>
      <w:r>
        <w:rPr>
          <w:spacing w:val="40"/>
        </w:rPr>
        <w:t xml:space="preserve"> </w:t>
      </w:r>
      <w:r>
        <w:t>of</w:t>
      </w:r>
      <w:r>
        <w:rPr>
          <w:spacing w:val="40"/>
        </w:rPr>
        <w:t xml:space="preserve"> </w:t>
      </w:r>
      <w:r>
        <w:t>LULC,</w:t>
      </w:r>
      <w:r>
        <w:rPr>
          <w:spacing w:val="40"/>
        </w:rPr>
        <w:t xml:space="preserve"> </w:t>
      </w:r>
      <w:r>
        <w:t>it</w:t>
      </w:r>
      <w:r>
        <w:rPr>
          <w:spacing w:val="40"/>
        </w:rPr>
        <w:t xml:space="preserve"> </w:t>
      </w:r>
      <w:r>
        <w:t>has</w:t>
      </w:r>
      <w:r>
        <w:rPr>
          <w:spacing w:val="40"/>
        </w:rPr>
        <w:t xml:space="preserve"> </w:t>
      </w:r>
      <w:r>
        <w:t>44</w:t>
      </w:r>
      <w:r>
        <w:rPr>
          <w:spacing w:val="40"/>
        </w:rPr>
        <w:t xml:space="preserve"> </w:t>
      </w:r>
      <w:r>
        <w:t>distinct</w:t>
      </w:r>
      <w:r>
        <w:rPr>
          <w:spacing w:val="40"/>
        </w:rPr>
        <w:t xml:space="preserve"> </w:t>
      </w:r>
      <w:r>
        <w:t>classes, out</w:t>
      </w:r>
      <w:r>
        <w:rPr>
          <w:spacing w:val="40"/>
        </w:rPr>
        <w:t xml:space="preserve"> </w:t>
      </w:r>
      <w:r>
        <w:t>of</w:t>
      </w:r>
      <w:r>
        <w:rPr>
          <w:spacing w:val="40"/>
        </w:rPr>
        <w:t xml:space="preserve"> </w:t>
      </w:r>
      <w:r>
        <w:t>which</w:t>
      </w:r>
      <w:r>
        <w:rPr>
          <w:spacing w:val="40"/>
        </w:rPr>
        <w:t xml:space="preserve"> </w:t>
      </w:r>
      <w:r>
        <w:t>2</w:t>
      </w:r>
      <w:r>
        <w:rPr>
          <w:spacing w:val="40"/>
        </w:rPr>
        <w:t xml:space="preserve"> </w:t>
      </w:r>
      <w:r>
        <w:t>cover</w:t>
      </w:r>
      <w:r>
        <w:rPr>
          <w:spacing w:val="40"/>
        </w:rPr>
        <w:t xml:space="preserve"> </w:t>
      </w:r>
      <w:r>
        <w:t>urban</w:t>
      </w:r>
      <w:r>
        <w:rPr>
          <w:spacing w:val="40"/>
        </w:rPr>
        <w:t xml:space="preserve"> </w:t>
      </w:r>
      <w:r>
        <w:t>form,</w:t>
      </w:r>
      <w:r>
        <w:rPr>
          <w:spacing w:val="40"/>
        </w:rPr>
        <w:t xml:space="preserve"> </w:t>
      </w:r>
      <w:r>
        <w:t>and</w:t>
      </w:r>
      <w:r>
        <w:rPr>
          <w:spacing w:val="40"/>
        </w:rPr>
        <w:t xml:space="preserve"> </w:t>
      </w:r>
      <w:r>
        <w:t>six</w:t>
      </w:r>
      <w:r>
        <w:rPr>
          <w:spacing w:val="40"/>
        </w:rPr>
        <w:t xml:space="preserve"> </w:t>
      </w:r>
      <w:r>
        <w:t>other</w:t>
      </w:r>
      <w:r>
        <w:rPr>
          <w:spacing w:val="40"/>
        </w:rPr>
        <w:t xml:space="preserve"> </w:t>
      </w:r>
      <w:r>
        <w:t>can</w:t>
      </w:r>
      <w:r>
        <w:rPr>
          <w:spacing w:val="40"/>
        </w:rPr>
        <w:t xml:space="preserve"> </w:t>
      </w:r>
      <w:r>
        <w:t>be</w:t>
      </w:r>
      <w:r>
        <w:rPr>
          <w:spacing w:val="40"/>
        </w:rPr>
        <w:t xml:space="preserve"> </w:t>
      </w:r>
      <w:r>
        <w:t>loosely</w:t>
      </w:r>
      <w:r>
        <w:rPr>
          <w:spacing w:val="40"/>
        </w:rPr>
        <w:t xml:space="preserve"> </w:t>
      </w:r>
      <w:r>
        <w:t>related</w:t>
      </w:r>
      <w:r>
        <w:rPr>
          <w:spacing w:val="40"/>
        </w:rPr>
        <w:t xml:space="preserve"> </w:t>
      </w:r>
      <w:r>
        <w:t>to</w:t>
      </w:r>
      <w:r>
        <w:rPr>
          <w:spacing w:val="40"/>
        </w:rPr>
        <w:t xml:space="preserve"> </w:t>
      </w:r>
      <w:r>
        <w:t>urban</w:t>
      </w:r>
      <w:r>
        <w:rPr>
          <w:spacing w:val="40"/>
        </w:rPr>
        <w:t xml:space="preserve"> </w:t>
      </w:r>
      <w:r>
        <w:t>areas</w:t>
      </w:r>
      <w:r w:rsidR="00CE436B">
        <w:t xml:space="preserve"> (</w:t>
      </w:r>
      <w:r w:rsidR="00CE436B" w:rsidRPr="006F0F18">
        <w:rPr>
          <w:w w:val="105"/>
          <w:szCs w:val="32"/>
        </w:rPr>
        <w:t>Continuous urban fabric, Discontinuous urban fabric; Construction sites, Green urban areas, Sport and leisure facilities, Industrial or commercial units, Road and rail networks and associated land, Port areas</w:t>
      </w:r>
      <w:r w:rsidR="00CE436B">
        <w:t>)</w:t>
      </w:r>
      <w:r>
        <w:t>.</w:t>
      </w:r>
      <w:r>
        <w:rPr>
          <w:spacing w:val="80"/>
          <w:w w:val="150"/>
        </w:rPr>
        <w:t xml:space="preserve"> </w:t>
      </w:r>
      <w:r>
        <w:t>A similar situation arises with recently released global LULC datasets.</w:t>
      </w:r>
      <w:r>
        <w:rPr>
          <w:spacing w:val="40"/>
        </w:rPr>
        <w:t xml:space="preserve"> </w:t>
      </w:r>
      <w:r>
        <w:t>European Space Agency’s WorldCover</w:t>
      </w:r>
      <w:r>
        <w:rPr>
          <w:spacing w:val="40"/>
        </w:rPr>
        <w:t xml:space="preserve"> </w:t>
      </w:r>
      <w:r>
        <w:t>project</w:t>
      </w:r>
      <w:r>
        <w:rPr>
          <w:spacing w:val="40"/>
        </w:rPr>
        <w:t xml:space="preserve"> </w:t>
      </w:r>
      <w:r>
        <w:t>distinguishes</w:t>
      </w:r>
      <w:r>
        <w:rPr>
          <w:spacing w:val="40"/>
        </w:rPr>
        <w:t xml:space="preserve"> </w:t>
      </w:r>
      <w:r>
        <w:t>11</w:t>
      </w:r>
      <w:r>
        <w:rPr>
          <w:spacing w:val="40"/>
        </w:rPr>
        <w:t xml:space="preserve"> </w:t>
      </w:r>
      <w:r>
        <w:t>classes,</w:t>
      </w:r>
      <w:r>
        <w:rPr>
          <w:spacing w:val="40"/>
        </w:rPr>
        <w:t xml:space="preserve"> </w:t>
      </w:r>
      <w:r>
        <w:t>of</w:t>
      </w:r>
      <w:r>
        <w:rPr>
          <w:spacing w:val="40"/>
        </w:rPr>
        <w:t xml:space="preserve"> </w:t>
      </w:r>
      <w:r>
        <w:t>which</w:t>
      </w:r>
      <w:r>
        <w:rPr>
          <w:spacing w:val="40"/>
        </w:rPr>
        <w:t xml:space="preserve"> </w:t>
      </w:r>
      <w:r>
        <w:t>one</w:t>
      </w:r>
      <w:r>
        <w:rPr>
          <w:spacing w:val="40"/>
        </w:rPr>
        <w:t xml:space="preserve"> </w:t>
      </w:r>
      <w:r>
        <w:t>is</w:t>
      </w:r>
      <w:r>
        <w:rPr>
          <w:spacing w:val="40"/>
        </w:rPr>
        <w:t xml:space="preserve"> </w:t>
      </w:r>
      <w:r>
        <w:t>urban</w:t>
      </w:r>
      <w:r>
        <w:rPr>
          <w:spacing w:val="40"/>
        </w:rPr>
        <w:t xml:space="preserve"> </w:t>
      </w:r>
      <w:r>
        <w:t>(Built-up)</w:t>
      </w:r>
      <w:r>
        <w:rPr>
          <w:spacing w:val="40"/>
        </w:rPr>
        <w:t xml:space="preserve"> </w:t>
      </w:r>
      <w:r>
        <w:t>(</w:t>
      </w:r>
      <w:hyperlink w:anchor="_bookmark59" w:history="1">
        <w:r>
          <w:rPr>
            <w:color w:val="00004C"/>
          </w:rPr>
          <w:t>Zanaga</w:t>
        </w:r>
        <w:r>
          <w:rPr>
            <w:color w:val="00004C"/>
            <w:spacing w:val="40"/>
          </w:rPr>
          <w:t xml:space="preserve"> </w:t>
        </w:r>
        <w:r>
          <w:rPr>
            <w:color w:val="00004C"/>
          </w:rPr>
          <w:t>et</w:t>
        </w:r>
        <w:r>
          <w:rPr>
            <w:color w:val="00004C"/>
            <w:spacing w:val="40"/>
          </w:rPr>
          <w:t xml:space="preserve"> </w:t>
        </w:r>
        <w:r>
          <w:rPr>
            <w:color w:val="00004C"/>
          </w:rPr>
          <w:t>al.</w:t>
        </w:r>
      </w:hyperlink>
      <w:r>
        <w:t xml:space="preserve">, </w:t>
      </w:r>
      <w:hyperlink w:anchor="_bookmark59" w:history="1">
        <w:r>
          <w:rPr>
            <w:color w:val="00004C"/>
          </w:rPr>
          <w:t>2021</w:t>
        </w:r>
      </w:hyperlink>
      <w:r>
        <w:t>).</w:t>
      </w:r>
      <w:r>
        <w:rPr>
          <w:spacing w:val="40"/>
        </w:rPr>
        <w:t xml:space="preserve"> </w:t>
      </w:r>
      <w:r>
        <w:t>Esri’s</w:t>
      </w:r>
      <w:r>
        <w:rPr>
          <w:spacing w:val="20"/>
        </w:rPr>
        <w:t xml:space="preserve"> </w:t>
      </w:r>
      <w:r>
        <w:t>Land</w:t>
      </w:r>
      <w:r>
        <w:rPr>
          <w:spacing w:val="19"/>
        </w:rPr>
        <w:t xml:space="preserve"> </w:t>
      </w:r>
      <w:r>
        <w:t>cover</w:t>
      </w:r>
      <w:r>
        <w:rPr>
          <w:spacing w:val="20"/>
        </w:rPr>
        <w:t xml:space="preserve"> </w:t>
      </w:r>
      <w:r>
        <w:t>has</w:t>
      </w:r>
      <w:r>
        <w:rPr>
          <w:spacing w:val="19"/>
        </w:rPr>
        <w:t xml:space="preserve"> </w:t>
      </w:r>
      <w:r>
        <w:t>9</w:t>
      </w:r>
      <w:r>
        <w:rPr>
          <w:spacing w:val="20"/>
        </w:rPr>
        <w:t xml:space="preserve"> </w:t>
      </w:r>
      <w:r>
        <w:t>classes:</w:t>
      </w:r>
      <w:r>
        <w:rPr>
          <w:spacing w:val="40"/>
        </w:rPr>
        <w:t xml:space="preserve"> </w:t>
      </w:r>
      <w:r>
        <w:t>one</w:t>
      </w:r>
      <w:r>
        <w:rPr>
          <w:spacing w:val="20"/>
        </w:rPr>
        <w:t xml:space="preserve"> </w:t>
      </w:r>
      <w:r>
        <w:t>is</w:t>
      </w:r>
      <w:r>
        <w:rPr>
          <w:spacing w:val="19"/>
        </w:rPr>
        <w:t xml:space="preserve"> </w:t>
      </w:r>
      <w:r>
        <w:rPr>
          <w:i/>
        </w:rPr>
        <w:t>Built</w:t>
      </w:r>
      <w:r>
        <w:rPr>
          <w:i/>
          <w:spacing w:val="17"/>
        </w:rPr>
        <w:t xml:space="preserve"> </w:t>
      </w:r>
      <w:r>
        <w:rPr>
          <w:i/>
        </w:rPr>
        <w:t>Area</w:t>
      </w:r>
      <w:r>
        <w:t>,</w:t>
      </w:r>
      <w:r>
        <w:rPr>
          <w:spacing w:val="21"/>
        </w:rPr>
        <w:t xml:space="preserve"> </w:t>
      </w:r>
      <w:r>
        <w:t>and</w:t>
      </w:r>
      <w:r>
        <w:rPr>
          <w:spacing w:val="20"/>
        </w:rPr>
        <w:t xml:space="preserve"> </w:t>
      </w:r>
      <w:r>
        <w:t>the</w:t>
      </w:r>
      <w:r>
        <w:rPr>
          <w:spacing w:val="19"/>
        </w:rPr>
        <w:t xml:space="preserve"> </w:t>
      </w:r>
      <w:r>
        <w:t>rest</w:t>
      </w:r>
      <w:r>
        <w:rPr>
          <w:spacing w:val="20"/>
        </w:rPr>
        <w:t xml:space="preserve"> </w:t>
      </w:r>
      <w:r>
        <w:t>covers</w:t>
      </w:r>
      <w:r>
        <w:rPr>
          <w:spacing w:val="19"/>
        </w:rPr>
        <w:t xml:space="preserve"> </w:t>
      </w:r>
      <w:r>
        <w:t>unbuilt</w:t>
      </w:r>
      <w:r>
        <w:rPr>
          <w:spacing w:val="20"/>
        </w:rPr>
        <w:t xml:space="preserve"> </w:t>
      </w:r>
      <w:r>
        <w:t>areas</w:t>
      </w:r>
      <w:r>
        <w:rPr>
          <w:spacing w:val="19"/>
        </w:rPr>
        <w:t xml:space="preserve"> </w:t>
      </w:r>
      <w:r>
        <w:t>(</w:t>
      </w:r>
      <w:hyperlink w:anchor="_bookmark34" w:history="1">
        <w:r>
          <w:rPr>
            <w:color w:val="00004C"/>
          </w:rPr>
          <w:t>Karra</w:t>
        </w:r>
      </w:hyperlink>
      <w:r>
        <w:rPr>
          <w:color w:val="00004C"/>
        </w:rPr>
        <w:t xml:space="preserve"> </w:t>
      </w:r>
      <w:hyperlink w:anchor="_bookmark34" w:history="1">
        <w:r>
          <w:rPr>
            <w:color w:val="00004C"/>
          </w:rPr>
          <w:t>et al.</w:t>
        </w:r>
      </w:hyperlink>
      <w:r>
        <w:t xml:space="preserve">, </w:t>
      </w:r>
      <w:hyperlink w:anchor="_bookmark34" w:history="1">
        <w:r>
          <w:rPr>
            <w:color w:val="00004C"/>
          </w:rPr>
          <w:t>2021</w:t>
        </w:r>
      </w:hyperlink>
      <w:r>
        <w:t>).</w:t>
      </w:r>
      <w:r>
        <w:rPr>
          <w:spacing w:val="40"/>
        </w:rPr>
        <w:t xml:space="preserve"> </w:t>
      </w:r>
      <w:r>
        <w:t>This ratio of built vs unbuilt classes is typical but not very suited for research applications focusing on urban environments.</w:t>
      </w:r>
      <w:r>
        <w:rPr>
          <w:spacing w:val="40"/>
        </w:rPr>
        <w:t xml:space="preserve"> </w:t>
      </w:r>
      <w:r>
        <w:t>Spatial signatures invert this ratio as they are primarily</w:t>
      </w:r>
      <w:r>
        <w:rPr>
          <w:spacing w:val="40"/>
        </w:rPr>
        <w:t xml:space="preserve"> </w:t>
      </w:r>
      <w:r>
        <w:t>classifying</w:t>
      </w:r>
      <w:r>
        <w:rPr>
          <w:spacing w:val="40"/>
        </w:rPr>
        <w:t xml:space="preserve"> </w:t>
      </w:r>
      <w:r>
        <w:t>urban</w:t>
      </w:r>
      <w:r>
        <w:rPr>
          <w:spacing w:val="40"/>
        </w:rPr>
        <w:t xml:space="preserve"> </w:t>
      </w:r>
      <w:r>
        <w:t>space</w:t>
      </w:r>
      <w:r>
        <w:rPr>
          <w:spacing w:val="40"/>
        </w:rPr>
        <w:t xml:space="preserve"> </w:t>
      </w:r>
      <w:r>
        <w:t>as</w:t>
      </w:r>
      <w:r>
        <w:rPr>
          <w:spacing w:val="40"/>
        </w:rPr>
        <w:t xml:space="preserve"> </w:t>
      </w:r>
      <w:r>
        <w:t>illustrated</w:t>
      </w:r>
      <w:r>
        <w:rPr>
          <w:spacing w:val="40"/>
        </w:rPr>
        <w:t xml:space="preserve"> </w:t>
      </w:r>
      <w:r>
        <w:t>visually</w:t>
      </w:r>
      <w:r>
        <w:rPr>
          <w:spacing w:val="40"/>
        </w:rPr>
        <w:t xml:space="preserve"> </w:t>
      </w:r>
      <w:r>
        <w:t>in</w:t>
      </w:r>
      <w:r>
        <w:rPr>
          <w:spacing w:val="40"/>
        </w:rPr>
        <w:t xml:space="preserve"> </w:t>
      </w:r>
      <w:r>
        <w:t>Figure</w:t>
      </w:r>
      <w:r>
        <w:rPr>
          <w:spacing w:val="40"/>
        </w:rPr>
        <w:t xml:space="preserve"> </w:t>
      </w:r>
      <w:hyperlink w:anchor="_bookmark3" w:history="1">
        <w:r>
          <w:rPr>
            <w:color w:val="0000FF"/>
          </w:rPr>
          <w:t>1</w:t>
        </w:r>
      </w:hyperlink>
      <w:r>
        <w:t>.</w:t>
      </w:r>
      <w:r>
        <w:rPr>
          <w:spacing w:val="80"/>
        </w:rPr>
        <w:t xml:space="preserve"> </w:t>
      </w:r>
      <w:r>
        <w:t>That</w:t>
      </w:r>
      <w:r>
        <w:rPr>
          <w:spacing w:val="40"/>
        </w:rPr>
        <w:t xml:space="preserve"> </w:t>
      </w:r>
      <w:r>
        <w:t>is</w:t>
      </w:r>
      <w:r>
        <w:rPr>
          <w:spacing w:val="40"/>
        </w:rPr>
        <w:t xml:space="preserve"> </w:t>
      </w:r>
      <w:r>
        <w:t>one</w:t>
      </w:r>
      <w:r>
        <w:rPr>
          <w:spacing w:val="40"/>
        </w:rPr>
        <w:t xml:space="preserve"> </w:t>
      </w:r>
      <w:r>
        <w:t>of</w:t>
      </w:r>
      <w:r>
        <w:rPr>
          <w:spacing w:val="40"/>
        </w:rPr>
        <w:t xml:space="preserve"> </w:t>
      </w:r>
      <w:r>
        <w:t>the</w:t>
      </w:r>
      <w:r>
        <w:rPr>
          <w:spacing w:val="40"/>
        </w:rPr>
        <w:t xml:space="preserve"> </w:t>
      </w:r>
      <w:r>
        <w:t>main reasons for the existence of spatial signatures. There are very few data products that focus on the classification of the internal organisation of cities as a combination of the physical form and the function of space.</w:t>
      </w:r>
      <w:r>
        <w:rPr>
          <w:spacing w:val="40"/>
        </w:rPr>
        <w:t xml:space="preserve"> </w:t>
      </w:r>
      <w:r>
        <w:t>Even if they do, they are often limited by detail, granularity, or the geographical extent</w:t>
      </w:r>
      <w:r>
        <w:rPr>
          <w:spacing w:val="32"/>
        </w:rPr>
        <w:t xml:space="preserve"> </w:t>
      </w:r>
      <w:r>
        <w:t>of</w:t>
      </w:r>
      <w:r>
        <w:rPr>
          <w:spacing w:val="32"/>
        </w:rPr>
        <w:t xml:space="preserve"> </w:t>
      </w:r>
      <w:r>
        <w:t>the</w:t>
      </w:r>
      <w:r>
        <w:rPr>
          <w:spacing w:val="32"/>
        </w:rPr>
        <w:t xml:space="preserve"> </w:t>
      </w:r>
      <w:r>
        <w:t>area</w:t>
      </w:r>
      <w:r>
        <w:rPr>
          <w:spacing w:val="32"/>
        </w:rPr>
        <w:t xml:space="preserve"> </w:t>
      </w:r>
      <w:r>
        <w:t>they</w:t>
      </w:r>
      <w:r>
        <w:rPr>
          <w:spacing w:val="32"/>
        </w:rPr>
        <w:t xml:space="preserve"> </w:t>
      </w:r>
      <w:r>
        <w:t>cover.</w:t>
      </w:r>
      <w:r>
        <w:rPr>
          <w:spacing w:val="40"/>
        </w:rPr>
        <w:t xml:space="preserve"> </w:t>
      </w:r>
      <w:r>
        <w:t>Spatial</w:t>
      </w:r>
      <w:r>
        <w:rPr>
          <w:spacing w:val="32"/>
        </w:rPr>
        <w:t xml:space="preserve"> </w:t>
      </w:r>
      <w:r>
        <w:t>signatures</w:t>
      </w:r>
      <w:r>
        <w:rPr>
          <w:spacing w:val="32"/>
        </w:rPr>
        <w:t xml:space="preserve"> </w:t>
      </w:r>
      <w:r>
        <w:t>are</w:t>
      </w:r>
      <w:r>
        <w:rPr>
          <w:spacing w:val="32"/>
        </w:rPr>
        <w:t xml:space="preserve"> </w:t>
      </w:r>
      <w:r>
        <w:t>designed</w:t>
      </w:r>
      <w:r>
        <w:rPr>
          <w:spacing w:val="32"/>
        </w:rPr>
        <w:t xml:space="preserve"> </w:t>
      </w:r>
      <w:r>
        <w:t>to</w:t>
      </w:r>
      <w:r>
        <w:rPr>
          <w:spacing w:val="32"/>
        </w:rPr>
        <w:t xml:space="preserve"> </w:t>
      </w:r>
      <w:r>
        <w:t>overcome</w:t>
      </w:r>
      <w:r>
        <w:rPr>
          <w:spacing w:val="32"/>
        </w:rPr>
        <w:t xml:space="preserve"> </w:t>
      </w:r>
      <w:r>
        <w:t>these</w:t>
      </w:r>
      <w:r>
        <w:rPr>
          <w:spacing w:val="32"/>
        </w:rPr>
        <w:t xml:space="preserve"> </w:t>
      </w:r>
      <w:r>
        <w:t>limitations.</w:t>
      </w:r>
    </w:p>
    <w:p w14:paraId="1C2E9EC7" w14:textId="77777777" w:rsidR="00E37508" w:rsidRDefault="00000000">
      <w:pPr>
        <w:spacing w:line="253" w:lineRule="exact"/>
        <w:ind w:right="729"/>
        <w:jc w:val="right"/>
      </w:pPr>
      <w:r>
        <w:t>The</w:t>
      </w:r>
      <w:r>
        <w:rPr>
          <w:spacing w:val="13"/>
        </w:rPr>
        <w:t xml:space="preserve"> </w:t>
      </w:r>
      <w:r>
        <w:t>focus</w:t>
      </w:r>
      <w:r>
        <w:rPr>
          <w:spacing w:val="14"/>
        </w:rPr>
        <w:t xml:space="preserve"> </w:t>
      </w:r>
      <w:r>
        <w:t>on</w:t>
      </w:r>
      <w:r>
        <w:rPr>
          <w:spacing w:val="14"/>
        </w:rPr>
        <w:t xml:space="preserve"> </w:t>
      </w:r>
      <w:r>
        <w:t>urban</w:t>
      </w:r>
      <w:r>
        <w:rPr>
          <w:spacing w:val="14"/>
        </w:rPr>
        <w:t xml:space="preserve"> </w:t>
      </w:r>
      <w:r>
        <w:t>environments</w:t>
      </w:r>
      <w:r>
        <w:rPr>
          <w:spacing w:val="14"/>
        </w:rPr>
        <w:t xml:space="preserve"> </w:t>
      </w:r>
      <w:r>
        <w:t>is</w:t>
      </w:r>
      <w:r>
        <w:rPr>
          <w:spacing w:val="14"/>
        </w:rPr>
        <w:t xml:space="preserve"> </w:t>
      </w:r>
      <w:r>
        <w:t>shared</w:t>
      </w:r>
      <w:r>
        <w:rPr>
          <w:spacing w:val="14"/>
        </w:rPr>
        <w:t xml:space="preserve"> </w:t>
      </w:r>
      <w:r>
        <w:t>with</w:t>
      </w:r>
      <w:r>
        <w:rPr>
          <w:spacing w:val="14"/>
        </w:rPr>
        <w:t xml:space="preserve"> </w:t>
      </w:r>
      <w:r>
        <w:t>the</w:t>
      </w:r>
      <w:r>
        <w:rPr>
          <w:spacing w:val="13"/>
        </w:rPr>
        <w:t xml:space="preserve"> </w:t>
      </w:r>
      <w:r>
        <w:t>notion</w:t>
      </w:r>
      <w:r>
        <w:rPr>
          <w:spacing w:val="14"/>
        </w:rPr>
        <w:t xml:space="preserve"> </w:t>
      </w:r>
      <w:r>
        <w:t>of</w:t>
      </w:r>
      <w:r>
        <w:rPr>
          <w:spacing w:val="14"/>
        </w:rPr>
        <w:t xml:space="preserve"> </w:t>
      </w:r>
      <w:r>
        <w:rPr>
          <w:i/>
        </w:rPr>
        <w:t>urban</w:t>
      </w:r>
      <w:r>
        <w:rPr>
          <w:i/>
          <w:spacing w:val="11"/>
        </w:rPr>
        <w:t xml:space="preserve"> </w:t>
      </w:r>
      <w:r>
        <w:rPr>
          <w:i/>
        </w:rPr>
        <w:t>functional</w:t>
      </w:r>
      <w:r>
        <w:rPr>
          <w:i/>
          <w:spacing w:val="11"/>
        </w:rPr>
        <w:t xml:space="preserve"> </w:t>
      </w:r>
      <w:r>
        <w:rPr>
          <w:i/>
        </w:rPr>
        <w:t>zones</w:t>
      </w:r>
      <w:r>
        <w:rPr>
          <w:i/>
          <w:spacing w:val="14"/>
        </w:rPr>
        <w:t xml:space="preserve"> </w:t>
      </w:r>
      <w:r>
        <w:t>(</w:t>
      </w:r>
      <w:hyperlink w:anchor="_bookmark44" w:history="1">
        <w:r>
          <w:rPr>
            <w:color w:val="00004C"/>
          </w:rPr>
          <w:t>Lu</w:t>
        </w:r>
        <w:r>
          <w:rPr>
            <w:color w:val="00004C"/>
            <w:spacing w:val="14"/>
          </w:rPr>
          <w:t xml:space="preserve"> </w:t>
        </w:r>
        <w:r>
          <w:rPr>
            <w:color w:val="00004C"/>
          </w:rPr>
          <w:t>et</w:t>
        </w:r>
        <w:r>
          <w:rPr>
            <w:color w:val="00004C"/>
            <w:spacing w:val="14"/>
          </w:rPr>
          <w:t xml:space="preserve"> </w:t>
        </w:r>
        <w:r>
          <w:rPr>
            <w:color w:val="00004C"/>
            <w:spacing w:val="-4"/>
          </w:rPr>
          <w:t>al.</w:t>
        </w:r>
      </w:hyperlink>
      <w:r>
        <w:rPr>
          <w:spacing w:val="-4"/>
        </w:rPr>
        <w:t>,</w:t>
      </w:r>
    </w:p>
    <w:p w14:paraId="737939B7" w14:textId="0497C852" w:rsidR="00E37508" w:rsidRPr="00CE436B" w:rsidRDefault="00000000" w:rsidP="00CE436B">
      <w:pPr>
        <w:pStyle w:val="BodyText"/>
        <w:spacing w:before="71"/>
        <w:ind w:right="729"/>
        <w:jc w:val="right"/>
      </w:pPr>
      <w:hyperlink w:anchor="_bookmark44" w:history="1">
        <w:r>
          <w:rPr>
            <w:color w:val="00004C"/>
          </w:rPr>
          <w:t>2022</w:t>
        </w:r>
      </w:hyperlink>
      <w:r>
        <w:t>,</w:t>
      </w:r>
      <w:r>
        <w:rPr>
          <w:spacing w:val="9"/>
        </w:rPr>
        <w:t xml:space="preserve"> </w:t>
      </w:r>
      <w:hyperlink w:anchor="_bookmark32" w:history="1">
        <w:r>
          <w:rPr>
            <w:color w:val="00004C"/>
          </w:rPr>
          <w:t>Izzo</w:t>
        </w:r>
        <w:r>
          <w:rPr>
            <w:color w:val="00004C"/>
            <w:spacing w:val="10"/>
          </w:rPr>
          <w:t xml:space="preserve"> </w:t>
        </w:r>
        <w:r>
          <w:rPr>
            <w:color w:val="00004C"/>
          </w:rPr>
          <w:t>et</w:t>
        </w:r>
        <w:r>
          <w:rPr>
            <w:color w:val="00004C"/>
            <w:spacing w:val="10"/>
          </w:rPr>
          <w:t xml:space="preserve"> </w:t>
        </w:r>
        <w:r>
          <w:rPr>
            <w:color w:val="00004C"/>
          </w:rPr>
          <w:t>al.</w:t>
        </w:r>
      </w:hyperlink>
      <w:r>
        <w:t>,</w:t>
      </w:r>
      <w:r>
        <w:rPr>
          <w:spacing w:val="9"/>
        </w:rPr>
        <w:t xml:space="preserve"> </w:t>
      </w:r>
      <w:hyperlink w:anchor="_bookmark32" w:history="1">
        <w:r>
          <w:rPr>
            <w:color w:val="00004C"/>
          </w:rPr>
          <w:t>2022</w:t>
        </w:r>
      </w:hyperlink>
      <w:r>
        <w:t>,</w:t>
      </w:r>
      <w:r>
        <w:rPr>
          <w:spacing w:val="10"/>
        </w:rPr>
        <w:t xml:space="preserve"> </w:t>
      </w:r>
      <w:hyperlink w:anchor="_bookmark33" w:history="1">
        <w:r>
          <w:rPr>
            <w:color w:val="00004C"/>
          </w:rPr>
          <w:t>Jing</w:t>
        </w:r>
        <w:r>
          <w:rPr>
            <w:color w:val="00004C"/>
            <w:spacing w:val="10"/>
          </w:rPr>
          <w:t xml:space="preserve"> </w:t>
        </w:r>
        <w:r>
          <w:rPr>
            <w:color w:val="00004C"/>
          </w:rPr>
          <w:t>et</w:t>
        </w:r>
        <w:r>
          <w:rPr>
            <w:color w:val="00004C"/>
            <w:spacing w:val="10"/>
          </w:rPr>
          <w:t xml:space="preserve"> </w:t>
        </w:r>
        <w:r>
          <w:rPr>
            <w:color w:val="00004C"/>
          </w:rPr>
          <w:t>al.</w:t>
        </w:r>
      </w:hyperlink>
      <w:r>
        <w:t>,</w:t>
      </w:r>
      <w:r>
        <w:rPr>
          <w:spacing w:val="9"/>
        </w:rPr>
        <w:t xml:space="preserve"> </w:t>
      </w:r>
      <w:hyperlink w:anchor="_bookmark33" w:history="1">
        <w:r>
          <w:rPr>
            <w:color w:val="00004C"/>
          </w:rPr>
          <w:t>2022</w:t>
        </w:r>
      </w:hyperlink>
      <w:r>
        <w:t>),</w:t>
      </w:r>
      <w:r>
        <w:rPr>
          <w:spacing w:val="11"/>
        </w:rPr>
        <w:t xml:space="preserve"> </w:t>
      </w:r>
      <w:r>
        <w:t>though</w:t>
      </w:r>
      <w:r>
        <w:rPr>
          <w:spacing w:val="10"/>
        </w:rPr>
        <w:t xml:space="preserve"> </w:t>
      </w:r>
      <w:r>
        <w:t>the</w:t>
      </w:r>
      <w:r>
        <w:rPr>
          <w:spacing w:val="10"/>
        </w:rPr>
        <w:t xml:space="preserve"> </w:t>
      </w:r>
      <w:r>
        <w:t>latter</w:t>
      </w:r>
      <w:r>
        <w:rPr>
          <w:spacing w:val="9"/>
        </w:rPr>
        <w:t xml:space="preserve"> </w:t>
      </w:r>
      <w:r>
        <w:t>is</w:t>
      </w:r>
      <w:r>
        <w:rPr>
          <w:spacing w:val="10"/>
        </w:rPr>
        <w:t xml:space="preserve"> </w:t>
      </w:r>
      <w:r>
        <w:t>more</w:t>
      </w:r>
      <w:r>
        <w:rPr>
          <w:spacing w:val="10"/>
        </w:rPr>
        <w:t xml:space="preserve"> </w:t>
      </w:r>
      <w:r>
        <w:t>focused</w:t>
      </w:r>
      <w:r>
        <w:rPr>
          <w:spacing w:val="10"/>
        </w:rPr>
        <w:t xml:space="preserve"> </w:t>
      </w:r>
      <w:r>
        <w:t>on</w:t>
      </w:r>
      <w:r>
        <w:rPr>
          <w:spacing w:val="9"/>
        </w:rPr>
        <w:t xml:space="preserve"> </w:t>
      </w:r>
      <w:r>
        <w:t>the</w:t>
      </w:r>
      <w:r>
        <w:rPr>
          <w:spacing w:val="10"/>
        </w:rPr>
        <w:t xml:space="preserve"> </w:t>
      </w:r>
      <w:r>
        <w:t>function</w:t>
      </w:r>
      <w:r>
        <w:rPr>
          <w:spacing w:val="10"/>
        </w:rPr>
        <w:t xml:space="preserve"> </w:t>
      </w:r>
      <w:r>
        <w:t>of</w:t>
      </w:r>
      <w:r>
        <w:rPr>
          <w:spacing w:val="10"/>
        </w:rPr>
        <w:t xml:space="preserve"> </w:t>
      </w:r>
      <w:r>
        <w:rPr>
          <w:spacing w:val="-2"/>
        </w:rPr>
        <w:t>urban</w:t>
      </w:r>
      <w:r>
        <w:rPr>
          <w:noProof/>
        </w:rPr>
        <mc:AlternateContent>
          <mc:Choice Requires="wps">
            <w:drawing>
              <wp:anchor distT="0" distB="0" distL="0" distR="0" simplePos="0" relativeHeight="487587840" behindDoc="1" locked="0" layoutInCell="1" allowOverlap="1" wp14:anchorId="469FC94C" wp14:editId="7AFA333C">
                <wp:simplePos x="0" y="0"/>
                <wp:positionH relativeFrom="page">
                  <wp:posOffset>899998</wp:posOffset>
                </wp:positionH>
                <wp:positionV relativeFrom="paragraph">
                  <wp:posOffset>76145</wp:posOffset>
                </wp:positionV>
                <wp:extent cx="144018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DB171C" id="Graphic 2" o:spid="_x0000_s1026" style="position:absolute;margin-left:70.85pt;margin-top:6pt;width:113.4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NcfhJvgAAAADgEAAA8AAAAAAAAAAAAAAAAAbQQAAGRycy9kb3ducmV2LnhtbFBLBQYAAAAA&#13;&#10;BAAEAPMAAAB6BQAAAAA=&#13;&#10;" path="m,l1440002,e" filled="f" strokeweight=".14039mm">
                <v:path arrowok="t"/>
                <w10:wrap type="topAndBottom" anchorx="page"/>
              </v:shape>
            </w:pict>
          </mc:Fallback>
        </mc:AlternateContent>
      </w:r>
    </w:p>
    <w:p w14:paraId="0CA8249C" w14:textId="77777777" w:rsidR="00E37508" w:rsidRDefault="00E37508">
      <w:pPr>
        <w:spacing w:line="249" w:lineRule="auto"/>
        <w:rPr>
          <w:sz w:val="18"/>
        </w:rPr>
        <w:sectPr w:rsidR="00E37508">
          <w:pgSz w:w="12240" w:h="15840"/>
          <w:pgMar w:top="1060" w:right="680" w:bottom="760" w:left="1300" w:header="0" w:footer="565" w:gutter="0"/>
          <w:cols w:space="720"/>
        </w:sectPr>
      </w:pPr>
    </w:p>
    <w:p w14:paraId="29912334" w14:textId="77777777" w:rsidR="00E37508" w:rsidRDefault="00E37508">
      <w:pPr>
        <w:pStyle w:val="BodyText"/>
        <w:rPr>
          <w:sz w:val="20"/>
        </w:rPr>
      </w:pPr>
    </w:p>
    <w:p w14:paraId="40005403" w14:textId="77777777" w:rsidR="00E37508" w:rsidRDefault="00E37508">
      <w:pPr>
        <w:pStyle w:val="BodyText"/>
        <w:rPr>
          <w:sz w:val="20"/>
        </w:rPr>
      </w:pPr>
    </w:p>
    <w:p w14:paraId="67A3D3ED" w14:textId="77777777" w:rsidR="00E37508" w:rsidRDefault="00E37508">
      <w:pPr>
        <w:pStyle w:val="BodyText"/>
        <w:rPr>
          <w:sz w:val="20"/>
        </w:rPr>
      </w:pPr>
    </w:p>
    <w:p w14:paraId="130606F6" w14:textId="77777777" w:rsidR="00E37508" w:rsidRDefault="00E37508">
      <w:pPr>
        <w:pStyle w:val="BodyText"/>
        <w:rPr>
          <w:sz w:val="20"/>
        </w:rPr>
      </w:pPr>
    </w:p>
    <w:p w14:paraId="6945D95E" w14:textId="77777777" w:rsidR="00E37508" w:rsidRDefault="00E37508">
      <w:pPr>
        <w:pStyle w:val="BodyText"/>
        <w:rPr>
          <w:sz w:val="20"/>
        </w:rPr>
      </w:pPr>
    </w:p>
    <w:p w14:paraId="37B0C85C" w14:textId="77777777" w:rsidR="00E37508" w:rsidRDefault="00E37508">
      <w:pPr>
        <w:pStyle w:val="BodyText"/>
        <w:spacing w:before="159" w:after="1"/>
        <w:rPr>
          <w:sz w:val="20"/>
        </w:rPr>
      </w:pPr>
    </w:p>
    <w:p w14:paraId="140349C4" w14:textId="77777777" w:rsidR="00E37508" w:rsidRDefault="00000000">
      <w:pPr>
        <w:pStyle w:val="BodyText"/>
        <w:ind w:left="223"/>
        <w:rPr>
          <w:sz w:val="20"/>
        </w:rPr>
      </w:pPr>
      <w:r>
        <w:rPr>
          <w:noProof/>
          <w:sz w:val="20"/>
        </w:rPr>
        <w:drawing>
          <wp:inline distT="0" distB="0" distL="0" distR="0" wp14:anchorId="6B8C81B3" wp14:editId="0858A871">
            <wp:extent cx="5776912" cy="402431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776912" cy="4024312"/>
                    </a:xfrm>
                    <a:prstGeom prst="rect">
                      <a:avLst/>
                    </a:prstGeom>
                  </pic:spPr>
                </pic:pic>
              </a:graphicData>
            </a:graphic>
          </wp:inline>
        </w:drawing>
      </w:r>
    </w:p>
    <w:p w14:paraId="5D319D99" w14:textId="77777777" w:rsidR="00E37508" w:rsidRDefault="00E37508">
      <w:pPr>
        <w:pStyle w:val="BodyText"/>
        <w:spacing w:before="103"/>
      </w:pPr>
    </w:p>
    <w:p w14:paraId="5377D5AA" w14:textId="77777777" w:rsidR="00E37508" w:rsidRDefault="00000000">
      <w:pPr>
        <w:pStyle w:val="BodyText"/>
        <w:ind w:left="117"/>
        <w:jc w:val="both"/>
      </w:pPr>
      <w:bookmarkStart w:id="13" w:name="_bookmark3"/>
      <w:bookmarkEnd w:id="13"/>
      <w:r>
        <w:t>Figure</w:t>
      </w:r>
      <w:r>
        <w:rPr>
          <w:spacing w:val="32"/>
        </w:rPr>
        <w:t xml:space="preserve"> </w:t>
      </w:r>
      <w:r>
        <w:t>1:</w:t>
      </w:r>
      <w:r>
        <w:rPr>
          <w:spacing w:val="52"/>
        </w:rPr>
        <w:t xml:space="preserve"> </w:t>
      </w:r>
      <w:r>
        <w:t>A</w:t>
      </w:r>
      <w:r>
        <w:rPr>
          <w:spacing w:val="33"/>
        </w:rPr>
        <w:t xml:space="preserve"> </w:t>
      </w:r>
      <w:r>
        <w:t>visual</w:t>
      </w:r>
      <w:r>
        <w:rPr>
          <w:spacing w:val="33"/>
        </w:rPr>
        <w:t xml:space="preserve"> </w:t>
      </w:r>
      <w:r>
        <w:t>comparison</w:t>
      </w:r>
      <w:r>
        <w:rPr>
          <w:spacing w:val="32"/>
        </w:rPr>
        <w:t xml:space="preserve"> </w:t>
      </w:r>
      <w:r>
        <w:t>between</w:t>
      </w:r>
      <w:r>
        <w:rPr>
          <w:spacing w:val="33"/>
        </w:rPr>
        <w:t xml:space="preserve"> </w:t>
      </w:r>
      <w:r>
        <w:t>established</w:t>
      </w:r>
      <w:r>
        <w:rPr>
          <w:spacing w:val="33"/>
        </w:rPr>
        <w:t xml:space="preserve"> </w:t>
      </w:r>
      <w:r>
        <w:t>LULC</w:t>
      </w:r>
      <w:r>
        <w:rPr>
          <w:spacing w:val="33"/>
        </w:rPr>
        <w:t xml:space="preserve"> </w:t>
      </w:r>
      <w:r>
        <w:t>products</w:t>
      </w:r>
      <w:r>
        <w:rPr>
          <w:spacing w:val="32"/>
        </w:rPr>
        <w:t xml:space="preserve"> </w:t>
      </w:r>
      <w:r>
        <w:t>and</w:t>
      </w:r>
      <w:r>
        <w:rPr>
          <w:spacing w:val="33"/>
        </w:rPr>
        <w:t xml:space="preserve"> </w:t>
      </w:r>
      <w:r>
        <w:t>spatial</w:t>
      </w:r>
      <w:r>
        <w:rPr>
          <w:spacing w:val="33"/>
        </w:rPr>
        <w:t xml:space="preserve"> </w:t>
      </w:r>
      <w:r>
        <w:t>signatures.</w:t>
      </w:r>
      <w:r>
        <w:rPr>
          <w:spacing w:val="52"/>
        </w:rPr>
        <w:t xml:space="preserve"> </w:t>
      </w:r>
      <w:r>
        <w:rPr>
          <w:spacing w:val="-2"/>
        </w:rPr>
        <w:t>Panel</w:t>
      </w:r>
    </w:p>
    <w:p w14:paraId="374CC7DB" w14:textId="08F1FE3C" w:rsidR="00E37508" w:rsidRDefault="00000000">
      <w:pPr>
        <w:pStyle w:val="BodyText"/>
        <w:spacing w:before="13" w:line="252" w:lineRule="auto"/>
        <w:ind w:left="117" w:right="729"/>
        <w:jc w:val="both"/>
      </w:pPr>
      <w:r>
        <w:t>a) shows the WorldCover classification by ESA (</w:t>
      </w:r>
      <w:hyperlink w:anchor="_bookmark59" w:history="1">
        <w:r>
          <w:rPr>
            <w:color w:val="00004C"/>
          </w:rPr>
          <w:t>Zanaga et al.</w:t>
        </w:r>
      </w:hyperlink>
      <w:r>
        <w:t xml:space="preserve">, </w:t>
      </w:r>
      <w:hyperlink w:anchor="_bookmark59" w:history="1">
        <w:r>
          <w:rPr>
            <w:color w:val="00004C"/>
          </w:rPr>
          <w:t>2021</w:t>
        </w:r>
      </w:hyperlink>
      <w:r>
        <w:t>), panel b) shows the CORINE</w:t>
      </w:r>
      <w:r>
        <w:rPr>
          <w:spacing w:val="40"/>
        </w:rPr>
        <w:t xml:space="preserve"> </w:t>
      </w:r>
      <w:r>
        <w:t>land cover classification (</w:t>
      </w:r>
      <w:hyperlink w:anchor="_bookmark29" w:history="1">
        <w:r>
          <w:rPr>
            <w:color w:val="00004C"/>
          </w:rPr>
          <w:t>European Environment Agency</w:t>
        </w:r>
      </w:hyperlink>
      <w:r>
        <w:t xml:space="preserve">, </w:t>
      </w:r>
      <w:hyperlink w:anchor="_bookmark29" w:history="1">
        <w:r>
          <w:rPr>
            <w:color w:val="00004C"/>
          </w:rPr>
          <w:t>1990</w:t>
        </w:r>
      </w:hyperlink>
      <w:r>
        <w:t>), panel c shows the Copernicus Urban</w:t>
      </w:r>
      <w:r>
        <w:rPr>
          <w:spacing w:val="40"/>
        </w:rPr>
        <w:t xml:space="preserve"> </w:t>
      </w:r>
      <w:r>
        <w:t>Atlas</w:t>
      </w:r>
      <w:r>
        <w:rPr>
          <w:spacing w:val="40"/>
        </w:rPr>
        <w:t xml:space="preserve"> </w:t>
      </w:r>
      <w:r>
        <w:t>(</w:t>
      </w:r>
      <w:hyperlink w:anchor="_bookmark30" w:history="1">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r>
          <w:rPr>
            <w:color w:val="00004C"/>
            <w:spacing w:val="40"/>
          </w:rPr>
          <w:t xml:space="preserve"> </w:t>
        </w:r>
        <w:r>
          <w:rPr>
            <w:color w:val="00004C"/>
          </w:rPr>
          <w:t>and</w:t>
        </w:r>
        <w:r>
          <w:rPr>
            <w:color w:val="00004C"/>
            <w:spacing w:val="40"/>
          </w:rPr>
          <w:t xml:space="preserve"> </w:t>
        </w:r>
        <w:r>
          <w:rPr>
            <w:color w:val="00004C"/>
          </w:rPr>
          <w:t>European</w:t>
        </w:r>
        <w:r>
          <w:rPr>
            <w:color w:val="00004C"/>
            <w:spacing w:val="40"/>
          </w:rPr>
          <w:t xml:space="preserve"> </w:t>
        </w:r>
        <w:r>
          <w:rPr>
            <w:color w:val="00004C"/>
          </w:rPr>
          <w:t>Environment</w:t>
        </w:r>
        <w:r>
          <w:rPr>
            <w:color w:val="00004C"/>
            <w:spacing w:val="40"/>
          </w:rPr>
          <w:t xml:space="preserve"> </w:t>
        </w:r>
        <w:r>
          <w:rPr>
            <w:color w:val="00004C"/>
          </w:rPr>
          <w:t>Agency</w:t>
        </w:r>
      </w:hyperlink>
      <w:r>
        <w:t>,</w:t>
      </w:r>
      <w:r>
        <w:rPr>
          <w:spacing w:val="40"/>
        </w:rPr>
        <w:t xml:space="preserve"> </w:t>
      </w:r>
      <w:hyperlink w:anchor="_bookmark30" w:history="1">
        <w:r>
          <w:rPr>
            <w:color w:val="00004C"/>
          </w:rPr>
          <w:t>2020</w:t>
        </w:r>
      </w:hyperlink>
      <w:r>
        <w:t>),</w:t>
      </w:r>
      <w:r>
        <w:rPr>
          <w:spacing w:val="40"/>
        </w:rPr>
        <w:t xml:space="preserve"> </w:t>
      </w:r>
      <w:r>
        <w:t>and panel d shows the British spatial signatures (</w:t>
      </w:r>
      <w:hyperlink w:anchor="_bookmark31" w:history="1">
        <w:r>
          <w:rPr>
            <w:color w:val="00004C"/>
          </w:rPr>
          <w:t>Fleischmann and Arribas-Bel</w:t>
        </w:r>
      </w:hyperlink>
      <w:r>
        <w:t xml:space="preserve">, </w:t>
      </w:r>
      <w:hyperlink w:anchor="_bookmark31" w:history="1">
        <w:r>
          <w:rPr>
            <w:color w:val="00004C"/>
          </w:rPr>
          <w:t>2022</w:t>
        </w:r>
      </w:hyperlink>
      <w:r>
        <w:t>). The latter is the focus of this paper.</w:t>
      </w:r>
      <w:r>
        <w:rPr>
          <w:spacing w:val="40"/>
        </w:rPr>
        <w:t xml:space="preserve"> </w:t>
      </w:r>
      <w:r>
        <w:t xml:space="preserve">The direct comparison showcases the major difference between the </w:t>
      </w:r>
      <w:del w:id="14" w:author="Fleischmann Martin" w:date="2024-06-24T11:15:00Z">
        <w:r>
          <w:delText>concep- tualisation</w:delText>
        </w:r>
      </w:del>
      <w:ins w:id="15" w:author="Fleischmann Martin" w:date="2024-06-24T11:15:00Z">
        <w:r>
          <w:t>conceptualisation</w:t>
        </w:r>
      </w:ins>
      <w:r>
        <w:rPr>
          <w:spacing w:val="30"/>
        </w:rPr>
        <w:t xml:space="preserve"> </w:t>
      </w:r>
      <w:r>
        <w:t>of</w:t>
      </w:r>
      <w:r>
        <w:rPr>
          <w:spacing w:val="30"/>
        </w:rPr>
        <w:t xml:space="preserve"> </w:t>
      </w:r>
      <w:r>
        <w:t>urban</w:t>
      </w:r>
      <w:r>
        <w:rPr>
          <w:spacing w:val="30"/>
        </w:rPr>
        <w:t xml:space="preserve"> </w:t>
      </w:r>
      <w:r>
        <w:t>areas</w:t>
      </w:r>
      <w:r>
        <w:rPr>
          <w:spacing w:val="30"/>
        </w:rPr>
        <w:t xml:space="preserve"> </w:t>
      </w:r>
      <w:r>
        <w:t>between</w:t>
      </w:r>
      <w:r>
        <w:rPr>
          <w:spacing w:val="30"/>
        </w:rPr>
        <w:t xml:space="preserve"> </w:t>
      </w:r>
      <w:r>
        <w:t>different</w:t>
      </w:r>
      <w:r>
        <w:rPr>
          <w:spacing w:val="30"/>
        </w:rPr>
        <w:t xml:space="preserve"> </w:t>
      </w:r>
      <w:r>
        <w:t>classifications,</w:t>
      </w:r>
      <w:r>
        <w:rPr>
          <w:spacing w:val="32"/>
        </w:rPr>
        <w:t xml:space="preserve"> </w:t>
      </w:r>
      <w:r>
        <w:t>with</w:t>
      </w:r>
      <w:r>
        <w:rPr>
          <w:spacing w:val="30"/>
        </w:rPr>
        <w:t xml:space="preserve"> </w:t>
      </w:r>
      <w:r>
        <w:t>traditional</w:t>
      </w:r>
      <w:r>
        <w:rPr>
          <w:spacing w:val="30"/>
        </w:rPr>
        <w:t xml:space="preserve"> </w:t>
      </w:r>
      <w:r>
        <w:t>LULC</w:t>
      </w:r>
      <w:r>
        <w:rPr>
          <w:spacing w:val="30"/>
        </w:rPr>
        <w:t xml:space="preserve"> </w:t>
      </w:r>
      <w:r>
        <w:t>providing</w:t>
      </w:r>
      <w:r>
        <w:rPr>
          <w:spacing w:val="30"/>
        </w:rPr>
        <w:t xml:space="preserve"> </w:t>
      </w:r>
      <w:r>
        <w:t>only a mimimal disticntion between types of urban development, whilst spatial signatures provide a much</w:t>
      </w:r>
      <w:r>
        <w:rPr>
          <w:spacing w:val="40"/>
        </w:rPr>
        <w:t xml:space="preserve"> </w:t>
      </w:r>
      <w:r>
        <w:t>more</w:t>
      </w:r>
      <w:r>
        <w:rPr>
          <w:spacing w:val="40"/>
        </w:rPr>
        <w:t xml:space="preserve"> </w:t>
      </w:r>
      <w:r>
        <w:t>nuanced</w:t>
      </w:r>
      <w:r>
        <w:rPr>
          <w:spacing w:val="40"/>
        </w:rPr>
        <w:t xml:space="preserve"> </w:t>
      </w:r>
      <w:r>
        <w:t>view,</w:t>
      </w:r>
      <w:r>
        <w:rPr>
          <w:spacing w:val="40"/>
        </w:rPr>
        <w:t xml:space="preserve"> </w:t>
      </w:r>
      <w:r>
        <w:t>allowing</w:t>
      </w:r>
      <w:r>
        <w:rPr>
          <w:spacing w:val="40"/>
        </w:rPr>
        <w:t xml:space="preserve"> </w:t>
      </w:r>
      <w:r>
        <w:t>a</w:t>
      </w:r>
      <w:r>
        <w:rPr>
          <w:spacing w:val="40"/>
        </w:rPr>
        <w:t xml:space="preserve"> </w:t>
      </w:r>
      <w:r>
        <w:t>different</w:t>
      </w:r>
      <w:r>
        <w:rPr>
          <w:spacing w:val="40"/>
        </w:rPr>
        <w:t xml:space="preserve"> </w:t>
      </w:r>
      <w:r>
        <w:t>type</w:t>
      </w:r>
      <w:r>
        <w:rPr>
          <w:spacing w:val="40"/>
        </w:rPr>
        <w:t xml:space="preserve"> </w:t>
      </w:r>
      <w:r>
        <w:t>of</w:t>
      </w:r>
      <w:r>
        <w:rPr>
          <w:spacing w:val="40"/>
        </w:rPr>
        <w:t xml:space="preserve"> </w:t>
      </w:r>
      <w:r>
        <w:t>understanding</w:t>
      </w:r>
      <w:r>
        <w:rPr>
          <w:spacing w:val="40"/>
        </w:rPr>
        <w:t xml:space="preserve"> </w:t>
      </w:r>
      <w:r>
        <w:t>of</w:t>
      </w:r>
      <w:r>
        <w:rPr>
          <w:spacing w:val="40"/>
        </w:rPr>
        <w:t xml:space="preserve"> </w:t>
      </w:r>
      <w:r>
        <w:t>the</w:t>
      </w:r>
      <w:r>
        <w:rPr>
          <w:spacing w:val="40"/>
        </w:rPr>
        <w:t xml:space="preserve"> </w:t>
      </w:r>
      <w:r>
        <w:t>environment.</w:t>
      </w:r>
    </w:p>
    <w:p w14:paraId="179BE205" w14:textId="77777777" w:rsidR="00E37508" w:rsidRDefault="00E37508">
      <w:pPr>
        <w:spacing w:line="252" w:lineRule="auto"/>
        <w:jc w:val="both"/>
        <w:sectPr w:rsidR="00E37508">
          <w:pgSz w:w="12240" w:h="15840"/>
          <w:pgMar w:top="1820" w:right="680" w:bottom="760" w:left="1300" w:header="0" w:footer="565" w:gutter="0"/>
          <w:cols w:space="720"/>
        </w:sectPr>
      </w:pPr>
    </w:p>
    <w:p w14:paraId="0C166688" w14:textId="77777777" w:rsidR="00E37508" w:rsidRDefault="00E37508">
      <w:pPr>
        <w:pStyle w:val="BodyText"/>
        <w:spacing w:before="68"/>
        <w:rPr>
          <w:b/>
          <w:spacing w:val="-2"/>
          <w:w w:val="95"/>
          <w:sz w:val="14"/>
        </w:rPr>
      </w:pPr>
    </w:p>
    <w:p w14:paraId="5E658764" w14:textId="77777777" w:rsidR="006D04BF" w:rsidRDefault="006D04BF">
      <w:pPr>
        <w:pStyle w:val="BodyText"/>
        <w:spacing w:line="252" w:lineRule="auto"/>
        <w:ind w:left="117" w:right="729"/>
        <w:jc w:val="both"/>
        <w:rPr>
          <w:b/>
          <w:spacing w:val="-2"/>
          <w:w w:val="95"/>
          <w:sz w:val="14"/>
        </w:rPr>
      </w:pPr>
    </w:p>
    <w:p w14:paraId="2B682AC3" w14:textId="6E55655E" w:rsidR="006D04BF" w:rsidRDefault="006D04BF">
      <w:pPr>
        <w:pStyle w:val="BodyText"/>
        <w:spacing w:line="252" w:lineRule="auto"/>
        <w:ind w:left="117" w:right="729"/>
        <w:jc w:val="both"/>
        <w:rPr>
          <w:b/>
          <w:spacing w:val="-2"/>
          <w:w w:val="95"/>
          <w:sz w:val="14"/>
        </w:rPr>
      </w:pPr>
      <w:r>
        <w:rPr>
          <w:b/>
          <w:noProof/>
          <w:spacing w:val="-2"/>
          <w:w w:val="95"/>
          <w:sz w:val="14"/>
        </w:rPr>
        <w:lastRenderedPageBreak/>
        <w:drawing>
          <wp:inline distT="0" distB="0" distL="0" distR="0" wp14:anchorId="5D1EB90A" wp14:editId="75F61094">
            <wp:extent cx="6018323" cy="3530379"/>
            <wp:effectExtent l="0" t="0" r="0" b="0"/>
            <wp:docPr id="1821099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976" name="Picture 182109976"/>
                    <pic:cNvPicPr/>
                  </pic:nvPicPr>
                  <pic:blipFill>
                    <a:blip r:embed="rId11">
                      <a:extLst>
                        <a:ext uri="{28A0092B-C50C-407E-A947-70E740481C1C}">
                          <a14:useLocalDpi xmlns:a14="http://schemas.microsoft.com/office/drawing/2010/main" val="0"/>
                        </a:ext>
                      </a:extLst>
                    </a:blip>
                    <a:stretch>
                      <a:fillRect/>
                    </a:stretch>
                  </pic:blipFill>
                  <pic:spPr>
                    <a:xfrm>
                      <a:off x="0" y="0"/>
                      <a:ext cx="6035140" cy="3540244"/>
                    </a:xfrm>
                    <a:prstGeom prst="rect">
                      <a:avLst/>
                    </a:prstGeom>
                  </pic:spPr>
                </pic:pic>
              </a:graphicData>
            </a:graphic>
          </wp:inline>
        </w:drawing>
      </w:r>
    </w:p>
    <w:p w14:paraId="06A1EE85" w14:textId="77777777" w:rsidR="006D04BF" w:rsidRDefault="006D04BF">
      <w:pPr>
        <w:pStyle w:val="BodyText"/>
        <w:spacing w:line="252" w:lineRule="auto"/>
        <w:ind w:left="117" w:right="729"/>
        <w:jc w:val="both"/>
        <w:rPr>
          <w:b/>
          <w:spacing w:val="-2"/>
          <w:w w:val="95"/>
          <w:sz w:val="14"/>
        </w:rPr>
      </w:pPr>
    </w:p>
    <w:p w14:paraId="2332A7FF" w14:textId="77777777" w:rsidR="006D04BF" w:rsidRDefault="006D04BF">
      <w:pPr>
        <w:pStyle w:val="BodyText"/>
        <w:spacing w:line="252" w:lineRule="auto"/>
        <w:ind w:left="117" w:right="729"/>
        <w:jc w:val="both"/>
        <w:rPr>
          <w:b/>
          <w:spacing w:val="-2"/>
          <w:w w:val="95"/>
          <w:sz w:val="14"/>
        </w:rPr>
      </w:pPr>
    </w:p>
    <w:p w14:paraId="2E591451" w14:textId="77777777" w:rsidR="006D04BF" w:rsidRDefault="006D04BF">
      <w:pPr>
        <w:pStyle w:val="BodyText"/>
        <w:spacing w:line="252" w:lineRule="auto"/>
        <w:ind w:left="117" w:right="729"/>
        <w:jc w:val="both"/>
        <w:rPr>
          <w:b/>
          <w:spacing w:val="-2"/>
          <w:w w:val="95"/>
          <w:sz w:val="14"/>
        </w:rPr>
      </w:pPr>
    </w:p>
    <w:p w14:paraId="52681B9D" w14:textId="46B30416" w:rsidR="00E37508" w:rsidRDefault="00000000">
      <w:pPr>
        <w:pStyle w:val="BodyText"/>
        <w:spacing w:line="252" w:lineRule="auto"/>
        <w:ind w:left="117" w:right="729"/>
        <w:jc w:val="both"/>
      </w:pPr>
      <w:r>
        <w:t>Figure 2:</w:t>
      </w:r>
      <w:r>
        <w:rPr>
          <w:spacing w:val="40"/>
        </w:rPr>
        <w:t xml:space="preserve"> </w:t>
      </w:r>
      <w:r>
        <w:t xml:space="preserve">Diagram reproduced from </w:t>
      </w:r>
      <w:hyperlink w:anchor="_bookmark31" w:history="1">
        <w:r>
          <w:rPr>
            <w:color w:val="00004C"/>
          </w:rPr>
          <w:t>Fleischmann and Arribas-Bel</w:t>
        </w:r>
      </w:hyperlink>
      <w:r>
        <w:rPr>
          <w:color w:val="00004C"/>
        </w:rPr>
        <w:t xml:space="preserve"> </w:t>
      </w:r>
      <w:r>
        <w:t>(</w:t>
      </w:r>
      <w:hyperlink w:anchor="_bookmark31" w:history="1">
        <w:r>
          <w:rPr>
            <w:color w:val="00004C"/>
          </w:rPr>
          <w:t>2022</w:t>
        </w:r>
      </w:hyperlink>
      <w:r>
        <w:t xml:space="preserve">) illustrating the </w:t>
      </w:r>
      <w:del w:id="16" w:author="Fleischmann Martin" w:date="2024-06-24T11:15:00Z">
        <w:r>
          <w:delText>sequen-</w:delText>
        </w:r>
        <w:r>
          <w:rPr>
            <w:spacing w:val="40"/>
          </w:rPr>
          <w:delText xml:space="preserve"> </w:delText>
        </w:r>
        <w:r>
          <w:delText>tial</w:delText>
        </w:r>
      </w:del>
      <w:ins w:id="17" w:author="Fleischmann Martin" w:date="2024-06-24T11:15:00Z">
        <w:r>
          <w:t>sequential</w:t>
        </w:r>
      </w:ins>
      <w:r>
        <w:rPr>
          <w:spacing w:val="24"/>
        </w:rPr>
        <w:t xml:space="preserve"> </w:t>
      </w:r>
      <w:r>
        <w:t>steps</w:t>
      </w:r>
      <w:r>
        <w:rPr>
          <w:spacing w:val="24"/>
        </w:rPr>
        <w:t xml:space="preserve"> </w:t>
      </w:r>
      <w:r>
        <w:t>leading</w:t>
      </w:r>
      <w:r>
        <w:rPr>
          <w:spacing w:val="24"/>
        </w:rPr>
        <w:t xml:space="preserve"> </w:t>
      </w:r>
      <w:r>
        <w:t>to</w:t>
      </w:r>
      <w:r>
        <w:rPr>
          <w:spacing w:val="24"/>
        </w:rPr>
        <w:t xml:space="preserve"> </w:t>
      </w:r>
      <w:r>
        <w:t>the</w:t>
      </w:r>
      <w:r>
        <w:rPr>
          <w:spacing w:val="24"/>
        </w:rPr>
        <w:t xml:space="preserve"> </w:t>
      </w:r>
      <w:r>
        <w:t>delineation</w:t>
      </w:r>
      <w:r>
        <w:rPr>
          <w:spacing w:val="24"/>
        </w:rPr>
        <w:t xml:space="preserve"> </w:t>
      </w:r>
      <w:r>
        <w:t>of</w:t>
      </w:r>
      <w:r>
        <w:rPr>
          <w:spacing w:val="24"/>
        </w:rPr>
        <w:t xml:space="preserve"> </w:t>
      </w:r>
      <w:r>
        <w:t>spatial</w:t>
      </w:r>
      <w:r>
        <w:rPr>
          <w:spacing w:val="24"/>
        </w:rPr>
        <w:t xml:space="preserve"> </w:t>
      </w:r>
      <w:r>
        <w:t>signatures.</w:t>
      </w:r>
      <w:r>
        <w:rPr>
          <w:spacing w:val="40"/>
        </w:rPr>
        <w:t xml:space="preserve"> </w:t>
      </w:r>
      <w:r>
        <w:t>From</w:t>
      </w:r>
      <w:r>
        <w:rPr>
          <w:spacing w:val="24"/>
        </w:rPr>
        <w:t xml:space="preserve"> </w:t>
      </w:r>
      <w:r>
        <w:t>a</w:t>
      </w:r>
      <w:r>
        <w:rPr>
          <w:spacing w:val="24"/>
        </w:rPr>
        <w:t xml:space="preserve"> </w:t>
      </w:r>
      <w:r>
        <w:t>series</w:t>
      </w:r>
      <w:r>
        <w:rPr>
          <w:spacing w:val="24"/>
        </w:rPr>
        <w:t xml:space="preserve"> </w:t>
      </w:r>
      <w:r>
        <w:t>of</w:t>
      </w:r>
      <w:r>
        <w:rPr>
          <w:spacing w:val="24"/>
        </w:rPr>
        <w:t xml:space="preserve"> </w:t>
      </w:r>
      <w:r>
        <w:t>enclosing</w:t>
      </w:r>
      <w:r>
        <w:rPr>
          <w:spacing w:val="24"/>
        </w:rPr>
        <w:t xml:space="preserve"> </w:t>
      </w:r>
      <w:r>
        <w:t>components, to enclosures, enclosed tessellation (ET), the addition of form and function characters to ET cells, and the development of spatial signatures.</w:t>
      </w:r>
    </w:p>
    <w:p w14:paraId="7EF83651" w14:textId="77777777" w:rsidR="00E37508" w:rsidRDefault="00E37508">
      <w:pPr>
        <w:pStyle w:val="BodyText"/>
        <w:spacing w:before="171"/>
      </w:pPr>
    </w:p>
    <w:p w14:paraId="1348AAEE" w14:textId="77777777" w:rsidR="00E37508" w:rsidRDefault="00000000">
      <w:pPr>
        <w:pStyle w:val="BodyText"/>
        <w:spacing w:line="304" w:lineRule="auto"/>
        <w:ind w:left="117" w:right="729"/>
        <w:jc w:val="both"/>
      </w:pPr>
      <w:r>
        <w:t>space,</w:t>
      </w:r>
      <w:r>
        <w:rPr>
          <w:spacing w:val="40"/>
        </w:rPr>
        <w:t xml:space="preserve"> </w:t>
      </w:r>
      <w:r>
        <w:t>while</w:t>
      </w:r>
      <w:r>
        <w:rPr>
          <w:spacing w:val="40"/>
        </w:rPr>
        <w:t xml:space="preserve"> </w:t>
      </w:r>
      <w:r>
        <w:t>spatial</w:t>
      </w:r>
      <w:r>
        <w:rPr>
          <w:spacing w:val="40"/>
        </w:rPr>
        <w:t xml:space="preserve"> </w:t>
      </w:r>
      <w:r>
        <w:t>signatures</w:t>
      </w:r>
      <w:r>
        <w:rPr>
          <w:spacing w:val="40"/>
        </w:rPr>
        <w:t xml:space="preserve"> </w:t>
      </w:r>
      <w:r>
        <w:t>explicitly</w:t>
      </w:r>
      <w:r>
        <w:rPr>
          <w:spacing w:val="40"/>
        </w:rPr>
        <w:t xml:space="preserve"> </w:t>
      </w:r>
      <w:r>
        <w:t>capture</w:t>
      </w:r>
      <w:r>
        <w:rPr>
          <w:spacing w:val="40"/>
        </w:rPr>
        <w:t xml:space="preserve"> </w:t>
      </w:r>
      <w:r>
        <w:t>also</w:t>
      </w:r>
      <w:r>
        <w:rPr>
          <w:spacing w:val="40"/>
        </w:rPr>
        <w:t xml:space="preserve"> </w:t>
      </w:r>
      <w:r>
        <w:t>form,</w:t>
      </w:r>
      <w:r>
        <w:rPr>
          <w:spacing w:val="40"/>
        </w:rPr>
        <w:t xml:space="preserve"> </w:t>
      </w:r>
      <w:r>
        <w:t>leading</w:t>
      </w:r>
      <w:r>
        <w:rPr>
          <w:spacing w:val="40"/>
        </w:rPr>
        <w:t xml:space="preserve"> </w:t>
      </w:r>
      <w:r>
        <w:t>to</w:t>
      </w:r>
      <w:r>
        <w:rPr>
          <w:spacing w:val="40"/>
        </w:rPr>
        <w:t xml:space="preserve"> </w:t>
      </w:r>
      <w:r>
        <w:t>a</w:t>
      </w:r>
      <w:r>
        <w:rPr>
          <w:spacing w:val="40"/>
        </w:rPr>
        <w:t xml:space="preserve"> </w:t>
      </w:r>
      <w:r>
        <w:t>set</w:t>
      </w:r>
      <w:r>
        <w:rPr>
          <w:spacing w:val="40"/>
        </w:rPr>
        <w:t xml:space="preserve"> </w:t>
      </w:r>
      <w:r>
        <w:t>of</w:t>
      </w:r>
      <w:r>
        <w:rPr>
          <w:spacing w:val="40"/>
        </w:rPr>
        <w:t xml:space="preserve"> </w:t>
      </w:r>
      <w:r>
        <w:t>categories</w:t>
      </w:r>
      <w:r>
        <w:rPr>
          <w:spacing w:val="40"/>
        </w:rPr>
        <w:t xml:space="preserve"> </w:t>
      </w:r>
      <w:r>
        <w:t>that go beyond ”residential”, ”industrial”, or ”commercial” categories, and provide a more nuanced characterization of space.</w:t>
      </w:r>
    </w:p>
    <w:p w14:paraId="65D21658" w14:textId="77777777" w:rsidR="00E37508" w:rsidRDefault="00000000">
      <w:pPr>
        <w:pStyle w:val="BodyText"/>
        <w:spacing w:before="4" w:line="304" w:lineRule="auto"/>
        <w:ind w:left="117" w:right="729" w:firstLine="283"/>
        <w:jc w:val="both"/>
      </w:pPr>
      <w:r>
        <w:t>As</w:t>
      </w:r>
      <w:r>
        <w:rPr>
          <w:spacing w:val="26"/>
        </w:rPr>
        <w:t xml:space="preserve"> </w:t>
      </w:r>
      <w:r>
        <w:t>illustrated</w:t>
      </w:r>
      <w:r>
        <w:rPr>
          <w:spacing w:val="26"/>
        </w:rPr>
        <w:t xml:space="preserve"> </w:t>
      </w:r>
      <w:r>
        <w:t>in</w:t>
      </w:r>
      <w:r>
        <w:rPr>
          <w:spacing w:val="26"/>
        </w:rPr>
        <w:t xml:space="preserve"> </w:t>
      </w:r>
      <w:hyperlink w:anchor="_bookmark23" w:history="1">
        <w:r>
          <w:rPr>
            <w:color w:val="00004C"/>
          </w:rPr>
          <w:t>Arribas-Bel</w:t>
        </w:r>
        <w:r>
          <w:rPr>
            <w:color w:val="00004C"/>
            <w:spacing w:val="26"/>
          </w:rPr>
          <w:t xml:space="preserve"> </w:t>
        </w:r>
        <w:r>
          <w:rPr>
            <w:color w:val="00004C"/>
          </w:rPr>
          <w:t>and</w:t>
        </w:r>
        <w:r>
          <w:rPr>
            <w:color w:val="00004C"/>
            <w:spacing w:val="26"/>
          </w:rPr>
          <w:t xml:space="preserve"> </w:t>
        </w:r>
        <w:r>
          <w:rPr>
            <w:color w:val="00004C"/>
          </w:rPr>
          <w:t>Fleischmann</w:t>
        </w:r>
      </w:hyperlink>
      <w:r>
        <w:rPr>
          <w:color w:val="00004C"/>
          <w:spacing w:val="26"/>
        </w:rPr>
        <w:t xml:space="preserve"> </w:t>
      </w:r>
      <w:r>
        <w:t>(</w:t>
      </w:r>
      <w:hyperlink w:anchor="_bookmark23" w:history="1">
        <w:r>
          <w:rPr>
            <w:color w:val="00004C"/>
          </w:rPr>
          <w:t>2022</w:t>
        </w:r>
      </w:hyperlink>
      <w:r>
        <w:t>),</w:t>
      </w:r>
      <w:r>
        <w:rPr>
          <w:spacing w:val="29"/>
        </w:rPr>
        <w:t xml:space="preserve"> </w:t>
      </w:r>
      <w:r>
        <w:t>spatial</w:t>
      </w:r>
      <w:r>
        <w:rPr>
          <w:spacing w:val="26"/>
        </w:rPr>
        <w:t xml:space="preserve"> </w:t>
      </w:r>
      <w:r>
        <w:t>signatures</w:t>
      </w:r>
      <w:r>
        <w:rPr>
          <w:spacing w:val="26"/>
        </w:rPr>
        <w:t xml:space="preserve"> </w:t>
      </w:r>
      <w:r>
        <w:t>are</w:t>
      </w:r>
      <w:r>
        <w:rPr>
          <w:spacing w:val="26"/>
        </w:rPr>
        <w:t xml:space="preserve"> </w:t>
      </w:r>
      <w:r>
        <w:t>by</w:t>
      </w:r>
      <w:r>
        <w:rPr>
          <w:spacing w:val="26"/>
        </w:rPr>
        <w:t xml:space="preserve"> </w:t>
      </w:r>
      <w:r>
        <w:t>far</w:t>
      </w:r>
      <w:r>
        <w:rPr>
          <w:spacing w:val="26"/>
        </w:rPr>
        <w:t xml:space="preserve"> </w:t>
      </w:r>
      <w:r>
        <w:t>not</w:t>
      </w:r>
      <w:r>
        <w:rPr>
          <w:spacing w:val="26"/>
        </w:rPr>
        <w:t xml:space="preserve"> </w:t>
      </w:r>
      <w:r>
        <w:t>limited to</w:t>
      </w:r>
      <w:r>
        <w:rPr>
          <w:spacing w:val="40"/>
        </w:rPr>
        <w:t xml:space="preserve"> </w:t>
      </w:r>
      <w:r>
        <w:t>the</w:t>
      </w:r>
      <w:r>
        <w:rPr>
          <w:spacing w:val="40"/>
        </w:rPr>
        <w:t xml:space="preserve"> </w:t>
      </w:r>
      <w:r>
        <w:t>context</w:t>
      </w:r>
      <w:r>
        <w:rPr>
          <w:spacing w:val="40"/>
        </w:rPr>
        <w:t xml:space="preserve"> </w:t>
      </w:r>
      <w:r>
        <w:t>of</w:t>
      </w:r>
      <w:r>
        <w:rPr>
          <w:spacing w:val="40"/>
        </w:rPr>
        <w:t xml:space="preserve"> </w:t>
      </w:r>
      <w:r>
        <w:t>Great</w:t>
      </w:r>
      <w:r>
        <w:rPr>
          <w:spacing w:val="40"/>
        </w:rPr>
        <w:t xml:space="preserve"> </w:t>
      </w:r>
      <w:r>
        <w:t>Britain</w:t>
      </w:r>
      <w:r>
        <w:rPr>
          <w:spacing w:val="40"/>
        </w:rPr>
        <w:t xml:space="preserve"> </w:t>
      </w:r>
      <w:r>
        <w:t>or</w:t>
      </w:r>
      <w:r>
        <w:rPr>
          <w:spacing w:val="40"/>
        </w:rPr>
        <w:t xml:space="preserve"> </w:t>
      </w:r>
      <w:r>
        <w:t>similarly</w:t>
      </w:r>
      <w:r>
        <w:rPr>
          <w:spacing w:val="40"/>
        </w:rPr>
        <w:t xml:space="preserve"> </w:t>
      </w:r>
      <w:r>
        <w:t>data-rich</w:t>
      </w:r>
      <w:r>
        <w:rPr>
          <w:spacing w:val="40"/>
        </w:rPr>
        <w:t xml:space="preserve"> </w:t>
      </w:r>
      <w:r>
        <w:t>countries.</w:t>
      </w:r>
      <w:r>
        <w:rPr>
          <w:spacing w:val="80"/>
        </w:rPr>
        <w:t xml:space="preserve"> </w:t>
      </w:r>
      <w:r>
        <w:t>The</w:t>
      </w:r>
      <w:r>
        <w:rPr>
          <w:spacing w:val="40"/>
        </w:rPr>
        <w:t xml:space="preserve"> </w:t>
      </w:r>
      <w:r>
        <w:t>method</w:t>
      </w:r>
      <w:r>
        <w:rPr>
          <w:spacing w:val="40"/>
        </w:rPr>
        <w:t xml:space="preserve"> </w:t>
      </w:r>
      <w:r>
        <w:t>presented</w:t>
      </w:r>
      <w:r>
        <w:rPr>
          <w:spacing w:val="40"/>
        </w:rPr>
        <w:t xml:space="preserve"> </w:t>
      </w:r>
      <w:r>
        <w:t>in</w:t>
      </w:r>
      <w:r>
        <w:rPr>
          <w:spacing w:val="40"/>
        </w:rPr>
        <w:t xml:space="preserve"> </w:t>
      </w:r>
      <w:r>
        <w:t xml:space="preserve">this paper is expected to apply to any area where spatial signature classification is available or can be </w:t>
      </w:r>
      <w:r>
        <w:rPr>
          <w:spacing w:val="-2"/>
        </w:rPr>
        <w:t>generated.</w:t>
      </w:r>
    </w:p>
    <w:p w14:paraId="47B01C6A" w14:textId="5CB093FC" w:rsidR="00E37508" w:rsidRDefault="00000000">
      <w:pPr>
        <w:pStyle w:val="BodyText"/>
        <w:spacing w:before="4" w:line="304" w:lineRule="auto"/>
        <w:ind w:left="117" w:right="729" w:firstLine="283"/>
        <w:jc w:val="both"/>
      </w:pPr>
      <w:r>
        <w:t xml:space="preserve">There are two main concepts embedded in spatial signatures delivering urban-focused </w:t>
      </w:r>
      <w:del w:id="18" w:author="Fleischmann Martin" w:date="2024-06-24T11:15:00Z">
        <w:r>
          <w:delText>clas- sification.</w:delText>
        </w:r>
      </w:del>
      <w:ins w:id="19" w:author="Fleischmann Martin" w:date="2024-06-24T11:15:00Z">
        <w:r>
          <w:t>classification.</w:t>
        </w:r>
      </w:ins>
      <w:r>
        <w:rPr>
          <w:spacing w:val="40"/>
        </w:rPr>
        <w:t xml:space="preserve"> </w:t>
      </w:r>
      <w:r>
        <w:t>The</w:t>
      </w:r>
      <w:r>
        <w:rPr>
          <w:spacing w:val="39"/>
        </w:rPr>
        <w:t xml:space="preserve"> </w:t>
      </w:r>
      <w:r>
        <w:t>first</w:t>
      </w:r>
      <w:r>
        <w:rPr>
          <w:spacing w:val="39"/>
        </w:rPr>
        <w:t xml:space="preserve"> </w:t>
      </w:r>
      <w:r>
        <w:t>one</w:t>
      </w:r>
      <w:r>
        <w:rPr>
          <w:spacing w:val="39"/>
        </w:rPr>
        <w:t xml:space="preserve"> </w:t>
      </w:r>
      <w:r>
        <w:t>is</w:t>
      </w:r>
      <w:r>
        <w:rPr>
          <w:spacing w:val="39"/>
        </w:rPr>
        <w:t xml:space="preserve"> </w:t>
      </w:r>
      <w:r>
        <w:t>the</w:t>
      </w:r>
      <w:r>
        <w:rPr>
          <w:spacing w:val="39"/>
        </w:rPr>
        <w:t xml:space="preserve"> </w:t>
      </w:r>
      <w:r>
        <w:t>spatial</w:t>
      </w:r>
      <w:r>
        <w:rPr>
          <w:spacing w:val="39"/>
        </w:rPr>
        <w:t xml:space="preserve"> </w:t>
      </w:r>
      <w:r>
        <w:t>unit</w:t>
      </w:r>
      <w:r>
        <w:rPr>
          <w:spacing w:val="39"/>
        </w:rPr>
        <w:t xml:space="preserve"> </w:t>
      </w:r>
      <w:r>
        <w:t>called</w:t>
      </w:r>
      <w:r>
        <w:rPr>
          <w:spacing w:val="39"/>
        </w:rPr>
        <w:t xml:space="preserve"> </w:t>
      </w:r>
      <w:r>
        <w:t>the</w:t>
      </w:r>
      <w:r>
        <w:rPr>
          <w:spacing w:val="39"/>
        </w:rPr>
        <w:t xml:space="preserve"> </w:t>
      </w:r>
      <w:r>
        <w:t>enclosed</w:t>
      </w:r>
      <w:r>
        <w:rPr>
          <w:spacing w:val="39"/>
        </w:rPr>
        <w:t xml:space="preserve"> </w:t>
      </w:r>
      <w:r>
        <w:t>tessellation</w:t>
      </w:r>
      <w:r>
        <w:rPr>
          <w:spacing w:val="39"/>
        </w:rPr>
        <w:t xml:space="preserve"> </w:t>
      </w:r>
      <w:r>
        <w:t>cell</w:t>
      </w:r>
      <w:r>
        <w:rPr>
          <w:spacing w:val="39"/>
        </w:rPr>
        <w:t xml:space="preserve"> </w:t>
      </w:r>
      <w:r>
        <w:t>(ETC).</w:t>
      </w:r>
      <w:r>
        <w:rPr>
          <w:spacing w:val="39"/>
        </w:rPr>
        <w:t xml:space="preserve"> </w:t>
      </w:r>
      <w:r>
        <w:t>To</w:t>
      </w:r>
      <w:r>
        <w:rPr>
          <w:spacing w:val="39"/>
        </w:rPr>
        <w:t xml:space="preserve"> </w:t>
      </w:r>
      <w:r>
        <w:t xml:space="preserve">derive ETCs, </w:t>
      </w:r>
      <w:hyperlink w:anchor="_bookmark23" w:history="1">
        <w:r>
          <w:rPr>
            <w:color w:val="00004C"/>
          </w:rPr>
          <w:t>Arribas-Bel and Fleischmann</w:t>
        </w:r>
      </w:hyperlink>
      <w:r>
        <w:rPr>
          <w:color w:val="00004C"/>
        </w:rPr>
        <w:t xml:space="preserve"> </w:t>
      </w:r>
      <w:r>
        <w:t>(</w:t>
      </w:r>
      <w:hyperlink w:anchor="_bookmark23" w:history="1">
        <w:r>
          <w:rPr>
            <w:color w:val="00004C"/>
          </w:rPr>
          <w:t>2022</w:t>
        </w:r>
      </w:hyperlink>
      <w:r>
        <w:t xml:space="preserve">) first generate </w:t>
      </w:r>
      <w:r>
        <w:rPr>
          <w:i/>
        </w:rPr>
        <w:t>enclosures</w:t>
      </w:r>
      <w:r>
        <w:t>, spaces fully enclosed by a set</w:t>
      </w:r>
      <w:r>
        <w:rPr>
          <w:spacing w:val="80"/>
          <w:w w:val="150"/>
        </w:rPr>
        <w:t xml:space="preserve"> </w:t>
      </w:r>
      <w:r>
        <w:t>of barriers (roads, railways, rivers, coastline).</w:t>
      </w:r>
      <w:r>
        <w:rPr>
          <w:spacing w:val="40"/>
        </w:rPr>
        <w:t xml:space="preserve"> </w:t>
      </w:r>
      <w:r>
        <w:t>ETCs are an outcome of Voronoi tessellation based</w:t>
      </w:r>
      <w:r>
        <w:rPr>
          <w:spacing w:val="80"/>
        </w:rPr>
        <w:t xml:space="preserve"> </w:t>
      </w:r>
      <w:r>
        <w:t>on</w:t>
      </w:r>
      <w:r>
        <w:rPr>
          <w:spacing w:val="40"/>
        </w:rPr>
        <w:t xml:space="preserve"> </w:t>
      </w:r>
      <w:r>
        <w:t>building</w:t>
      </w:r>
      <w:r>
        <w:rPr>
          <w:spacing w:val="40"/>
        </w:rPr>
        <w:t xml:space="preserve"> </w:t>
      </w:r>
      <w:r>
        <w:t>footprint</w:t>
      </w:r>
      <w:r>
        <w:rPr>
          <w:spacing w:val="40"/>
        </w:rPr>
        <w:t xml:space="preserve"> </w:t>
      </w:r>
      <w:r>
        <w:t>polygons.</w:t>
      </w:r>
      <w:r>
        <w:rPr>
          <w:spacing w:val="80"/>
          <w:w w:val="150"/>
        </w:rPr>
        <w:t xml:space="preserve"> </w:t>
      </w:r>
      <w:r>
        <w:t>The</w:t>
      </w:r>
      <w:r>
        <w:rPr>
          <w:spacing w:val="40"/>
        </w:rPr>
        <w:t xml:space="preserve"> </w:t>
      </w:r>
      <w:r>
        <w:t>resulting</w:t>
      </w:r>
      <w:r>
        <w:rPr>
          <w:spacing w:val="40"/>
        </w:rPr>
        <w:t xml:space="preserve"> </w:t>
      </w:r>
      <w:r>
        <w:t>spatial</w:t>
      </w:r>
      <w:r>
        <w:rPr>
          <w:spacing w:val="40"/>
        </w:rPr>
        <w:t xml:space="preserve"> </w:t>
      </w:r>
      <w:r>
        <w:t>unit</w:t>
      </w:r>
      <w:r>
        <w:rPr>
          <w:spacing w:val="40"/>
        </w:rPr>
        <w:t xml:space="preserve"> </w:t>
      </w:r>
      <w:r>
        <w:t>has</w:t>
      </w:r>
      <w:r>
        <w:rPr>
          <w:spacing w:val="40"/>
        </w:rPr>
        <w:t xml:space="preserve"> </w:t>
      </w:r>
      <w:r>
        <w:t>adaptive</w:t>
      </w:r>
      <w:r>
        <w:rPr>
          <w:spacing w:val="40"/>
        </w:rPr>
        <w:t xml:space="preserve"> </w:t>
      </w:r>
      <w:r>
        <w:t>granularity</w:t>
      </w:r>
      <w:r>
        <w:rPr>
          <w:spacing w:val="40"/>
        </w:rPr>
        <w:t xml:space="preserve"> </w:t>
      </w:r>
      <w:r>
        <w:t>reflecting</w:t>
      </w:r>
      <w:r>
        <w:rPr>
          <w:spacing w:val="40"/>
        </w:rPr>
        <w:t xml:space="preserve"> </w:t>
      </w:r>
      <w:r>
        <w:t>the</w:t>
      </w:r>
      <w:r>
        <w:rPr>
          <w:spacing w:val="37"/>
        </w:rPr>
        <w:t xml:space="preserve"> </w:t>
      </w:r>
      <w:r>
        <w:t>scale</w:t>
      </w:r>
      <w:r>
        <w:rPr>
          <w:spacing w:val="37"/>
        </w:rPr>
        <w:t xml:space="preserve"> </w:t>
      </w:r>
      <w:r>
        <w:t>of</w:t>
      </w:r>
      <w:r>
        <w:rPr>
          <w:spacing w:val="37"/>
        </w:rPr>
        <w:t xml:space="preserve"> </w:t>
      </w:r>
      <w:r>
        <w:t>each</w:t>
      </w:r>
      <w:r>
        <w:rPr>
          <w:spacing w:val="37"/>
        </w:rPr>
        <w:t xml:space="preserve"> </w:t>
      </w:r>
      <w:r>
        <w:t>urban</w:t>
      </w:r>
      <w:r>
        <w:rPr>
          <w:spacing w:val="37"/>
        </w:rPr>
        <w:t xml:space="preserve"> </w:t>
      </w:r>
      <w:r>
        <w:t>pattern.</w:t>
      </w:r>
      <w:r>
        <w:rPr>
          <w:spacing w:val="40"/>
        </w:rPr>
        <w:t xml:space="preserve"> </w:t>
      </w:r>
      <w:r>
        <w:t>The</w:t>
      </w:r>
      <w:r>
        <w:rPr>
          <w:spacing w:val="37"/>
        </w:rPr>
        <w:t xml:space="preserve"> </w:t>
      </w:r>
      <w:r>
        <w:t>second</w:t>
      </w:r>
      <w:r>
        <w:rPr>
          <w:spacing w:val="37"/>
        </w:rPr>
        <w:t xml:space="preserve"> </w:t>
      </w:r>
      <w:r>
        <w:t>is</w:t>
      </w:r>
      <w:r>
        <w:rPr>
          <w:spacing w:val="37"/>
        </w:rPr>
        <w:t xml:space="preserve"> </w:t>
      </w:r>
      <w:r>
        <w:t>the</w:t>
      </w:r>
      <w:r>
        <w:rPr>
          <w:spacing w:val="37"/>
        </w:rPr>
        <w:t xml:space="preserve"> </w:t>
      </w:r>
      <w:r>
        <w:t>selection</w:t>
      </w:r>
      <w:r>
        <w:rPr>
          <w:spacing w:val="37"/>
        </w:rPr>
        <w:t xml:space="preserve"> </w:t>
      </w:r>
      <w:r>
        <w:t>of</w:t>
      </w:r>
      <w:r>
        <w:rPr>
          <w:spacing w:val="37"/>
        </w:rPr>
        <w:t xml:space="preserve"> </w:t>
      </w:r>
      <w:r>
        <w:t>characters</w:t>
      </w:r>
      <w:r>
        <w:rPr>
          <w:spacing w:val="37"/>
        </w:rPr>
        <w:t xml:space="preserve"> </w:t>
      </w:r>
      <w:r>
        <w:t>describing</w:t>
      </w:r>
      <w:r>
        <w:rPr>
          <w:spacing w:val="37"/>
        </w:rPr>
        <w:t xml:space="preserve"> </w:t>
      </w:r>
      <w:r>
        <w:t>each</w:t>
      </w:r>
      <w:r>
        <w:rPr>
          <w:spacing w:val="37"/>
        </w:rPr>
        <w:t xml:space="preserve"> </w:t>
      </w:r>
      <w:r>
        <w:t>ETC. They measure form and function, primarily urban phenomena and mostly omit environmental aspects</w:t>
      </w:r>
      <w:r>
        <w:rPr>
          <w:spacing w:val="32"/>
        </w:rPr>
        <w:t xml:space="preserve"> </w:t>
      </w:r>
      <w:r>
        <w:t>focusing</w:t>
      </w:r>
      <w:r>
        <w:rPr>
          <w:spacing w:val="33"/>
        </w:rPr>
        <w:t xml:space="preserve"> </w:t>
      </w:r>
      <w:r>
        <w:t>on</w:t>
      </w:r>
      <w:r>
        <w:rPr>
          <w:spacing w:val="32"/>
        </w:rPr>
        <w:t xml:space="preserve"> </w:t>
      </w:r>
      <w:r>
        <w:t>land</w:t>
      </w:r>
      <w:r>
        <w:rPr>
          <w:spacing w:val="33"/>
        </w:rPr>
        <w:t xml:space="preserve"> </w:t>
      </w:r>
      <w:r>
        <w:t>cover</w:t>
      </w:r>
      <w:r>
        <w:rPr>
          <w:spacing w:val="32"/>
        </w:rPr>
        <w:t xml:space="preserve"> </w:t>
      </w:r>
      <w:r>
        <w:t>patterns.</w:t>
      </w:r>
      <w:r>
        <w:rPr>
          <w:spacing w:val="40"/>
        </w:rPr>
        <w:t xml:space="preserve"> </w:t>
      </w:r>
      <w:r>
        <w:t>The</w:t>
      </w:r>
      <w:r>
        <w:rPr>
          <w:spacing w:val="32"/>
        </w:rPr>
        <w:t xml:space="preserve"> </w:t>
      </w:r>
      <w:r>
        <w:t>resulting</w:t>
      </w:r>
      <w:r>
        <w:rPr>
          <w:spacing w:val="33"/>
        </w:rPr>
        <w:t xml:space="preserve"> </w:t>
      </w:r>
      <w:r>
        <w:t>characterisation</w:t>
      </w:r>
      <w:r>
        <w:rPr>
          <w:spacing w:val="32"/>
        </w:rPr>
        <w:t xml:space="preserve"> </w:t>
      </w:r>
      <w:r>
        <w:t>of</w:t>
      </w:r>
      <w:r>
        <w:rPr>
          <w:spacing w:val="33"/>
        </w:rPr>
        <w:t xml:space="preserve"> </w:t>
      </w:r>
      <w:r>
        <w:t>space</w:t>
      </w:r>
      <w:r>
        <w:rPr>
          <w:spacing w:val="32"/>
        </w:rPr>
        <w:t xml:space="preserve"> </w:t>
      </w:r>
      <w:r>
        <w:t>forms</w:t>
      </w:r>
      <w:r>
        <w:rPr>
          <w:spacing w:val="32"/>
        </w:rPr>
        <w:t xml:space="preserve"> </w:t>
      </w:r>
      <w:r>
        <w:t>the</w:t>
      </w:r>
      <w:r>
        <w:rPr>
          <w:spacing w:val="33"/>
        </w:rPr>
        <w:t xml:space="preserve"> </w:t>
      </w:r>
      <w:r>
        <w:t xml:space="preserve">basis for a cluster analysis used to derive spatial signatures, as illustrated in Figure </w:t>
      </w:r>
      <w:hyperlink w:anchor="_bookmark4" w:history="1">
        <w:r>
          <w:rPr>
            <w:color w:val="0000FF"/>
          </w:rPr>
          <w:t>2</w:t>
        </w:r>
      </w:hyperlink>
      <w:r>
        <w:t>. However, spatial signatures</w:t>
      </w:r>
      <w:r>
        <w:rPr>
          <w:spacing w:val="40"/>
        </w:rPr>
        <w:t xml:space="preserve"> </w:t>
      </w:r>
      <w:r>
        <w:t>depend</w:t>
      </w:r>
      <w:r>
        <w:rPr>
          <w:spacing w:val="40"/>
        </w:rPr>
        <w:t xml:space="preserve"> </w:t>
      </w:r>
      <w:r>
        <w:t>on</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data</w:t>
      </w:r>
      <w:r>
        <w:rPr>
          <w:spacing w:val="40"/>
        </w:rPr>
        <w:t xml:space="preserve"> </w:t>
      </w:r>
      <w:r>
        <w:t>inputs</w:t>
      </w:r>
      <w:r>
        <w:rPr>
          <w:spacing w:val="40"/>
        </w:rPr>
        <w:t xml:space="preserve"> </w:t>
      </w:r>
      <w:r>
        <w:t>that</w:t>
      </w:r>
      <w:r>
        <w:rPr>
          <w:spacing w:val="40"/>
        </w:rPr>
        <w:t xml:space="preserve"> </w:t>
      </w:r>
      <w:r>
        <w:t>are</w:t>
      </w:r>
      <w:r>
        <w:rPr>
          <w:spacing w:val="40"/>
        </w:rPr>
        <w:t xml:space="preserve"> </w:t>
      </w:r>
      <w:r>
        <w:t>being</w:t>
      </w:r>
      <w:r>
        <w:rPr>
          <w:spacing w:val="40"/>
        </w:rPr>
        <w:t xml:space="preserve"> </w:t>
      </w:r>
      <w:r>
        <w:t>updated</w:t>
      </w:r>
      <w:r>
        <w:rPr>
          <w:spacing w:val="40"/>
        </w:rPr>
        <w:t xml:space="preserve"> </w:t>
      </w:r>
      <w:r>
        <w:t>at</w:t>
      </w:r>
      <w:r>
        <w:rPr>
          <w:spacing w:val="40"/>
        </w:rPr>
        <w:t xml:space="preserve"> </w:t>
      </w:r>
      <w:r>
        <w:t>a</w:t>
      </w:r>
      <w:r>
        <w:rPr>
          <w:spacing w:val="40"/>
        </w:rPr>
        <w:t xml:space="preserve"> </w:t>
      </w:r>
      <w:r>
        <w:t>variable</w:t>
      </w:r>
      <w:r>
        <w:rPr>
          <w:spacing w:val="40"/>
        </w:rPr>
        <w:t xml:space="preserve"> </w:t>
      </w:r>
      <w:r>
        <w:t>rate. Some in monthly snapshots but others, based on census data, only every ten years.</w:t>
      </w:r>
      <w:r>
        <w:rPr>
          <w:spacing w:val="40"/>
        </w:rPr>
        <w:t xml:space="preserve"> </w:t>
      </w:r>
      <w:r>
        <w:t xml:space="preserve">Given this heterogeneity, it is nearly impossible to provide a consistent yearly time series of their </w:t>
      </w:r>
      <w:r>
        <w:lastRenderedPageBreak/>
        <w:t>evolution. This</w:t>
      </w:r>
      <w:r>
        <w:rPr>
          <w:spacing w:val="40"/>
        </w:rPr>
        <w:t xml:space="preserve"> </w:t>
      </w:r>
      <w:r>
        <w:t>is</w:t>
      </w:r>
      <w:r>
        <w:rPr>
          <w:spacing w:val="40"/>
        </w:rPr>
        <w:t xml:space="preserve"> </w:t>
      </w:r>
      <w:r>
        <w:t>where</w:t>
      </w:r>
      <w:r>
        <w:rPr>
          <w:spacing w:val="40"/>
        </w:rPr>
        <w:t xml:space="preserve"> </w:t>
      </w:r>
      <w:r>
        <w:t>remote</w:t>
      </w:r>
      <w:r>
        <w:rPr>
          <w:spacing w:val="40"/>
        </w:rPr>
        <w:t xml:space="preserve"> </w:t>
      </w:r>
      <w:r>
        <w:t>sensing</w:t>
      </w:r>
      <w:r>
        <w:rPr>
          <w:spacing w:val="40"/>
        </w:rPr>
        <w:t xml:space="preserve"> </w:t>
      </w:r>
      <w:r>
        <w:t>based</w:t>
      </w:r>
      <w:r>
        <w:rPr>
          <w:spacing w:val="40"/>
        </w:rPr>
        <w:t xml:space="preserve"> </w:t>
      </w:r>
      <w:r>
        <w:t>on</w:t>
      </w:r>
      <w:r>
        <w:rPr>
          <w:spacing w:val="40"/>
        </w:rPr>
        <w:t xml:space="preserve"> </w:t>
      </w:r>
      <w:r>
        <w:t>satellite</w:t>
      </w:r>
      <w:r>
        <w:rPr>
          <w:spacing w:val="40"/>
        </w:rPr>
        <w:t xml:space="preserve"> </w:t>
      </w:r>
      <w:r>
        <w:t>imagery</w:t>
      </w:r>
      <w:r>
        <w:rPr>
          <w:spacing w:val="40"/>
        </w:rPr>
        <w:t xml:space="preserve"> </w:t>
      </w:r>
      <w:r>
        <w:t>may</w:t>
      </w:r>
      <w:r>
        <w:rPr>
          <w:spacing w:val="40"/>
        </w:rPr>
        <w:t xml:space="preserve"> </w:t>
      </w:r>
      <w:r>
        <w:t>help.</w:t>
      </w:r>
    </w:p>
    <w:p w14:paraId="4A3EDE4E" w14:textId="7D2A1C22" w:rsidR="00E37508" w:rsidRDefault="00000000">
      <w:pPr>
        <w:pStyle w:val="BodyText"/>
        <w:spacing w:before="15" w:line="304" w:lineRule="auto"/>
        <w:ind w:left="117" w:right="729" w:firstLine="283"/>
        <w:jc w:val="both"/>
      </w:pPr>
      <w:r>
        <w:t xml:space="preserve">As presented in </w:t>
      </w:r>
      <w:hyperlink w:anchor="_bookmark31" w:history="1">
        <w:r>
          <w:rPr>
            <w:color w:val="00004C"/>
          </w:rPr>
          <w:t>Fleischmann and Arribas-Bel</w:t>
        </w:r>
      </w:hyperlink>
      <w:r>
        <w:rPr>
          <w:color w:val="00004C"/>
        </w:rPr>
        <w:t xml:space="preserve"> </w:t>
      </w:r>
      <w:r>
        <w:t>(</w:t>
      </w:r>
      <w:hyperlink w:anchor="_bookmark31" w:history="1">
        <w:r>
          <w:rPr>
            <w:color w:val="00004C"/>
          </w:rPr>
          <w:t>2022</w:t>
        </w:r>
      </w:hyperlink>
      <w:r>
        <w:t xml:space="preserve">), British spatial signatures are one </w:t>
      </w:r>
      <w:del w:id="20" w:author="Fleischmann Martin" w:date="2024-06-24T11:15:00Z">
        <w:r>
          <w:delText>applica- tion</w:delText>
        </w:r>
      </w:del>
      <w:ins w:id="21" w:author="Fleischmann Martin" w:date="2024-06-24T11:15:00Z">
        <w:r>
          <w:t>application</w:t>
        </w:r>
      </w:ins>
      <w:r>
        <w:rPr>
          <w:spacing w:val="9"/>
        </w:rPr>
        <w:t xml:space="preserve"> </w:t>
      </w:r>
      <w:r>
        <w:t>of</w:t>
      </w:r>
      <w:r>
        <w:rPr>
          <w:spacing w:val="8"/>
        </w:rPr>
        <w:t xml:space="preserve"> </w:t>
      </w:r>
      <w:r>
        <w:t>the</w:t>
      </w:r>
      <w:r>
        <w:rPr>
          <w:spacing w:val="10"/>
        </w:rPr>
        <w:t xml:space="preserve"> </w:t>
      </w:r>
      <w:r>
        <w:t>concept</w:t>
      </w:r>
      <w:r>
        <w:rPr>
          <w:spacing w:val="9"/>
        </w:rPr>
        <w:t xml:space="preserve"> </w:t>
      </w:r>
      <w:r>
        <w:t>of</w:t>
      </w:r>
      <w:r>
        <w:rPr>
          <w:spacing w:val="9"/>
        </w:rPr>
        <w:t xml:space="preserve"> </w:t>
      </w:r>
      <w:r>
        <w:t>spatial</w:t>
      </w:r>
      <w:r>
        <w:rPr>
          <w:spacing w:val="9"/>
        </w:rPr>
        <w:t xml:space="preserve"> </w:t>
      </w:r>
      <w:r>
        <w:t>signatures</w:t>
      </w:r>
      <w:r>
        <w:rPr>
          <w:spacing w:val="9"/>
        </w:rPr>
        <w:t xml:space="preserve"> </w:t>
      </w:r>
      <w:r>
        <w:t>in</w:t>
      </w:r>
      <w:r>
        <w:rPr>
          <w:spacing w:val="9"/>
        </w:rPr>
        <w:t xml:space="preserve"> </w:t>
      </w:r>
      <w:r>
        <w:t>the</w:t>
      </w:r>
      <w:r>
        <w:rPr>
          <w:spacing w:val="10"/>
        </w:rPr>
        <w:t xml:space="preserve"> </w:t>
      </w:r>
      <w:r>
        <w:t>context</w:t>
      </w:r>
      <w:r>
        <w:rPr>
          <w:spacing w:val="8"/>
        </w:rPr>
        <w:t xml:space="preserve"> </w:t>
      </w:r>
      <w:r>
        <w:t>of</w:t>
      </w:r>
      <w:r>
        <w:rPr>
          <w:spacing w:val="10"/>
        </w:rPr>
        <w:t xml:space="preserve"> </w:t>
      </w:r>
      <w:r>
        <w:t>Great</w:t>
      </w:r>
      <w:r>
        <w:rPr>
          <w:spacing w:val="9"/>
        </w:rPr>
        <w:t xml:space="preserve"> </w:t>
      </w:r>
      <w:r>
        <w:t>Britain.</w:t>
      </w:r>
      <w:r>
        <w:rPr>
          <w:spacing w:val="34"/>
        </w:rPr>
        <w:t xml:space="preserve"> </w:t>
      </w:r>
      <w:r>
        <w:t>It</w:t>
      </w:r>
      <w:r>
        <w:rPr>
          <w:spacing w:val="9"/>
        </w:rPr>
        <w:t xml:space="preserve"> </w:t>
      </w:r>
      <w:r>
        <w:t>divides</w:t>
      </w:r>
      <w:r>
        <w:rPr>
          <w:spacing w:val="10"/>
        </w:rPr>
        <w:t xml:space="preserve"> </w:t>
      </w:r>
      <w:r>
        <w:t>the</w:t>
      </w:r>
      <w:r>
        <w:rPr>
          <w:spacing w:val="8"/>
        </w:rPr>
        <w:t xml:space="preserve"> </w:t>
      </w:r>
      <w:r>
        <w:t>space</w:t>
      </w:r>
      <w:r>
        <w:rPr>
          <w:spacing w:val="10"/>
        </w:rPr>
        <w:t xml:space="preserve"> </w:t>
      </w:r>
      <w:r>
        <w:t>into</w:t>
      </w:r>
      <w:r>
        <w:rPr>
          <w:spacing w:val="9"/>
        </w:rPr>
        <w:t xml:space="preserve"> </w:t>
      </w:r>
      <w:r>
        <w:rPr>
          <w:spacing w:val="-5"/>
        </w:rPr>
        <w:t>the</w:t>
      </w:r>
    </w:p>
    <w:p w14:paraId="68E34155" w14:textId="77777777" w:rsidR="00E37508" w:rsidRDefault="00E37508">
      <w:pPr>
        <w:spacing w:line="304" w:lineRule="auto"/>
        <w:jc w:val="both"/>
        <w:sectPr w:rsidR="00E37508">
          <w:type w:val="continuous"/>
          <w:pgSz w:w="12240" w:h="15840"/>
          <w:pgMar w:top="1320" w:right="680" w:bottom="280" w:left="1300" w:header="0" w:footer="565" w:gutter="0"/>
          <w:cols w:space="720"/>
        </w:sectPr>
      </w:pPr>
    </w:p>
    <w:tbl>
      <w:tblPr>
        <w:tblW w:w="0" w:type="auto"/>
        <w:tblInd w:w="124" w:type="dxa"/>
        <w:tblLayout w:type="fixed"/>
        <w:tblCellMar>
          <w:left w:w="0" w:type="dxa"/>
          <w:right w:w="0" w:type="dxa"/>
        </w:tblCellMar>
        <w:tblLook w:val="01E0" w:firstRow="1" w:lastRow="1" w:firstColumn="1" w:lastColumn="1" w:noHBand="0" w:noVBand="0"/>
      </w:tblPr>
      <w:tblGrid>
        <w:gridCol w:w="4010"/>
        <w:gridCol w:w="1439"/>
        <w:gridCol w:w="1270"/>
        <w:gridCol w:w="1039"/>
        <w:gridCol w:w="1145"/>
      </w:tblGrid>
      <w:tr w:rsidR="00E37508" w14:paraId="00F9935D" w14:textId="77777777">
        <w:trPr>
          <w:trHeight w:val="637"/>
        </w:trPr>
        <w:tc>
          <w:tcPr>
            <w:tcW w:w="4010" w:type="dxa"/>
            <w:tcBorders>
              <w:top w:val="single" w:sz="8" w:space="0" w:color="000000"/>
              <w:bottom w:val="single" w:sz="6" w:space="0" w:color="000000"/>
            </w:tcBorders>
          </w:tcPr>
          <w:p w14:paraId="714E4267" w14:textId="77777777" w:rsidR="00E37508" w:rsidRDefault="00E37508">
            <w:pPr>
              <w:pStyle w:val="TableParagraph"/>
              <w:spacing w:before="53" w:line="240" w:lineRule="auto"/>
              <w:jc w:val="left"/>
            </w:pPr>
          </w:p>
          <w:p w14:paraId="6256522A" w14:textId="77777777" w:rsidR="00E37508" w:rsidRDefault="00000000">
            <w:pPr>
              <w:pStyle w:val="TableParagraph"/>
              <w:spacing w:line="240" w:lineRule="auto"/>
              <w:ind w:left="119"/>
              <w:jc w:val="left"/>
            </w:pPr>
            <w:bookmarkStart w:id="22" w:name="_bookmark5"/>
            <w:bookmarkEnd w:id="22"/>
            <w:r>
              <w:t>Signature</w:t>
            </w:r>
            <w:r>
              <w:rPr>
                <w:spacing w:val="33"/>
              </w:rPr>
              <w:t xml:space="preserve"> </w:t>
            </w:r>
            <w:r>
              <w:rPr>
                <w:spacing w:val="-4"/>
              </w:rPr>
              <w:t>type</w:t>
            </w:r>
          </w:p>
        </w:tc>
        <w:tc>
          <w:tcPr>
            <w:tcW w:w="1439" w:type="dxa"/>
            <w:tcBorders>
              <w:top w:val="single" w:sz="8" w:space="0" w:color="000000"/>
              <w:bottom w:val="single" w:sz="6" w:space="0" w:color="000000"/>
            </w:tcBorders>
          </w:tcPr>
          <w:p w14:paraId="249B12EA" w14:textId="77777777" w:rsidR="00E37508" w:rsidRDefault="00000000">
            <w:pPr>
              <w:pStyle w:val="TableParagraph"/>
              <w:spacing w:before="40" w:line="240" w:lineRule="auto"/>
              <w:ind w:right="117"/>
              <w:jc w:val="right"/>
            </w:pPr>
            <w:r>
              <w:t>area</w:t>
            </w:r>
            <w:r>
              <w:rPr>
                <w:spacing w:val="6"/>
              </w:rPr>
              <w:t xml:space="preserve"> </w:t>
            </w:r>
            <w:r>
              <w:rPr>
                <w:spacing w:val="-2"/>
              </w:rPr>
              <w:t>(sq.km)</w:t>
            </w:r>
          </w:p>
        </w:tc>
        <w:tc>
          <w:tcPr>
            <w:tcW w:w="1270" w:type="dxa"/>
            <w:tcBorders>
              <w:top w:val="single" w:sz="8" w:space="0" w:color="000000"/>
              <w:bottom w:val="single" w:sz="6" w:space="0" w:color="000000"/>
            </w:tcBorders>
          </w:tcPr>
          <w:p w14:paraId="6C3165EF" w14:textId="77777777" w:rsidR="00E37508" w:rsidRDefault="00000000">
            <w:pPr>
              <w:pStyle w:val="TableParagraph"/>
              <w:spacing w:before="40" w:line="240" w:lineRule="auto"/>
              <w:ind w:right="117"/>
              <w:jc w:val="right"/>
            </w:pPr>
            <w:r>
              <w:rPr>
                <w:w w:val="105"/>
              </w:rPr>
              <w:t>ETC</w:t>
            </w:r>
            <w:r>
              <w:rPr>
                <w:spacing w:val="31"/>
                <w:w w:val="105"/>
              </w:rPr>
              <w:t xml:space="preserve"> </w:t>
            </w:r>
            <w:r>
              <w:rPr>
                <w:spacing w:val="-2"/>
                <w:w w:val="105"/>
              </w:rPr>
              <w:t>count</w:t>
            </w:r>
          </w:p>
        </w:tc>
        <w:tc>
          <w:tcPr>
            <w:tcW w:w="1039" w:type="dxa"/>
            <w:tcBorders>
              <w:top w:val="single" w:sz="8" w:space="0" w:color="000000"/>
              <w:bottom w:val="single" w:sz="6" w:space="0" w:color="000000"/>
            </w:tcBorders>
          </w:tcPr>
          <w:p w14:paraId="3E20743D" w14:textId="77777777" w:rsidR="00E37508" w:rsidRDefault="00000000">
            <w:pPr>
              <w:pStyle w:val="TableParagraph"/>
              <w:spacing w:before="40" w:line="240" w:lineRule="auto"/>
              <w:ind w:right="117"/>
              <w:jc w:val="right"/>
            </w:pPr>
            <w:r>
              <w:t>area</w:t>
            </w:r>
            <w:r>
              <w:rPr>
                <w:spacing w:val="6"/>
              </w:rPr>
              <w:t xml:space="preserve"> </w:t>
            </w:r>
            <w:r>
              <w:rPr>
                <w:spacing w:val="-5"/>
              </w:rPr>
              <w:t>(%)</w:t>
            </w:r>
          </w:p>
        </w:tc>
        <w:tc>
          <w:tcPr>
            <w:tcW w:w="1145" w:type="dxa"/>
            <w:tcBorders>
              <w:top w:val="single" w:sz="8" w:space="0" w:color="000000"/>
              <w:bottom w:val="single" w:sz="6" w:space="0" w:color="000000"/>
            </w:tcBorders>
          </w:tcPr>
          <w:p w14:paraId="7E183015" w14:textId="77777777" w:rsidR="00E37508" w:rsidRDefault="00000000">
            <w:pPr>
              <w:pStyle w:val="TableParagraph"/>
              <w:spacing w:before="40" w:line="240" w:lineRule="auto"/>
              <w:ind w:right="117"/>
              <w:jc w:val="right"/>
            </w:pPr>
            <w:r>
              <w:t>ETCs</w:t>
            </w:r>
            <w:r>
              <w:rPr>
                <w:spacing w:val="53"/>
              </w:rPr>
              <w:t xml:space="preserve"> </w:t>
            </w:r>
            <w:r>
              <w:rPr>
                <w:spacing w:val="-5"/>
              </w:rPr>
              <w:t>(%)</w:t>
            </w:r>
          </w:p>
        </w:tc>
      </w:tr>
      <w:tr w:rsidR="00E37508" w14:paraId="3FBE7F93" w14:textId="77777777">
        <w:trPr>
          <w:trHeight w:val="312"/>
        </w:trPr>
        <w:tc>
          <w:tcPr>
            <w:tcW w:w="4010" w:type="dxa"/>
            <w:tcBorders>
              <w:top w:val="single" w:sz="6" w:space="0" w:color="000000"/>
            </w:tcBorders>
          </w:tcPr>
          <w:p w14:paraId="01970253" w14:textId="77777777" w:rsidR="00E37508" w:rsidRDefault="00000000">
            <w:pPr>
              <w:pStyle w:val="TableParagraph"/>
              <w:spacing w:before="39" w:line="253" w:lineRule="exact"/>
              <w:ind w:left="119"/>
              <w:jc w:val="left"/>
            </w:pPr>
            <w:r>
              <w:rPr>
                <w:w w:val="105"/>
              </w:rPr>
              <w:t>Countryside</w:t>
            </w:r>
            <w:r>
              <w:rPr>
                <w:spacing w:val="12"/>
                <w:w w:val="105"/>
              </w:rPr>
              <w:t xml:space="preserve"> </w:t>
            </w:r>
            <w:r>
              <w:rPr>
                <w:spacing w:val="-2"/>
                <w:w w:val="105"/>
              </w:rPr>
              <w:t>agriculture</w:t>
            </w:r>
          </w:p>
        </w:tc>
        <w:tc>
          <w:tcPr>
            <w:tcW w:w="1439" w:type="dxa"/>
            <w:tcBorders>
              <w:top w:val="single" w:sz="6" w:space="0" w:color="000000"/>
            </w:tcBorders>
          </w:tcPr>
          <w:p w14:paraId="1940CBB9" w14:textId="77777777" w:rsidR="00E37508" w:rsidRDefault="00000000">
            <w:pPr>
              <w:pStyle w:val="TableParagraph"/>
              <w:spacing w:before="39" w:line="253" w:lineRule="exact"/>
              <w:ind w:right="117"/>
              <w:jc w:val="right"/>
            </w:pPr>
            <w:r>
              <w:rPr>
                <w:spacing w:val="-2"/>
              </w:rPr>
              <w:t>93,856.1</w:t>
            </w:r>
          </w:p>
        </w:tc>
        <w:tc>
          <w:tcPr>
            <w:tcW w:w="1270" w:type="dxa"/>
            <w:tcBorders>
              <w:top w:val="single" w:sz="6" w:space="0" w:color="000000"/>
            </w:tcBorders>
          </w:tcPr>
          <w:p w14:paraId="65D44591" w14:textId="77777777" w:rsidR="00E37508" w:rsidRDefault="00000000">
            <w:pPr>
              <w:pStyle w:val="TableParagraph"/>
              <w:spacing w:before="39" w:line="253" w:lineRule="exact"/>
              <w:ind w:right="117"/>
              <w:jc w:val="right"/>
            </w:pPr>
            <w:r>
              <w:rPr>
                <w:spacing w:val="-2"/>
              </w:rPr>
              <w:t>3,022,385</w:t>
            </w:r>
          </w:p>
        </w:tc>
        <w:tc>
          <w:tcPr>
            <w:tcW w:w="1039" w:type="dxa"/>
            <w:tcBorders>
              <w:top w:val="single" w:sz="6" w:space="0" w:color="000000"/>
            </w:tcBorders>
          </w:tcPr>
          <w:p w14:paraId="1B7DB690" w14:textId="77777777" w:rsidR="00E37508" w:rsidRDefault="00000000">
            <w:pPr>
              <w:pStyle w:val="TableParagraph"/>
              <w:spacing w:before="39" w:line="253" w:lineRule="exact"/>
              <w:ind w:right="117"/>
              <w:jc w:val="right"/>
            </w:pPr>
            <w:r>
              <w:rPr>
                <w:spacing w:val="-5"/>
              </w:rPr>
              <w:t>41</w:t>
            </w:r>
          </w:p>
        </w:tc>
        <w:tc>
          <w:tcPr>
            <w:tcW w:w="1145" w:type="dxa"/>
            <w:tcBorders>
              <w:top w:val="single" w:sz="6" w:space="0" w:color="000000"/>
            </w:tcBorders>
          </w:tcPr>
          <w:p w14:paraId="40D17D3E" w14:textId="77777777" w:rsidR="00E37508" w:rsidRDefault="00000000">
            <w:pPr>
              <w:pStyle w:val="TableParagraph"/>
              <w:spacing w:before="39" w:line="253" w:lineRule="exact"/>
              <w:ind w:right="117"/>
              <w:jc w:val="right"/>
            </w:pPr>
            <w:r>
              <w:rPr>
                <w:spacing w:val="-5"/>
              </w:rPr>
              <w:t>21</w:t>
            </w:r>
          </w:p>
        </w:tc>
      </w:tr>
      <w:tr w:rsidR="00E37508" w14:paraId="4EB429C7" w14:textId="77777777">
        <w:trPr>
          <w:trHeight w:val="270"/>
        </w:trPr>
        <w:tc>
          <w:tcPr>
            <w:tcW w:w="4010" w:type="dxa"/>
          </w:tcPr>
          <w:p w14:paraId="0A311242" w14:textId="77777777" w:rsidR="00E37508" w:rsidRDefault="00000000">
            <w:pPr>
              <w:pStyle w:val="TableParagraph"/>
              <w:ind w:left="119"/>
              <w:jc w:val="left"/>
            </w:pPr>
            <w:r>
              <w:t>Accessible</w:t>
            </w:r>
            <w:r>
              <w:rPr>
                <w:spacing w:val="34"/>
              </w:rPr>
              <w:t xml:space="preserve"> </w:t>
            </w:r>
            <w:r>
              <w:rPr>
                <w:spacing w:val="-2"/>
              </w:rPr>
              <w:t>suburbia</w:t>
            </w:r>
          </w:p>
        </w:tc>
        <w:tc>
          <w:tcPr>
            <w:tcW w:w="1439" w:type="dxa"/>
          </w:tcPr>
          <w:p w14:paraId="17961804" w14:textId="77777777" w:rsidR="00E37508" w:rsidRDefault="00000000">
            <w:pPr>
              <w:pStyle w:val="TableParagraph"/>
              <w:ind w:right="117"/>
              <w:jc w:val="right"/>
            </w:pPr>
            <w:r>
              <w:rPr>
                <w:spacing w:val="-2"/>
              </w:rPr>
              <w:t>2,244.5</w:t>
            </w:r>
          </w:p>
        </w:tc>
        <w:tc>
          <w:tcPr>
            <w:tcW w:w="1270" w:type="dxa"/>
          </w:tcPr>
          <w:p w14:paraId="7424011B" w14:textId="77777777" w:rsidR="00E37508" w:rsidRDefault="00000000">
            <w:pPr>
              <w:pStyle w:val="TableParagraph"/>
              <w:ind w:right="117"/>
              <w:jc w:val="right"/>
            </w:pPr>
            <w:r>
              <w:rPr>
                <w:spacing w:val="-2"/>
              </w:rPr>
              <w:t>1,962,830</w:t>
            </w:r>
          </w:p>
        </w:tc>
        <w:tc>
          <w:tcPr>
            <w:tcW w:w="1039" w:type="dxa"/>
          </w:tcPr>
          <w:p w14:paraId="244B56BB" w14:textId="77777777" w:rsidR="00E37508" w:rsidRDefault="00000000">
            <w:pPr>
              <w:pStyle w:val="TableParagraph"/>
              <w:ind w:right="117"/>
              <w:jc w:val="right"/>
            </w:pPr>
            <w:r>
              <w:rPr>
                <w:spacing w:val="-10"/>
              </w:rPr>
              <w:t>1</w:t>
            </w:r>
          </w:p>
        </w:tc>
        <w:tc>
          <w:tcPr>
            <w:tcW w:w="1145" w:type="dxa"/>
          </w:tcPr>
          <w:p w14:paraId="794B0964" w14:textId="77777777" w:rsidR="00E37508" w:rsidRDefault="00000000">
            <w:pPr>
              <w:pStyle w:val="TableParagraph"/>
              <w:ind w:right="117"/>
              <w:jc w:val="right"/>
            </w:pPr>
            <w:r>
              <w:rPr>
                <w:spacing w:val="-5"/>
              </w:rPr>
              <w:t>14</w:t>
            </w:r>
          </w:p>
        </w:tc>
      </w:tr>
      <w:tr w:rsidR="00E37508" w14:paraId="53A20907" w14:textId="77777777">
        <w:trPr>
          <w:trHeight w:val="270"/>
        </w:trPr>
        <w:tc>
          <w:tcPr>
            <w:tcW w:w="4010" w:type="dxa"/>
          </w:tcPr>
          <w:p w14:paraId="70B39912" w14:textId="77777777" w:rsidR="00E37508" w:rsidRDefault="00000000">
            <w:pPr>
              <w:pStyle w:val="TableParagraph"/>
              <w:ind w:left="119"/>
              <w:jc w:val="left"/>
            </w:pPr>
            <w:r>
              <w:t>Dense</w:t>
            </w:r>
            <w:r>
              <w:rPr>
                <w:spacing w:val="24"/>
              </w:rPr>
              <w:t xml:space="preserve"> </w:t>
            </w:r>
            <w:r>
              <w:t>residential</w:t>
            </w:r>
            <w:r>
              <w:rPr>
                <w:spacing w:val="25"/>
              </w:rPr>
              <w:t xml:space="preserve"> </w:t>
            </w:r>
            <w:r>
              <w:rPr>
                <w:spacing w:val="-2"/>
              </w:rPr>
              <w:t>neighbourhoods</w:t>
            </w:r>
          </w:p>
        </w:tc>
        <w:tc>
          <w:tcPr>
            <w:tcW w:w="1439" w:type="dxa"/>
          </w:tcPr>
          <w:p w14:paraId="35044951" w14:textId="77777777" w:rsidR="00E37508" w:rsidRDefault="00000000">
            <w:pPr>
              <w:pStyle w:val="TableParagraph"/>
              <w:ind w:right="117"/>
              <w:jc w:val="right"/>
            </w:pPr>
            <w:r>
              <w:rPr>
                <w:spacing w:val="-2"/>
              </w:rPr>
              <w:t>957.2</w:t>
            </w:r>
          </w:p>
        </w:tc>
        <w:tc>
          <w:tcPr>
            <w:tcW w:w="1270" w:type="dxa"/>
          </w:tcPr>
          <w:p w14:paraId="007D72FC" w14:textId="77777777" w:rsidR="00E37508" w:rsidRDefault="00000000">
            <w:pPr>
              <w:pStyle w:val="TableParagraph"/>
              <w:ind w:right="117"/>
              <w:jc w:val="right"/>
            </w:pPr>
            <w:r>
              <w:rPr>
                <w:spacing w:val="-2"/>
              </w:rPr>
              <w:t>502,835</w:t>
            </w:r>
          </w:p>
        </w:tc>
        <w:tc>
          <w:tcPr>
            <w:tcW w:w="1039" w:type="dxa"/>
          </w:tcPr>
          <w:p w14:paraId="67B0D6C1" w14:textId="77777777" w:rsidR="00E37508" w:rsidRDefault="00000000">
            <w:pPr>
              <w:pStyle w:val="TableParagraph"/>
              <w:ind w:right="117"/>
              <w:jc w:val="right"/>
            </w:pPr>
            <w:r>
              <w:rPr>
                <w:spacing w:val="-10"/>
              </w:rPr>
              <w:t>0</w:t>
            </w:r>
          </w:p>
        </w:tc>
        <w:tc>
          <w:tcPr>
            <w:tcW w:w="1145" w:type="dxa"/>
          </w:tcPr>
          <w:p w14:paraId="062BA693" w14:textId="77777777" w:rsidR="00E37508" w:rsidRDefault="00000000">
            <w:pPr>
              <w:pStyle w:val="TableParagraph"/>
              <w:ind w:right="117"/>
              <w:jc w:val="right"/>
            </w:pPr>
            <w:r>
              <w:rPr>
                <w:spacing w:val="-10"/>
              </w:rPr>
              <w:t>3</w:t>
            </w:r>
          </w:p>
        </w:tc>
      </w:tr>
      <w:tr w:rsidR="00E37508" w14:paraId="605DAED3" w14:textId="77777777">
        <w:trPr>
          <w:trHeight w:val="270"/>
        </w:trPr>
        <w:tc>
          <w:tcPr>
            <w:tcW w:w="4010" w:type="dxa"/>
          </w:tcPr>
          <w:p w14:paraId="0A413128" w14:textId="77777777" w:rsidR="00E37508" w:rsidRDefault="00000000">
            <w:pPr>
              <w:pStyle w:val="TableParagraph"/>
              <w:ind w:left="119"/>
              <w:jc w:val="left"/>
            </w:pPr>
            <w:r>
              <w:t>Connected</w:t>
            </w:r>
            <w:r>
              <w:rPr>
                <w:spacing w:val="35"/>
              </w:rPr>
              <w:t xml:space="preserve"> </w:t>
            </w:r>
            <w:r>
              <w:t>residential</w:t>
            </w:r>
            <w:r>
              <w:rPr>
                <w:spacing w:val="36"/>
              </w:rPr>
              <w:t xml:space="preserve"> </w:t>
            </w:r>
            <w:r>
              <w:rPr>
                <w:spacing w:val="-2"/>
              </w:rPr>
              <w:t>neighbourhoods</w:t>
            </w:r>
          </w:p>
        </w:tc>
        <w:tc>
          <w:tcPr>
            <w:tcW w:w="1439" w:type="dxa"/>
          </w:tcPr>
          <w:p w14:paraId="02077652" w14:textId="77777777" w:rsidR="00E37508" w:rsidRDefault="00000000">
            <w:pPr>
              <w:pStyle w:val="TableParagraph"/>
              <w:ind w:right="117"/>
              <w:jc w:val="right"/>
            </w:pPr>
            <w:r>
              <w:rPr>
                <w:spacing w:val="-2"/>
              </w:rPr>
              <w:t>565.4</w:t>
            </w:r>
          </w:p>
        </w:tc>
        <w:tc>
          <w:tcPr>
            <w:tcW w:w="1270" w:type="dxa"/>
          </w:tcPr>
          <w:p w14:paraId="7352D066" w14:textId="77777777" w:rsidR="00E37508" w:rsidRDefault="00000000">
            <w:pPr>
              <w:pStyle w:val="TableParagraph"/>
              <w:ind w:right="117"/>
              <w:jc w:val="right"/>
            </w:pPr>
            <w:r>
              <w:rPr>
                <w:spacing w:val="-2"/>
              </w:rPr>
              <w:t>374,090</w:t>
            </w:r>
          </w:p>
        </w:tc>
        <w:tc>
          <w:tcPr>
            <w:tcW w:w="1039" w:type="dxa"/>
          </w:tcPr>
          <w:p w14:paraId="4B11C421" w14:textId="77777777" w:rsidR="00E37508" w:rsidRDefault="00000000">
            <w:pPr>
              <w:pStyle w:val="TableParagraph"/>
              <w:ind w:right="117"/>
              <w:jc w:val="right"/>
            </w:pPr>
            <w:r>
              <w:rPr>
                <w:spacing w:val="-10"/>
              </w:rPr>
              <w:t>0</w:t>
            </w:r>
          </w:p>
        </w:tc>
        <w:tc>
          <w:tcPr>
            <w:tcW w:w="1145" w:type="dxa"/>
          </w:tcPr>
          <w:p w14:paraId="039E0620" w14:textId="77777777" w:rsidR="00E37508" w:rsidRDefault="00000000">
            <w:pPr>
              <w:pStyle w:val="TableParagraph"/>
              <w:ind w:right="117"/>
              <w:jc w:val="right"/>
            </w:pPr>
            <w:r>
              <w:rPr>
                <w:spacing w:val="-10"/>
              </w:rPr>
              <w:t>3</w:t>
            </w:r>
          </w:p>
        </w:tc>
      </w:tr>
      <w:tr w:rsidR="00E37508" w14:paraId="66FD5356" w14:textId="77777777">
        <w:trPr>
          <w:trHeight w:val="270"/>
        </w:trPr>
        <w:tc>
          <w:tcPr>
            <w:tcW w:w="4010" w:type="dxa"/>
          </w:tcPr>
          <w:p w14:paraId="0508AD26" w14:textId="77777777" w:rsidR="00E37508" w:rsidRDefault="00000000">
            <w:pPr>
              <w:pStyle w:val="TableParagraph"/>
              <w:ind w:left="119"/>
              <w:jc w:val="left"/>
            </w:pPr>
            <w:r>
              <w:rPr>
                <w:w w:val="105"/>
              </w:rPr>
              <w:t>Dense</w:t>
            </w:r>
            <w:r>
              <w:rPr>
                <w:spacing w:val="-2"/>
                <w:w w:val="105"/>
              </w:rPr>
              <w:t xml:space="preserve"> </w:t>
            </w:r>
            <w:r>
              <w:rPr>
                <w:w w:val="105"/>
              </w:rPr>
              <w:t>urban</w:t>
            </w:r>
            <w:r>
              <w:rPr>
                <w:spacing w:val="-2"/>
                <w:w w:val="105"/>
              </w:rPr>
              <w:t xml:space="preserve"> neighbourhoods</w:t>
            </w:r>
          </w:p>
        </w:tc>
        <w:tc>
          <w:tcPr>
            <w:tcW w:w="1439" w:type="dxa"/>
          </w:tcPr>
          <w:p w14:paraId="38E72BC6" w14:textId="77777777" w:rsidR="00E37508" w:rsidRDefault="00000000">
            <w:pPr>
              <w:pStyle w:val="TableParagraph"/>
              <w:ind w:right="117"/>
              <w:jc w:val="right"/>
            </w:pPr>
            <w:r>
              <w:rPr>
                <w:spacing w:val="-2"/>
              </w:rPr>
              <w:t>570.6</w:t>
            </w:r>
          </w:p>
        </w:tc>
        <w:tc>
          <w:tcPr>
            <w:tcW w:w="1270" w:type="dxa"/>
          </w:tcPr>
          <w:p w14:paraId="178721C6" w14:textId="77777777" w:rsidR="00E37508" w:rsidRDefault="00000000">
            <w:pPr>
              <w:pStyle w:val="TableParagraph"/>
              <w:ind w:right="117"/>
              <w:jc w:val="right"/>
            </w:pPr>
            <w:r>
              <w:rPr>
                <w:spacing w:val="-2"/>
              </w:rPr>
              <w:t>238,639</w:t>
            </w:r>
          </w:p>
        </w:tc>
        <w:tc>
          <w:tcPr>
            <w:tcW w:w="1039" w:type="dxa"/>
          </w:tcPr>
          <w:p w14:paraId="3627706A" w14:textId="77777777" w:rsidR="00E37508" w:rsidRDefault="00000000">
            <w:pPr>
              <w:pStyle w:val="TableParagraph"/>
              <w:ind w:right="117"/>
              <w:jc w:val="right"/>
            </w:pPr>
            <w:r>
              <w:rPr>
                <w:spacing w:val="-10"/>
              </w:rPr>
              <w:t>0</w:t>
            </w:r>
          </w:p>
        </w:tc>
        <w:tc>
          <w:tcPr>
            <w:tcW w:w="1145" w:type="dxa"/>
          </w:tcPr>
          <w:p w14:paraId="221050ED" w14:textId="77777777" w:rsidR="00E37508" w:rsidRDefault="00000000">
            <w:pPr>
              <w:pStyle w:val="TableParagraph"/>
              <w:ind w:right="117"/>
              <w:jc w:val="right"/>
            </w:pPr>
            <w:r>
              <w:rPr>
                <w:spacing w:val="-10"/>
              </w:rPr>
              <w:t>2</w:t>
            </w:r>
          </w:p>
        </w:tc>
      </w:tr>
      <w:tr w:rsidR="00E37508" w14:paraId="53CF4DDA" w14:textId="77777777">
        <w:trPr>
          <w:trHeight w:val="270"/>
        </w:trPr>
        <w:tc>
          <w:tcPr>
            <w:tcW w:w="4010" w:type="dxa"/>
          </w:tcPr>
          <w:p w14:paraId="1F72EFC6" w14:textId="77777777" w:rsidR="00E37508" w:rsidRDefault="00000000">
            <w:pPr>
              <w:pStyle w:val="TableParagraph"/>
              <w:ind w:left="119"/>
              <w:jc w:val="left"/>
            </w:pPr>
            <w:r>
              <w:rPr>
                <w:w w:val="105"/>
              </w:rPr>
              <w:t>Open</w:t>
            </w:r>
            <w:r>
              <w:rPr>
                <w:spacing w:val="22"/>
                <w:w w:val="105"/>
              </w:rPr>
              <w:t xml:space="preserve"> </w:t>
            </w:r>
            <w:r>
              <w:rPr>
                <w:spacing w:val="-2"/>
                <w:w w:val="105"/>
              </w:rPr>
              <w:t>sprawl</w:t>
            </w:r>
          </w:p>
        </w:tc>
        <w:tc>
          <w:tcPr>
            <w:tcW w:w="1439" w:type="dxa"/>
          </w:tcPr>
          <w:p w14:paraId="17653721" w14:textId="77777777" w:rsidR="00E37508" w:rsidRDefault="00000000">
            <w:pPr>
              <w:pStyle w:val="TableParagraph"/>
              <w:ind w:right="117"/>
              <w:jc w:val="right"/>
            </w:pPr>
            <w:r>
              <w:rPr>
                <w:spacing w:val="-2"/>
              </w:rPr>
              <w:t>5,081.5</w:t>
            </w:r>
          </w:p>
        </w:tc>
        <w:tc>
          <w:tcPr>
            <w:tcW w:w="1270" w:type="dxa"/>
          </w:tcPr>
          <w:p w14:paraId="2100A94F" w14:textId="77777777" w:rsidR="00E37508" w:rsidRDefault="00000000">
            <w:pPr>
              <w:pStyle w:val="TableParagraph"/>
              <w:ind w:right="117"/>
              <w:jc w:val="right"/>
            </w:pPr>
            <w:r>
              <w:rPr>
                <w:spacing w:val="-2"/>
              </w:rPr>
              <w:t>2,561,211</w:t>
            </w:r>
          </w:p>
        </w:tc>
        <w:tc>
          <w:tcPr>
            <w:tcW w:w="1039" w:type="dxa"/>
          </w:tcPr>
          <w:p w14:paraId="316BF7A5" w14:textId="77777777" w:rsidR="00E37508" w:rsidRDefault="00000000">
            <w:pPr>
              <w:pStyle w:val="TableParagraph"/>
              <w:ind w:right="117"/>
              <w:jc w:val="right"/>
            </w:pPr>
            <w:r>
              <w:rPr>
                <w:spacing w:val="-10"/>
              </w:rPr>
              <w:t>2</w:t>
            </w:r>
          </w:p>
        </w:tc>
        <w:tc>
          <w:tcPr>
            <w:tcW w:w="1145" w:type="dxa"/>
          </w:tcPr>
          <w:p w14:paraId="16083469" w14:textId="77777777" w:rsidR="00E37508" w:rsidRDefault="00000000">
            <w:pPr>
              <w:pStyle w:val="TableParagraph"/>
              <w:ind w:right="117"/>
              <w:jc w:val="right"/>
            </w:pPr>
            <w:r>
              <w:rPr>
                <w:spacing w:val="-5"/>
              </w:rPr>
              <w:t>18</w:t>
            </w:r>
          </w:p>
        </w:tc>
      </w:tr>
      <w:tr w:rsidR="00E37508" w14:paraId="6F6096E1" w14:textId="77777777">
        <w:trPr>
          <w:trHeight w:val="270"/>
        </w:trPr>
        <w:tc>
          <w:tcPr>
            <w:tcW w:w="4010" w:type="dxa"/>
          </w:tcPr>
          <w:p w14:paraId="52EA7664" w14:textId="77777777" w:rsidR="00E37508" w:rsidRDefault="00000000">
            <w:pPr>
              <w:pStyle w:val="TableParagraph"/>
              <w:ind w:left="119"/>
              <w:jc w:val="left"/>
            </w:pPr>
            <w:r>
              <w:rPr>
                <w:w w:val="105"/>
              </w:rPr>
              <w:t>Wild</w:t>
            </w:r>
            <w:r>
              <w:rPr>
                <w:spacing w:val="9"/>
                <w:w w:val="105"/>
              </w:rPr>
              <w:t xml:space="preserve"> </w:t>
            </w:r>
            <w:r>
              <w:rPr>
                <w:spacing w:val="-2"/>
                <w:w w:val="105"/>
              </w:rPr>
              <w:t>countryside</w:t>
            </w:r>
          </w:p>
        </w:tc>
        <w:tc>
          <w:tcPr>
            <w:tcW w:w="1439" w:type="dxa"/>
          </w:tcPr>
          <w:p w14:paraId="07CCBE23" w14:textId="77777777" w:rsidR="00E37508" w:rsidRDefault="00000000">
            <w:pPr>
              <w:pStyle w:val="TableParagraph"/>
              <w:ind w:right="117"/>
              <w:jc w:val="right"/>
            </w:pPr>
            <w:r>
              <w:rPr>
                <w:spacing w:val="-2"/>
              </w:rPr>
              <w:t>91,306.3</w:t>
            </w:r>
          </w:p>
        </w:tc>
        <w:tc>
          <w:tcPr>
            <w:tcW w:w="1270" w:type="dxa"/>
          </w:tcPr>
          <w:p w14:paraId="54A6F617" w14:textId="77777777" w:rsidR="00E37508" w:rsidRDefault="00000000">
            <w:pPr>
              <w:pStyle w:val="TableParagraph"/>
              <w:ind w:right="117"/>
              <w:jc w:val="right"/>
            </w:pPr>
            <w:r>
              <w:rPr>
                <w:spacing w:val="-2"/>
              </w:rPr>
              <w:t>595,902</w:t>
            </w:r>
          </w:p>
        </w:tc>
        <w:tc>
          <w:tcPr>
            <w:tcW w:w="1039" w:type="dxa"/>
          </w:tcPr>
          <w:p w14:paraId="243BC519" w14:textId="77777777" w:rsidR="00E37508" w:rsidRDefault="00000000">
            <w:pPr>
              <w:pStyle w:val="TableParagraph"/>
              <w:ind w:right="117"/>
              <w:jc w:val="right"/>
            </w:pPr>
            <w:r>
              <w:rPr>
                <w:spacing w:val="-5"/>
              </w:rPr>
              <w:t>40</w:t>
            </w:r>
          </w:p>
        </w:tc>
        <w:tc>
          <w:tcPr>
            <w:tcW w:w="1145" w:type="dxa"/>
          </w:tcPr>
          <w:p w14:paraId="24050369" w14:textId="77777777" w:rsidR="00E37508" w:rsidRDefault="00000000">
            <w:pPr>
              <w:pStyle w:val="TableParagraph"/>
              <w:ind w:right="117"/>
              <w:jc w:val="right"/>
            </w:pPr>
            <w:r>
              <w:rPr>
                <w:spacing w:val="-10"/>
              </w:rPr>
              <w:t>4</w:t>
            </w:r>
          </w:p>
        </w:tc>
      </w:tr>
      <w:tr w:rsidR="00E37508" w14:paraId="797416A8" w14:textId="77777777">
        <w:trPr>
          <w:trHeight w:val="270"/>
        </w:trPr>
        <w:tc>
          <w:tcPr>
            <w:tcW w:w="4010" w:type="dxa"/>
          </w:tcPr>
          <w:p w14:paraId="6789175E" w14:textId="77777777" w:rsidR="00E37508" w:rsidRDefault="00000000">
            <w:pPr>
              <w:pStyle w:val="TableParagraph"/>
              <w:ind w:left="119"/>
              <w:jc w:val="left"/>
            </w:pPr>
            <w:r>
              <w:t>Warehouse/Park</w:t>
            </w:r>
            <w:r>
              <w:rPr>
                <w:spacing w:val="38"/>
              </w:rPr>
              <w:t xml:space="preserve"> </w:t>
            </w:r>
            <w:r>
              <w:rPr>
                <w:spacing w:val="-4"/>
              </w:rPr>
              <w:t>land</w:t>
            </w:r>
          </w:p>
        </w:tc>
        <w:tc>
          <w:tcPr>
            <w:tcW w:w="1439" w:type="dxa"/>
          </w:tcPr>
          <w:p w14:paraId="11526511" w14:textId="77777777" w:rsidR="00E37508" w:rsidRDefault="00000000">
            <w:pPr>
              <w:pStyle w:val="TableParagraph"/>
              <w:ind w:right="117"/>
              <w:jc w:val="right"/>
            </w:pPr>
            <w:r>
              <w:rPr>
                <w:spacing w:val="-2"/>
              </w:rPr>
              <w:t>2,462.4</w:t>
            </w:r>
          </w:p>
        </w:tc>
        <w:tc>
          <w:tcPr>
            <w:tcW w:w="1270" w:type="dxa"/>
          </w:tcPr>
          <w:p w14:paraId="20FBF094" w14:textId="77777777" w:rsidR="00E37508" w:rsidRDefault="00000000">
            <w:pPr>
              <w:pStyle w:val="TableParagraph"/>
              <w:ind w:right="117"/>
              <w:jc w:val="right"/>
            </w:pPr>
            <w:r>
              <w:rPr>
                <w:spacing w:val="-2"/>
              </w:rPr>
              <w:t>707,211</w:t>
            </w:r>
          </w:p>
        </w:tc>
        <w:tc>
          <w:tcPr>
            <w:tcW w:w="1039" w:type="dxa"/>
          </w:tcPr>
          <w:p w14:paraId="7C492877" w14:textId="77777777" w:rsidR="00E37508" w:rsidRDefault="00000000">
            <w:pPr>
              <w:pStyle w:val="TableParagraph"/>
              <w:ind w:right="117"/>
              <w:jc w:val="right"/>
            </w:pPr>
            <w:r>
              <w:rPr>
                <w:spacing w:val="-10"/>
              </w:rPr>
              <w:t>1</w:t>
            </w:r>
          </w:p>
        </w:tc>
        <w:tc>
          <w:tcPr>
            <w:tcW w:w="1145" w:type="dxa"/>
          </w:tcPr>
          <w:p w14:paraId="1DA2611B" w14:textId="77777777" w:rsidR="00E37508" w:rsidRDefault="00000000">
            <w:pPr>
              <w:pStyle w:val="TableParagraph"/>
              <w:ind w:right="117"/>
              <w:jc w:val="right"/>
            </w:pPr>
            <w:r>
              <w:rPr>
                <w:spacing w:val="-10"/>
              </w:rPr>
              <w:t>5</w:t>
            </w:r>
          </w:p>
        </w:tc>
      </w:tr>
      <w:tr w:rsidR="00E37508" w14:paraId="42E381F2" w14:textId="77777777">
        <w:trPr>
          <w:trHeight w:val="270"/>
        </w:trPr>
        <w:tc>
          <w:tcPr>
            <w:tcW w:w="4010" w:type="dxa"/>
          </w:tcPr>
          <w:p w14:paraId="759620AA" w14:textId="77777777" w:rsidR="00E37508" w:rsidRDefault="00000000">
            <w:pPr>
              <w:pStyle w:val="TableParagraph"/>
              <w:ind w:left="119"/>
              <w:jc w:val="left"/>
            </w:pPr>
            <w:r>
              <w:t>Gridded</w:t>
            </w:r>
            <w:r>
              <w:rPr>
                <w:spacing w:val="42"/>
              </w:rPr>
              <w:t xml:space="preserve"> </w:t>
            </w:r>
            <w:r>
              <w:t>residential</w:t>
            </w:r>
            <w:r>
              <w:rPr>
                <w:spacing w:val="42"/>
              </w:rPr>
              <w:t xml:space="preserve"> </w:t>
            </w:r>
            <w:r>
              <w:rPr>
                <w:spacing w:val="-2"/>
              </w:rPr>
              <w:t>quarters</w:t>
            </w:r>
          </w:p>
        </w:tc>
        <w:tc>
          <w:tcPr>
            <w:tcW w:w="1439" w:type="dxa"/>
          </w:tcPr>
          <w:p w14:paraId="1B7020B5" w14:textId="77777777" w:rsidR="00E37508" w:rsidRDefault="00000000">
            <w:pPr>
              <w:pStyle w:val="TableParagraph"/>
              <w:ind w:right="117"/>
              <w:jc w:val="right"/>
            </w:pPr>
            <w:r>
              <w:rPr>
                <w:spacing w:val="-2"/>
              </w:rPr>
              <w:t>261.2</w:t>
            </w:r>
          </w:p>
        </w:tc>
        <w:tc>
          <w:tcPr>
            <w:tcW w:w="1270" w:type="dxa"/>
          </w:tcPr>
          <w:p w14:paraId="37A3787A" w14:textId="77777777" w:rsidR="00E37508" w:rsidRDefault="00000000">
            <w:pPr>
              <w:pStyle w:val="TableParagraph"/>
              <w:ind w:right="117"/>
              <w:jc w:val="right"/>
            </w:pPr>
            <w:r>
              <w:rPr>
                <w:spacing w:val="-2"/>
              </w:rPr>
              <w:t>209,959</w:t>
            </w:r>
          </w:p>
        </w:tc>
        <w:tc>
          <w:tcPr>
            <w:tcW w:w="1039" w:type="dxa"/>
          </w:tcPr>
          <w:p w14:paraId="1551A70E" w14:textId="77777777" w:rsidR="00E37508" w:rsidRDefault="00000000">
            <w:pPr>
              <w:pStyle w:val="TableParagraph"/>
              <w:ind w:right="117"/>
              <w:jc w:val="right"/>
            </w:pPr>
            <w:r>
              <w:rPr>
                <w:spacing w:val="-10"/>
              </w:rPr>
              <w:t>0</w:t>
            </w:r>
          </w:p>
        </w:tc>
        <w:tc>
          <w:tcPr>
            <w:tcW w:w="1145" w:type="dxa"/>
          </w:tcPr>
          <w:p w14:paraId="7882898B" w14:textId="77777777" w:rsidR="00E37508" w:rsidRDefault="00000000">
            <w:pPr>
              <w:pStyle w:val="TableParagraph"/>
              <w:ind w:right="117"/>
              <w:jc w:val="right"/>
            </w:pPr>
            <w:r>
              <w:rPr>
                <w:spacing w:val="-10"/>
              </w:rPr>
              <w:t>1</w:t>
            </w:r>
          </w:p>
        </w:tc>
      </w:tr>
      <w:tr w:rsidR="00E37508" w14:paraId="37F635EC" w14:textId="77777777">
        <w:trPr>
          <w:trHeight w:val="270"/>
        </w:trPr>
        <w:tc>
          <w:tcPr>
            <w:tcW w:w="4010" w:type="dxa"/>
          </w:tcPr>
          <w:p w14:paraId="2CFD02B2" w14:textId="77777777" w:rsidR="00E37508" w:rsidRDefault="00000000">
            <w:pPr>
              <w:pStyle w:val="TableParagraph"/>
              <w:ind w:left="119"/>
              <w:jc w:val="left"/>
            </w:pPr>
            <w:r>
              <w:rPr>
                <w:w w:val="105"/>
              </w:rPr>
              <w:t>Urban</w:t>
            </w:r>
            <w:r>
              <w:rPr>
                <w:spacing w:val="6"/>
                <w:w w:val="105"/>
              </w:rPr>
              <w:t xml:space="preserve"> </w:t>
            </w:r>
            <w:r>
              <w:rPr>
                <w:spacing w:val="-2"/>
                <w:w w:val="105"/>
              </w:rPr>
              <w:t>buffer</w:t>
            </w:r>
          </w:p>
        </w:tc>
        <w:tc>
          <w:tcPr>
            <w:tcW w:w="1439" w:type="dxa"/>
          </w:tcPr>
          <w:p w14:paraId="015D4215" w14:textId="77777777" w:rsidR="00E37508" w:rsidRDefault="00000000">
            <w:pPr>
              <w:pStyle w:val="TableParagraph"/>
              <w:ind w:right="117"/>
              <w:jc w:val="right"/>
            </w:pPr>
            <w:r>
              <w:rPr>
                <w:spacing w:val="-2"/>
              </w:rPr>
              <w:t>31,588.8</w:t>
            </w:r>
          </w:p>
        </w:tc>
        <w:tc>
          <w:tcPr>
            <w:tcW w:w="1270" w:type="dxa"/>
          </w:tcPr>
          <w:p w14:paraId="71BCC3D1" w14:textId="77777777" w:rsidR="00E37508" w:rsidRDefault="00000000">
            <w:pPr>
              <w:pStyle w:val="TableParagraph"/>
              <w:ind w:right="117"/>
              <w:jc w:val="right"/>
            </w:pPr>
            <w:r>
              <w:rPr>
                <w:spacing w:val="-2"/>
              </w:rPr>
              <w:t>3,686,554</w:t>
            </w:r>
          </w:p>
        </w:tc>
        <w:tc>
          <w:tcPr>
            <w:tcW w:w="1039" w:type="dxa"/>
          </w:tcPr>
          <w:p w14:paraId="71B11EDD" w14:textId="77777777" w:rsidR="00E37508" w:rsidRDefault="00000000">
            <w:pPr>
              <w:pStyle w:val="TableParagraph"/>
              <w:ind w:right="117"/>
              <w:jc w:val="right"/>
            </w:pPr>
            <w:r>
              <w:rPr>
                <w:spacing w:val="-5"/>
              </w:rPr>
              <w:t>14</w:t>
            </w:r>
          </w:p>
        </w:tc>
        <w:tc>
          <w:tcPr>
            <w:tcW w:w="1145" w:type="dxa"/>
          </w:tcPr>
          <w:p w14:paraId="32F9E5EB" w14:textId="77777777" w:rsidR="00E37508" w:rsidRDefault="00000000">
            <w:pPr>
              <w:pStyle w:val="TableParagraph"/>
              <w:ind w:right="117"/>
              <w:jc w:val="right"/>
            </w:pPr>
            <w:r>
              <w:rPr>
                <w:spacing w:val="-5"/>
              </w:rPr>
              <w:t>25</w:t>
            </w:r>
          </w:p>
        </w:tc>
      </w:tr>
      <w:tr w:rsidR="00E37508" w14:paraId="50BA9664" w14:textId="77777777">
        <w:trPr>
          <w:trHeight w:val="270"/>
        </w:trPr>
        <w:tc>
          <w:tcPr>
            <w:tcW w:w="4010" w:type="dxa"/>
          </w:tcPr>
          <w:p w14:paraId="7B7F787F" w14:textId="77777777" w:rsidR="00E37508" w:rsidRDefault="00000000">
            <w:pPr>
              <w:pStyle w:val="TableParagraph"/>
              <w:ind w:left="119"/>
              <w:jc w:val="left"/>
            </w:pPr>
            <w:r>
              <w:t>Disconnected</w:t>
            </w:r>
            <w:r>
              <w:rPr>
                <w:spacing w:val="40"/>
              </w:rPr>
              <w:t xml:space="preserve"> </w:t>
            </w:r>
            <w:r>
              <w:rPr>
                <w:spacing w:val="-2"/>
              </w:rPr>
              <w:t>suburbia</w:t>
            </w:r>
          </w:p>
        </w:tc>
        <w:tc>
          <w:tcPr>
            <w:tcW w:w="1439" w:type="dxa"/>
          </w:tcPr>
          <w:p w14:paraId="643E9134" w14:textId="77777777" w:rsidR="00E37508" w:rsidRDefault="00000000">
            <w:pPr>
              <w:pStyle w:val="TableParagraph"/>
              <w:ind w:right="117"/>
              <w:jc w:val="right"/>
            </w:pPr>
            <w:r>
              <w:rPr>
                <w:spacing w:val="-2"/>
              </w:rPr>
              <w:t>708.9</w:t>
            </w:r>
          </w:p>
        </w:tc>
        <w:tc>
          <w:tcPr>
            <w:tcW w:w="1270" w:type="dxa"/>
          </w:tcPr>
          <w:p w14:paraId="4F55557A" w14:textId="77777777" w:rsidR="00E37508" w:rsidRDefault="00000000">
            <w:pPr>
              <w:pStyle w:val="TableParagraph"/>
              <w:ind w:right="117"/>
              <w:jc w:val="right"/>
            </w:pPr>
            <w:r>
              <w:rPr>
                <w:spacing w:val="-2"/>
              </w:rPr>
              <w:t>564,318</w:t>
            </w:r>
          </w:p>
        </w:tc>
        <w:tc>
          <w:tcPr>
            <w:tcW w:w="1039" w:type="dxa"/>
          </w:tcPr>
          <w:p w14:paraId="17BCFE24" w14:textId="77777777" w:rsidR="00E37508" w:rsidRDefault="00000000">
            <w:pPr>
              <w:pStyle w:val="TableParagraph"/>
              <w:ind w:right="117"/>
              <w:jc w:val="right"/>
            </w:pPr>
            <w:r>
              <w:rPr>
                <w:spacing w:val="-10"/>
              </w:rPr>
              <w:t>0</w:t>
            </w:r>
          </w:p>
        </w:tc>
        <w:tc>
          <w:tcPr>
            <w:tcW w:w="1145" w:type="dxa"/>
          </w:tcPr>
          <w:p w14:paraId="486E763B" w14:textId="77777777" w:rsidR="00E37508" w:rsidRDefault="00000000">
            <w:pPr>
              <w:pStyle w:val="TableParagraph"/>
              <w:ind w:right="117"/>
              <w:jc w:val="right"/>
            </w:pPr>
            <w:r>
              <w:rPr>
                <w:spacing w:val="-10"/>
              </w:rPr>
              <w:t>4</w:t>
            </w:r>
          </w:p>
        </w:tc>
      </w:tr>
      <w:tr w:rsidR="00E37508" w14:paraId="068534C2" w14:textId="77777777">
        <w:trPr>
          <w:trHeight w:val="270"/>
        </w:trPr>
        <w:tc>
          <w:tcPr>
            <w:tcW w:w="4010" w:type="dxa"/>
          </w:tcPr>
          <w:p w14:paraId="212855D1" w14:textId="77777777" w:rsidR="00E37508" w:rsidRDefault="00000000">
            <w:pPr>
              <w:pStyle w:val="TableParagraph"/>
              <w:ind w:left="119"/>
              <w:jc w:val="left"/>
            </w:pPr>
            <w:r>
              <w:rPr>
                <w:w w:val="105"/>
              </w:rPr>
              <w:t>Local</w:t>
            </w:r>
            <w:r>
              <w:rPr>
                <w:spacing w:val="7"/>
                <w:w w:val="105"/>
              </w:rPr>
              <w:t xml:space="preserve"> </w:t>
            </w:r>
            <w:r>
              <w:rPr>
                <w:spacing w:val="-2"/>
                <w:w w:val="105"/>
              </w:rPr>
              <w:t>urbanity*</w:t>
            </w:r>
          </w:p>
        </w:tc>
        <w:tc>
          <w:tcPr>
            <w:tcW w:w="1439" w:type="dxa"/>
          </w:tcPr>
          <w:p w14:paraId="23710473" w14:textId="77777777" w:rsidR="00E37508" w:rsidRDefault="00000000">
            <w:pPr>
              <w:pStyle w:val="TableParagraph"/>
              <w:ind w:right="117"/>
              <w:jc w:val="right"/>
            </w:pPr>
            <w:r>
              <w:rPr>
                <w:spacing w:val="-2"/>
              </w:rPr>
              <w:t>231.1</w:t>
            </w:r>
          </w:p>
        </w:tc>
        <w:tc>
          <w:tcPr>
            <w:tcW w:w="1270" w:type="dxa"/>
          </w:tcPr>
          <w:p w14:paraId="41C47B3B" w14:textId="77777777" w:rsidR="00E37508" w:rsidRDefault="00000000">
            <w:pPr>
              <w:pStyle w:val="TableParagraph"/>
              <w:ind w:right="117"/>
              <w:jc w:val="right"/>
            </w:pPr>
            <w:r>
              <w:rPr>
                <w:spacing w:val="-2"/>
              </w:rPr>
              <w:t>86,380</w:t>
            </w:r>
          </w:p>
        </w:tc>
        <w:tc>
          <w:tcPr>
            <w:tcW w:w="1039" w:type="dxa"/>
          </w:tcPr>
          <w:p w14:paraId="29B85CE7" w14:textId="77777777" w:rsidR="00E37508" w:rsidRDefault="00000000">
            <w:pPr>
              <w:pStyle w:val="TableParagraph"/>
              <w:ind w:right="117"/>
              <w:jc w:val="right"/>
            </w:pPr>
            <w:r>
              <w:rPr>
                <w:spacing w:val="-10"/>
              </w:rPr>
              <w:t>0</w:t>
            </w:r>
          </w:p>
        </w:tc>
        <w:tc>
          <w:tcPr>
            <w:tcW w:w="1145" w:type="dxa"/>
          </w:tcPr>
          <w:p w14:paraId="20D0D4EC" w14:textId="77777777" w:rsidR="00E37508" w:rsidRDefault="00000000">
            <w:pPr>
              <w:pStyle w:val="TableParagraph"/>
              <w:ind w:right="117"/>
              <w:jc w:val="right"/>
            </w:pPr>
            <w:r>
              <w:rPr>
                <w:spacing w:val="-10"/>
              </w:rPr>
              <w:t>1</w:t>
            </w:r>
          </w:p>
        </w:tc>
      </w:tr>
      <w:tr w:rsidR="00E37508" w14:paraId="5482656F" w14:textId="77777777">
        <w:trPr>
          <w:trHeight w:val="270"/>
        </w:trPr>
        <w:tc>
          <w:tcPr>
            <w:tcW w:w="4010" w:type="dxa"/>
          </w:tcPr>
          <w:p w14:paraId="3F45B3D8" w14:textId="77777777" w:rsidR="00E37508" w:rsidRDefault="00000000">
            <w:pPr>
              <w:pStyle w:val="TableParagraph"/>
              <w:ind w:left="119"/>
              <w:jc w:val="left"/>
            </w:pPr>
            <w:r>
              <w:t>Concentrated</w:t>
            </w:r>
            <w:r>
              <w:rPr>
                <w:spacing w:val="40"/>
              </w:rPr>
              <w:t xml:space="preserve"> </w:t>
            </w:r>
            <w:r>
              <w:rPr>
                <w:spacing w:val="-2"/>
              </w:rPr>
              <w:t>urbanity*</w:t>
            </w:r>
          </w:p>
        </w:tc>
        <w:tc>
          <w:tcPr>
            <w:tcW w:w="1439" w:type="dxa"/>
          </w:tcPr>
          <w:p w14:paraId="7011363D" w14:textId="77777777" w:rsidR="00E37508" w:rsidRDefault="00000000">
            <w:pPr>
              <w:pStyle w:val="TableParagraph"/>
              <w:ind w:right="117"/>
              <w:jc w:val="right"/>
            </w:pPr>
            <w:r>
              <w:rPr>
                <w:spacing w:val="-5"/>
              </w:rPr>
              <w:t>7.8</w:t>
            </w:r>
          </w:p>
        </w:tc>
        <w:tc>
          <w:tcPr>
            <w:tcW w:w="1270" w:type="dxa"/>
          </w:tcPr>
          <w:p w14:paraId="5F5ABB05" w14:textId="77777777" w:rsidR="00E37508" w:rsidRDefault="00000000">
            <w:pPr>
              <w:pStyle w:val="TableParagraph"/>
              <w:ind w:right="117"/>
              <w:jc w:val="right"/>
            </w:pPr>
            <w:r>
              <w:rPr>
                <w:spacing w:val="-4"/>
              </w:rPr>
              <w:t>1,390</w:t>
            </w:r>
          </w:p>
        </w:tc>
        <w:tc>
          <w:tcPr>
            <w:tcW w:w="1039" w:type="dxa"/>
          </w:tcPr>
          <w:p w14:paraId="36C58835" w14:textId="77777777" w:rsidR="00E37508" w:rsidRDefault="00000000">
            <w:pPr>
              <w:pStyle w:val="TableParagraph"/>
              <w:ind w:right="117"/>
              <w:jc w:val="right"/>
            </w:pPr>
            <w:r>
              <w:rPr>
                <w:spacing w:val="-10"/>
              </w:rPr>
              <w:t>0</w:t>
            </w:r>
          </w:p>
        </w:tc>
        <w:tc>
          <w:tcPr>
            <w:tcW w:w="1145" w:type="dxa"/>
          </w:tcPr>
          <w:p w14:paraId="5307277A" w14:textId="77777777" w:rsidR="00E37508" w:rsidRDefault="00000000">
            <w:pPr>
              <w:pStyle w:val="TableParagraph"/>
              <w:ind w:right="117"/>
              <w:jc w:val="right"/>
            </w:pPr>
            <w:r>
              <w:rPr>
                <w:spacing w:val="-10"/>
              </w:rPr>
              <w:t>0</w:t>
            </w:r>
          </w:p>
        </w:tc>
      </w:tr>
      <w:tr w:rsidR="00E37508" w14:paraId="53D0F32A" w14:textId="77777777">
        <w:trPr>
          <w:trHeight w:val="270"/>
        </w:trPr>
        <w:tc>
          <w:tcPr>
            <w:tcW w:w="4010" w:type="dxa"/>
          </w:tcPr>
          <w:p w14:paraId="297A45AB" w14:textId="77777777" w:rsidR="00E37508" w:rsidRDefault="00000000">
            <w:pPr>
              <w:pStyle w:val="TableParagraph"/>
              <w:ind w:left="119"/>
              <w:jc w:val="left"/>
            </w:pPr>
            <w:r>
              <w:rPr>
                <w:w w:val="105"/>
              </w:rPr>
              <w:t>Regional</w:t>
            </w:r>
            <w:r>
              <w:rPr>
                <w:spacing w:val="4"/>
                <w:w w:val="105"/>
              </w:rPr>
              <w:t xml:space="preserve"> </w:t>
            </w:r>
            <w:r>
              <w:rPr>
                <w:spacing w:val="-2"/>
                <w:w w:val="105"/>
              </w:rPr>
              <w:t>urbanity*</w:t>
            </w:r>
          </w:p>
        </w:tc>
        <w:tc>
          <w:tcPr>
            <w:tcW w:w="1439" w:type="dxa"/>
          </w:tcPr>
          <w:p w14:paraId="52CF6BA4" w14:textId="77777777" w:rsidR="00E37508" w:rsidRDefault="00000000">
            <w:pPr>
              <w:pStyle w:val="TableParagraph"/>
              <w:ind w:right="117"/>
              <w:jc w:val="right"/>
            </w:pPr>
            <w:r>
              <w:rPr>
                <w:spacing w:val="-4"/>
              </w:rPr>
              <w:t>76.4</w:t>
            </w:r>
          </w:p>
        </w:tc>
        <w:tc>
          <w:tcPr>
            <w:tcW w:w="1270" w:type="dxa"/>
          </w:tcPr>
          <w:p w14:paraId="7A614718" w14:textId="77777777" w:rsidR="00E37508" w:rsidRDefault="00000000">
            <w:pPr>
              <w:pStyle w:val="TableParagraph"/>
              <w:ind w:right="117"/>
              <w:jc w:val="right"/>
            </w:pPr>
            <w:r>
              <w:rPr>
                <w:spacing w:val="-2"/>
              </w:rPr>
              <w:t>21,760</w:t>
            </w:r>
          </w:p>
        </w:tc>
        <w:tc>
          <w:tcPr>
            <w:tcW w:w="1039" w:type="dxa"/>
          </w:tcPr>
          <w:p w14:paraId="00F15FBB" w14:textId="77777777" w:rsidR="00E37508" w:rsidRDefault="00000000">
            <w:pPr>
              <w:pStyle w:val="TableParagraph"/>
              <w:ind w:right="117"/>
              <w:jc w:val="right"/>
            </w:pPr>
            <w:r>
              <w:rPr>
                <w:spacing w:val="-10"/>
              </w:rPr>
              <w:t>0</w:t>
            </w:r>
          </w:p>
        </w:tc>
        <w:tc>
          <w:tcPr>
            <w:tcW w:w="1145" w:type="dxa"/>
          </w:tcPr>
          <w:p w14:paraId="46F22DB9" w14:textId="77777777" w:rsidR="00E37508" w:rsidRDefault="00000000">
            <w:pPr>
              <w:pStyle w:val="TableParagraph"/>
              <w:ind w:right="117"/>
              <w:jc w:val="right"/>
            </w:pPr>
            <w:r>
              <w:rPr>
                <w:spacing w:val="-10"/>
              </w:rPr>
              <w:t>0</w:t>
            </w:r>
          </w:p>
        </w:tc>
      </w:tr>
      <w:tr w:rsidR="00E37508" w14:paraId="3F1400A6" w14:textId="77777777">
        <w:trPr>
          <w:trHeight w:val="270"/>
        </w:trPr>
        <w:tc>
          <w:tcPr>
            <w:tcW w:w="4010" w:type="dxa"/>
          </w:tcPr>
          <w:p w14:paraId="120D7936" w14:textId="77777777" w:rsidR="00E37508" w:rsidRDefault="00000000">
            <w:pPr>
              <w:pStyle w:val="TableParagraph"/>
              <w:ind w:left="119"/>
              <w:jc w:val="left"/>
            </w:pPr>
            <w:r>
              <w:t>Metropolitan</w:t>
            </w:r>
            <w:r>
              <w:rPr>
                <w:spacing w:val="42"/>
              </w:rPr>
              <w:t xml:space="preserve"> </w:t>
            </w:r>
            <w:r>
              <w:rPr>
                <w:spacing w:val="-2"/>
              </w:rPr>
              <w:t>urbanity*</w:t>
            </w:r>
          </w:p>
        </w:tc>
        <w:tc>
          <w:tcPr>
            <w:tcW w:w="1439" w:type="dxa"/>
          </w:tcPr>
          <w:p w14:paraId="29EFD620" w14:textId="77777777" w:rsidR="00E37508" w:rsidRDefault="00000000">
            <w:pPr>
              <w:pStyle w:val="TableParagraph"/>
              <w:ind w:right="117"/>
              <w:jc w:val="right"/>
            </w:pPr>
            <w:r>
              <w:rPr>
                <w:spacing w:val="-4"/>
              </w:rPr>
              <w:t>16.5</w:t>
            </w:r>
          </w:p>
        </w:tc>
        <w:tc>
          <w:tcPr>
            <w:tcW w:w="1270" w:type="dxa"/>
          </w:tcPr>
          <w:p w14:paraId="70F6445E" w14:textId="77777777" w:rsidR="00E37508" w:rsidRDefault="00000000">
            <w:pPr>
              <w:pStyle w:val="TableParagraph"/>
              <w:ind w:right="117"/>
              <w:jc w:val="right"/>
            </w:pPr>
            <w:r>
              <w:rPr>
                <w:spacing w:val="-4"/>
              </w:rPr>
              <w:t>3,739</w:t>
            </w:r>
          </w:p>
        </w:tc>
        <w:tc>
          <w:tcPr>
            <w:tcW w:w="1039" w:type="dxa"/>
          </w:tcPr>
          <w:p w14:paraId="32A9B393" w14:textId="77777777" w:rsidR="00E37508" w:rsidRDefault="00000000">
            <w:pPr>
              <w:pStyle w:val="TableParagraph"/>
              <w:ind w:right="117"/>
              <w:jc w:val="right"/>
            </w:pPr>
            <w:r>
              <w:rPr>
                <w:spacing w:val="-10"/>
              </w:rPr>
              <w:t>0</w:t>
            </w:r>
          </w:p>
        </w:tc>
        <w:tc>
          <w:tcPr>
            <w:tcW w:w="1145" w:type="dxa"/>
          </w:tcPr>
          <w:p w14:paraId="335AD7C2" w14:textId="77777777" w:rsidR="00E37508" w:rsidRDefault="00000000">
            <w:pPr>
              <w:pStyle w:val="TableParagraph"/>
              <w:ind w:right="117"/>
              <w:jc w:val="right"/>
            </w:pPr>
            <w:r>
              <w:rPr>
                <w:spacing w:val="-10"/>
              </w:rPr>
              <w:t>0</w:t>
            </w:r>
          </w:p>
        </w:tc>
      </w:tr>
      <w:tr w:rsidR="00E37508" w14:paraId="2997C169" w14:textId="77777777">
        <w:trPr>
          <w:trHeight w:val="325"/>
        </w:trPr>
        <w:tc>
          <w:tcPr>
            <w:tcW w:w="4010" w:type="dxa"/>
            <w:tcBorders>
              <w:bottom w:val="single" w:sz="8" w:space="0" w:color="000000"/>
            </w:tcBorders>
          </w:tcPr>
          <w:p w14:paraId="7D69AB9B" w14:textId="77777777" w:rsidR="00E37508" w:rsidRDefault="00000000">
            <w:pPr>
              <w:pStyle w:val="TableParagraph"/>
              <w:spacing w:line="256" w:lineRule="exact"/>
              <w:ind w:left="119"/>
              <w:jc w:val="left"/>
            </w:pPr>
            <w:r>
              <w:t>Hyper</w:t>
            </w:r>
            <w:r>
              <w:rPr>
                <w:spacing w:val="35"/>
              </w:rPr>
              <w:t xml:space="preserve"> </w:t>
            </w:r>
            <w:r>
              <w:t>concentrated</w:t>
            </w:r>
            <w:r>
              <w:rPr>
                <w:spacing w:val="35"/>
              </w:rPr>
              <w:t xml:space="preserve"> </w:t>
            </w:r>
            <w:r>
              <w:rPr>
                <w:spacing w:val="-2"/>
              </w:rPr>
              <w:t>urbanity*</w:t>
            </w:r>
          </w:p>
        </w:tc>
        <w:tc>
          <w:tcPr>
            <w:tcW w:w="1439" w:type="dxa"/>
            <w:tcBorders>
              <w:bottom w:val="single" w:sz="8" w:space="0" w:color="000000"/>
            </w:tcBorders>
          </w:tcPr>
          <w:p w14:paraId="59E94834" w14:textId="77777777" w:rsidR="00E37508" w:rsidRDefault="00000000">
            <w:pPr>
              <w:pStyle w:val="TableParagraph"/>
              <w:spacing w:line="256" w:lineRule="exact"/>
              <w:ind w:right="117"/>
              <w:jc w:val="right"/>
            </w:pPr>
            <w:r>
              <w:rPr>
                <w:spacing w:val="-5"/>
              </w:rPr>
              <w:t>2.2</w:t>
            </w:r>
          </w:p>
        </w:tc>
        <w:tc>
          <w:tcPr>
            <w:tcW w:w="1270" w:type="dxa"/>
            <w:tcBorders>
              <w:bottom w:val="single" w:sz="8" w:space="0" w:color="000000"/>
            </w:tcBorders>
          </w:tcPr>
          <w:p w14:paraId="6583C622" w14:textId="77777777" w:rsidR="00E37508" w:rsidRDefault="00000000">
            <w:pPr>
              <w:pStyle w:val="TableParagraph"/>
              <w:spacing w:line="256" w:lineRule="exact"/>
              <w:ind w:right="117"/>
              <w:jc w:val="right"/>
            </w:pPr>
            <w:r>
              <w:rPr>
                <w:spacing w:val="-5"/>
              </w:rPr>
              <w:t>264</w:t>
            </w:r>
          </w:p>
        </w:tc>
        <w:tc>
          <w:tcPr>
            <w:tcW w:w="1039" w:type="dxa"/>
            <w:tcBorders>
              <w:bottom w:val="single" w:sz="8" w:space="0" w:color="000000"/>
            </w:tcBorders>
          </w:tcPr>
          <w:p w14:paraId="0B54FEFD" w14:textId="77777777" w:rsidR="00E37508" w:rsidRDefault="00000000">
            <w:pPr>
              <w:pStyle w:val="TableParagraph"/>
              <w:spacing w:line="256" w:lineRule="exact"/>
              <w:ind w:right="117"/>
              <w:jc w:val="right"/>
            </w:pPr>
            <w:r>
              <w:rPr>
                <w:spacing w:val="-10"/>
              </w:rPr>
              <w:t>0</w:t>
            </w:r>
          </w:p>
        </w:tc>
        <w:tc>
          <w:tcPr>
            <w:tcW w:w="1145" w:type="dxa"/>
            <w:tcBorders>
              <w:bottom w:val="single" w:sz="8" w:space="0" w:color="000000"/>
            </w:tcBorders>
          </w:tcPr>
          <w:p w14:paraId="56C6F452" w14:textId="77777777" w:rsidR="00E37508" w:rsidRDefault="00000000">
            <w:pPr>
              <w:pStyle w:val="TableParagraph"/>
              <w:spacing w:line="256" w:lineRule="exact"/>
              <w:ind w:right="117"/>
              <w:jc w:val="right"/>
            </w:pPr>
            <w:r>
              <w:rPr>
                <w:spacing w:val="-10"/>
              </w:rPr>
              <w:t>0</w:t>
            </w:r>
          </w:p>
        </w:tc>
      </w:tr>
    </w:tbl>
    <w:p w14:paraId="3DE3A7E5" w14:textId="77777777" w:rsidR="00E37508" w:rsidRDefault="00000000">
      <w:pPr>
        <w:pStyle w:val="BodyText"/>
        <w:spacing w:before="205" w:line="252" w:lineRule="auto"/>
        <w:ind w:left="117" w:right="729"/>
        <w:jc w:val="both"/>
      </w:pPr>
      <w:r>
        <w:t>Table 1: Classes of British spatial signatures and their coverage in terms of area and a number of ETCs.</w:t>
      </w:r>
      <w:r>
        <w:rPr>
          <w:spacing w:val="39"/>
        </w:rPr>
        <w:t xml:space="preserve"> </w:t>
      </w:r>
      <w:r>
        <w:t>Urbanity</w:t>
      </w:r>
      <w:r>
        <w:rPr>
          <w:spacing w:val="23"/>
        </w:rPr>
        <w:t xml:space="preserve"> </w:t>
      </w:r>
      <w:r>
        <w:t>classes</w:t>
      </w:r>
      <w:r>
        <w:rPr>
          <w:spacing w:val="23"/>
        </w:rPr>
        <w:t xml:space="preserve"> </w:t>
      </w:r>
      <w:r>
        <w:t>marked</w:t>
      </w:r>
      <w:r>
        <w:rPr>
          <w:spacing w:val="24"/>
        </w:rPr>
        <w:t xml:space="preserve"> </w:t>
      </w:r>
      <w:r>
        <w:t>with</w:t>
      </w:r>
      <w:r>
        <w:rPr>
          <w:spacing w:val="23"/>
        </w:rPr>
        <w:t xml:space="preserve"> </w:t>
      </w:r>
      <w:r>
        <w:t>*</w:t>
      </w:r>
      <w:r>
        <w:rPr>
          <w:spacing w:val="23"/>
        </w:rPr>
        <w:t xml:space="preserve"> </w:t>
      </w:r>
      <w:r>
        <w:t>are</w:t>
      </w:r>
      <w:r>
        <w:rPr>
          <w:spacing w:val="23"/>
        </w:rPr>
        <w:t xml:space="preserve"> </w:t>
      </w:r>
      <w:r>
        <w:t>combined</w:t>
      </w:r>
      <w:r>
        <w:rPr>
          <w:spacing w:val="24"/>
        </w:rPr>
        <w:t xml:space="preserve"> </w:t>
      </w:r>
      <w:r>
        <w:t>for</w:t>
      </w:r>
      <w:r>
        <w:rPr>
          <w:spacing w:val="23"/>
        </w:rPr>
        <w:t xml:space="preserve"> </w:t>
      </w:r>
      <w:r>
        <w:t>the</w:t>
      </w:r>
      <w:r>
        <w:rPr>
          <w:spacing w:val="23"/>
        </w:rPr>
        <w:t xml:space="preserve"> </w:t>
      </w:r>
      <w:r>
        <w:t>experiments</w:t>
      </w:r>
      <w:r>
        <w:rPr>
          <w:spacing w:val="24"/>
        </w:rPr>
        <w:t xml:space="preserve"> </w:t>
      </w:r>
      <w:r>
        <w:t>presented</w:t>
      </w:r>
      <w:r>
        <w:rPr>
          <w:spacing w:val="23"/>
        </w:rPr>
        <w:t xml:space="preserve"> </w:t>
      </w:r>
      <w:r>
        <w:t>in</w:t>
      </w:r>
      <w:r>
        <w:rPr>
          <w:spacing w:val="23"/>
        </w:rPr>
        <w:t xml:space="preserve"> </w:t>
      </w:r>
      <w:r>
        <w:t>this</w:t>
      </w:r>
      <w:r>
        <w:rPr>
          <w:spacing w:val="24"/>
        </w:rPr>
        <w:t xml:space="preserve"> </w:t>
      </w:r>
      <w:r>
        <w:rPr>
          <w:spacing w:val="-2"/>
        </w:rPr>
        <w:t>paper.</w:t>
      </w:r>
    </w:p>
    <w:p w14:paraId="61ACD25B" w14:textId="77777777" w:rsidR="00E37508" w:rsidRDefault="00E37508">
      <w:pPr>
        <w:pStyle w:val="BodyText"/>
        <w:spacing w:before="170"/>
      </w:pPr>
    </w:p>
    <w:p w14:paraId="3E0EE8EA" w14:textId="77777777" w:rsidR="00E37508" w:rsidRDefault="00000000">
      <w:pPr>
        <w:pStyle w:val="BodyText"/>
        <w:spacing w:before="1" w:line="304" w:lineRule="auto"/>
        <w:ind w:left="117" w:right="729"/>
        <w:jc w:val="both"/>
      </w:pPr>
      <w:r>
        <w:t xml:space="preserve">16 data-driven classes (Figure </w:t>
      </w:r>
      <w:hyperlink w:anchor="_bookmark6" w:history="1">
        <w:r>
          <w:rPr>
            <w:color w:val="0000FF"/>
          </w:rPr>
          <w:t>3</w:t>
        </w:r>
      </w:hyperlink>
      <w:r>
        <w:t xml:space="preserve">) listed in Table </w:t>
      </w:r>
      <w:hyperlink w:anchor="_bookmark5" w:history="1">
        <w:r>
          <w:rPr>
            <w:color w:val="0000FF"/>
          </w:rPr>
          <w:t>1</w:t>
        </w:r>
      </w:hyperlink>
      <w:r>
        <w:t xml:space="preserve">. Their interpretative profiles providing a deeper </w:t>
      </w:r>
      <w:r>
        <w:rPr>
          <w:w w:val="105"/>
        </w:rPr>
        <w:t>insight</w:t>
      </w:r>
      <w:r>
        <w:rPr>
          <w:spacing w:val="-7"/>
          <w:w w:val="105"/>
        </w:rPr>
        <w:t xml:space="preserve"> </w:t>
      </w:r>
      <w:r>
        <w:rPr>
          <w:w w:val="105"/>
        </w:rPr>
        <w:t>into</w:t>
      </w:r>
      <w:r>
        <w:rPr>
          <w:spacing w:val="-7"/>
          <w:w w:val="105"/>
        </w:rPr>
        <w:t xml:space="preserve"> </w:t>
      </w:r>
      <w:r>
        <w:rPr>
          <w:w w:val="105"/>
        </w:rPr>
        <w:t>their</w:t>
      </w:r>
      <w:r>
        <w:rPr>
          <w:spacing w:val="-7"/>
          <w:w w:val="105"/>
        </w:rPr>
        <w:t xml:space="preserve"> </w:t>
      </w:r>
      <w:r>
        <w:rPr>
          <w:w w:val="105"/>
        </w:rPr>
        <w:t>nature,</w:t>
      </w:r>
      <w:r>
        <w:rPr>
          <w:spacing w:val="-6"/>
          <w:w w:val="105"/>
        </w:rPr>
        <w:t xml:space="preserve"> </w:t>
      </w:r>
      <w:r>
        <w:rPr>
          <w:w w:val="105"/>
        </w:rPr>
        <w:t>as</w:t>
      </w:r>
      <w:r>
        <w:rPr>
          <w:spacing w:val="-7"/>
          <w:w w:val="105"/>
        </w:rPr>
        <w:t xml:space="preserve"> </w:t>
      </w:r>
      <w:r>
        <w:rPr>
          <w:w w:val="105"/>
        </w:rPr>
        <w:t>reported</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original</w:t>
      </w:r>
      <w:r>
        <w:rPr>
          <w:spacing w:val="-7"/>
          <w:w w:val="105"/>
        </w:rPr>
        <w:t xml:space="preserve"> </w:t>
      </w:r>
      <w:r>
        <w:rPr>
          <w:w w:val="105"/>
        </w:rPr>
        <w:t>paper,</w:t>
      </w:r>
      <w:r>
        <w:rPr>
          <w:spacing w:val="-6"/>
          <w:w w:val="105"/>
        </w:rPr>
        <w:t xml:space="preserve"> </w:t>
      </w:r>
      <w:r>
        <w:rPr>
          <w:w w:val="105"/>
        </w:rPr>
        <w:t>are</w:t>
      </w:r>
      <w:r>
        <w:rPr>
          <w:spacing w:val="-7"/>
          <w:w w:val="105"/>
        </w:rPr>
        <w:t xml:space="preserve"> </w:t>
      </w:r>
      <w:r>
        <w:rPr>
          <w:w w:val="105"/>
        </w:rPr>
        <w:t>attached</w:t>
      </w:r>
      <w:r>
        <w:rPr>
          <w:spacing w:val="-7"/>
          <w:w w:val="105"/>
        </w:rPr>
        <w:t xml:space="preserve"> </w:t>
      </w:r>
      <w:r>
        <w:rPr>
          <w:w w:val="105"/>
        </w:rPr>
        <w:t>as</w:t>
      </w:r>
      <w:r>
        <w:rPr>
          <w:spacing w:val="-7"/>
          <w:w w:val="105"/>
        </w:rPr>
        <w:t xml:space="preserve"> </w:t>
      </w:r>
      <w:r>
        <w:rPr>
          <w:w w:val="105"/>
        </w:rPr>
        <w:t>an</w:t>
      </w:r>
      <w:r>
        <w:rPr>
          <w:spacing w:val="-7"/>
          <w:w w:val="105"/>
        </w:rPr>
        <w:t xml:space="preserve"> </w:t>
      </w:r>
      <w:r>
        <w:rPr>
          <w:w w:val="105"/>
        </w:rPr>
        <w:t>Appendix</w:t>
      </w:r>
      <w:r>
        <w:rPr>
          <w:spacing w:val="-7"/>
          <w:w w:val="105"/>
        </w:rPr>
        <w:t xml:space="preserve"> </w:t>
      </w:r>
      <w:r>
        <w:rPr>
          <w:w w:val="105"/>
        </w:rPr>
        <w:t>A.</w:t>
      </w:r>
      <w:r>
        <w:rPr>
          <w:spacing w:val="-7"/>
          <w:w w:val="105"/>
        </w:rPr>
        <w:t xml:space="preserve"> </w:t>
      </w:r>
      <w:r>
        <w:rPr>
          <w:w w:val="105"/>
        </w:rPr>
        <w:t>for</w:t>
      </w:r>
      <w:r>
        <w:rPr>
          <w:spacing w:val="-7"/>
          <w:w w:val="105"/>
        </w:rPr>
        <w:t xml:space="preserve"> </w:t>
      </w:r>
      <w:r>
        <w:rPr>
          <w:w w:val="105"/>
        </w:rPr>
        <w:t>the convenience</w:t>
      </w:r>
      <w:r>
        <w:rPr>
          <w:spacing w:val="-8"/>
          <w:w w:val="105"/>
        </w:rPr>
        <w:t xml:space="preserve"> </w:t>
      </w:r>
      <w:r>
        <w:rPr>
          <w:w w:val="105"/>
        </w:rPr>
        <w:t>of</w:t>
      </w:r>
      <w:r>
        <w:rPr>
          <w:spacing w:val="-8"/>
          <w:w w:val="105"/>
        </w:rPr>
        <w:t xml:space="preserve"> </w:t>
      </w:r>
      <w:r>
        <w:rPr>
          <w:w w:val="105"/>
        </w:rPr>
        <w:t>a</w:t>
      </w:r>
      <w:r>
        <w:rPr>
          <w:spacing w:val="-8"/>
          <w:w w:val="105"/>
        </w:rPr>
        <w:t xml:space="preserve"> </w:t>
      </w:r>
      <w:r>
        <w:rPr>
          <w:w w:val="105"/>
        </w:rPr>
        <w:t>reader. Out</w:t>
      </w:r>
      <w:r>
        <w:rPr>
          <w:spacing w:val="-8"/>
          <w:w w:val="105"/>
        </w:rPr>
        <w:t xml:space="preserve"> </w:t>
      </w:r>
      <w:r>
        <w:rPr>
          <w:w w:val="105"/>
        </w:rPr>
        <w:t>of</w:t>
      </w:r>
      <w:r>
        <w:rPr>
          <w:spacing w:val="-8"/>
          <w:w w:val="105"/>
        </w:rPr>
        <w:t xml:space="preserve"> </w:t>
      </w:r>
      <w:r>
        <w:rPr>
          <w:w w:val="105"/>
        </w:rPr>
        <w:t>these</w:t>
      </w:r>
      <w:r>
        <w:rPr>
          <w:spacing w:val="-8"/>
          <w:w w:val="105"/>
        </w:rPr>
        <w:t xml:space="preserve"> </w:t>
      </w:r>
      <w:r>
        <w:rPr>
          <w:w w:val="105"/>
        </w:rPr>
        <w:t>16</w:t>
      </w:r>
      <w:r>
        <w:rPr>
          <w:spacing w:val="-8"/>
          <w:w w:val="105"/>
        </w:rPr>
        <w:t xml:space="preserve"> </w:t>
      </w:r>
      <w:r>
        <w:rPr>
          <w:w w:val="105"/>
        </w:rPr>
        <w:t>classes,</w:t>
      </w:r>
      <w:r>
        <w:rPr>
          <w:spacing w:val="-8"/>
          <w:w w:val="105"/>
        </w:rPr>
        <w:t xml:space="preserve"> </w:t>
      </w:r>
      <w:r>
        <w:rPr>
          <w:w w:val="105"/>
        </w:rPr>
        <w:t>nine</w:t>
      </w:r>
      <w:r>
        <w:rPr>
          <w:spacing w:val="-8"/>
          <w:w w:val="105"/>
        </w:rPr>
        <w:t xml:space="preserve"> </w:t>
      </w:r>
      <w:r>
        <w:rPr>
          <w:w w:val="105"/>
        </w:rPr>
        <w:t>are</w:t>
      </w:r>
      <w:r>
        <w:rPr>
          <w:spacing w:val="-8"/>
          <w:w w:val="105"/>
        </w:rPr>
        <w:t xml:space="preserve"> </w:t>
      </w:r>
      <w:r>
        <w:rPr>
          <w:w w:val="105"/>
        </w:rPr>
        <w:t>entirely</w:t>
      </w:r>
      <w:r>
        <w:rPr>
          <w:spacing w:val="-8"/>
          <w:w w:val="105"/>
        </w:rPr>
        <w:t xml:space="preserve"> </w:t>
      </w:r>
      <w:r>
        <w:rPr>
          <w:w w:val="105"/>
        </w:rPr>
        <w:t>urban,</w:t>
      </w:r>
      <w:r>
        <w:rPr>
          <w:spacing w:val="-8"/>
          <w:w w:val="105"/>
        </w:rPr>
        <w:t xml:space="preserve"> </w:t>
      </w:r>
      <w:r>
        <w:rPr>
          <w:w w:val="105"/>
        </w:rPr>
        <w:t>four</w:t>
      </w:r>
      <w:r>
        <w:rPr>
          <w:spacing w:val="-8"/>
          <w:w w:val="105"/>
        </w:rPr>
        <w:t xml:space="preserve"> </w:t>
      </w:r>
      <w:r>
        <w:rPr>
          <w:w w:val="105"/>
        </w:rPr>
        <w:t>are</w:t>
      </w:r>
      <w:r>
        <w:rPr>
          <w:spacing w:val="-8"/>
          <w:w w:val="105"/>
        </w:rPr>
        <w:t xml:space="preserve"> </w:t>
      </w:r>
      <w:r>
        <w:rPr>
          <w:w w:val="105"/>
        </w:rPr>
        <w:t>peripheral,</w:t>
      </w:r>
      <w:r>
        <w:rPr>
          <w:spacing w:val="-8"/>
          <w:w w:val="105"/>
        </w:rPr>
        <w:t xml:space="preserve"> </w:t>
      </w:r>
      <w:r>
        <w:rPr>
          <w:w w:val="105"/>
        </w:rPr>
        <w:t>and only</w:t>
      </w:r>
      <w:r>
        <w:rPr>
          <w:spacing w:val="-6"/>
          <w:w w:val="105"/>
        </w:rPr>
        <w:t xml:space="preserve"> </w:t>
      </w:r>
      <w:r>
        <w:rPr>
          <w:w w:val="105"/>
        </w:rPr>
        <w:t>three</w:t>
      </w:r>
      <w:r>
        <w:rPr>
          <w:spacing w:val="-6"/>
          <w:w w:val="105"/>
        </w:rPr>
        <w:t xml:space="preserve"> </w:t>
      </w:r>
      <w:r>
        <w:rPr>
          <w:w w:val="105"/>
        </w:rPr>
        <w:t>classify</w:t>
      </w:r>
      <w:r>
        <w:rPr>
          <w:spacing w:val="-6"/>
          <w:w w:val="105"/>
        </w:rPr>
        <w:t xml:space="preserve"> </w:t>
      </w:r>
      <w:r>
        <w:rPr>
          <w:w w:val="105"/>
        </w:rPr>
        <w:t>natural</w:t>
      </w:r>
      <w:r>
        <w:rPr>
          <w:spacing w:val="-6"/>
          <w:w w:val="105"/>
        </w:rPr>
        <w:t xml:space="preserve"> </w:t>
      </w:r>
      <w:r>
        <w:rPr>
          <w:w w:val="105"/>
        </w:rPr>
        <w:t>spaces,</w:t>
      </w:r>
      <w:r>
        <w:rPr>
          <w:spacing w:val="-6"/>
          <w:w w:val="105"/>
        </w:rPr>
        <w:t xml:space="preserve"> </w:t>
      </w:r>
      <w:r>
        <w:rPr>
          <w:w w:val="105"/>
        </w:rPr>
        <w:t>inverting</w:t>
      </w:r>
      <w:r>
        <w:rPr>
          <w:spacing w:val="-6"/>
          <w:w w:val="105"/>
        </w:rPr>
        <w:t xml:space="preserve"> </w:t>
      </w:r>
      <w:r>
        <w:rPr>
          <w:w w:val="105"/>
        </w:rPr>
        <w:t>the</w:t>
      </w:r>
      <w:r>
        <w:rPr>
          <w:spacing w:val="-6"/>
          <w:w w:val="105"/>
        </w:rPr>
        <w:t xml:space="preserve"> </w:t>
      </w:r>
      <w:r>
        <w:rPr>
          <w:w w:val="105"/>
        </w:rPr>
        <w:t>ratio</w:t>
      </w:r>
      <w:r>
        <w:rPr>
          <w:spacing w:val="-6"/>
          <w:w w:val="105"/>
        </w:rPr>
        <w:t xml:space="preserve"> </w:t>
      </w:r>
      <w:r>
        <w:rPr>
          <w:w w:val="105"/>
        </w:rPr>
        <w:t>of</w:t>
      </w:r>
      <w:r>
        <w:rPr>
          <w:spacing w:val="-6"/>
          <w:w w:val="105"/>
        </w:rPr>
        <w:t xml:space="preserve"> </w:t>
      </w:r>
      <w:r>
        <w:rPr>
          <w:w w:val="105"/>
        </w:rPr>
        <w:t>built</w:t>
      </w:r>
      <w:r>
        <w:rPr>
          <w:spacing w:val="-6"/>
          <w:w w:val="105"/>
        </w:rPr>
        <w:t xml:space="preserve"> </w:t>
      </w:r>
      <w:r>
        <w:rPr>
          <w:w w:val="105"/>
        </w:rPr>
        <w:t>vs</w:t>
      </w:r>
      <w:r>
        <w:rPr>
          <w:spacing w:val="-6"/>
          <w:w w:val="105"/>
        </w:rPr>
        <w:t xml:space="preserve"> </w:t>
      </w:r>
      <w:r>
        <w:rPr>
          <w:w w:val="105"/>
        </w:rPr>
        <w:t>unbuilt</w:t>
      </w:r>
      <w:r>
        <w:rPr>
          <w:spacing w:val="-6"/>
          <w:w w:val="105"/>
        </w:rPr>
        <w:t xml:space="preserve"> </w:t>
      </w:r>
      <w:r>
        <w:rPr>
          <w:w w:val="105"/>
        </w:rPr>
        <w:t>classes</w:t>
      </w:r>
      <w:r>
        <w:rPr>
          <w:spacing w:val="-6"/>
          <w:w w:val="105"/>
        </w:rPr>
        <w:t xml:space="preserve"> </w:t>
      </w:r>
      <w:r>
        <w:rPr>
          <w:w w:val="105"/>
        </w:rPr>
        <w:t>common</w:t>
      </w:r>
      <w:r>
        <w:rPr>
          <w:spacing w:val="-6"/>
          <w:w w:val="105"/>
        </w:rPr>
        <w:t xml:space="preserve"> </w:t>
      </w:r>
      <w:r>
        <w:rPr>
          <w:w w:val="105"/>
        </w:rPr>
        <w:t>in</w:t>
      </w:r>
      <w:r>
        <w:rPr>
          <w:spacing w:val="-6"/>
          <w:w w:val="105"/>
        </w:rPr>
        <w:t xml:space="preserve"> </w:t>
      </w:r>
      <w:r>
        <w:rPr>
          <w:w w:val="105"/>
        </w:rPr>
        <w:t>LULC. However, out of these 16 classes, some are very rare, and it would not be feasible to attempt to predict</w:t>
      </w:r>
      <w:r>
        <w:rPr>
          <w:spacing w:val="-2"/>
          <w:w w:val="105"/>
        </w:rPr>
        <w:t xml:space="preserve"> </w:t>
      </w:r>
      <w:r>
        <w:rPr>
          <w:w w:val="105"/>
        </w:rPr>
        <w:t>them. Therefore,</w:t>
      </w:r>
      <w:r>
        <w:rPr>
          <w:spacing w:val="-1"/>
          <w:w w:val="105"/>
        </w:rPr>
        <w:t xml:space="preserve"> </w:t>
      </w:r>
      <w:r>
        <w:rPr>
          <w:w w:val="105"/>
        </w:rPr>
        <w:t>we</w:t>
      </w:r>
      <w:r>
        <w:rPr>
          <w:spacing w:val="-2"/>
          <w:w w:val="105"/>
        </w:rPr>
        <w:t xml:space="preserve"> </w:t>
      </w:r>
      <w:r>
        <w:rPr>
          <w:w w:val="105"/>
        </w:rPr>
        <w:t>merge</w:t>
      </w:r>
      <w:r>
        <w:rPr>
          <w:spacing w:val="-2"/>
          <w:w w:val="105"/>
        </w:rPr>
        <w:t xml:space="preserve"> </w:t>
      </w:r>
      <w:r>
        <w:rPr>
          <w:w w:val="105"/>
        </w:rPr>
        <w:t>five</w:t>
      </w:r>
      <w:r>
        <w:rPr>
          <w:spacing w:val="-2"/>
          <w:w w:val="105"/>
        </w:rPr>
        <w:t xml:space="preserve"> </w:t>
      </w:r>
      <w:r>
        <w:rPr>
          <w:w w:val="105"/>
        </w:rPr>
        <w:t>classes</w:t>
      </w:r>
      <w:r>
        <w:rPr>
          <w:spacing w:val="-2"/>
          <w:w w:val="105"/>
        </w:rPr>
        <w:t xml:space="preserve"> </w:t>
      </w:r>
      <w:r>
        <w:rPr>
          <w:w w:val="105"/>
        </w:rPr>
        <w:t>under</w:t>
      </w:r>
      <w:r>
        <w:rPr>
          <w:spacing w:val="-2"/>
          <w:w w:val="105"/>
        </w:rPr>
        <w:t xml:space="preserve"> </w:t>
      </w:r>
      <w:r>
        <w:rPr>
          <w:w w:val="105"/>
        </w:rPr>
        <w:t>the</w:t>
      </w:r>
      <w:r>
        <w:rPr>
          <w:spacing w:val="-2"/>
          <w:w w:val="105"/>
        </w:rPr>
        <w:t xml:space="preserve"> </w:t>
      </w:r>
      <w:r>
        <w:rPr>
          <w:w w:val="105"/>
        </w:rPr>
        <w:t>”urbanity”</w:t>
      </w:r>
      <w:r>
        <w:rPr>
          <w:spacing w:val="-2"/>
          <w:w w:val="105"/>
        </w:rPr>
        <w:t xml:space="preserve"> </w:t>
      </w:r>
      <w:r>
        <w:rPr>
          <w:w w:val="105"/>
        </w:rPr>
        <w:t>group</w:t>
      </w:r>
      <w:r>
        <w:rPr>
          <w:spacing w:val="-2"/>
          <w:w w:val="105"/>
        </w:rPr>
        <w:t xml:space="preserve"> </w:t>
      </w:r>
      <w:r>
        <w:rPr>
          <w:w w:val="105"/>
        </w:rPr>
        <w:t>into</w:t>
      </w:r>
      <w:r>
        <w:rPr>
          <w:spacing w:val="-2"/>
          <w:w w:val="105"/>
        </w:rPr>
        <w:t xml:space="preserve"> </w:t>
      </w:r>
      <w:r>
        <w:rPr>
          <w:w w:val="105"/>
        </w:rPr>
        <w:t>a</w:t>
      </w:r>
      <w:r>
        <w:rPr>
          <w:spacing w:val="-2"/>
          <w:w w:val="105"/>
        </w:rPr>
        <w:t xml:space="preserve"> </w:t>
      </w:r>
      <w:r>
        <w:rPr>
          <w:w w:val="105"/>
        </w:rPr>
        <w:t>single</w:t>
      </w:r>
      <w:r>
        <w:rPr>
          <w:spacing w:val="-2"/>
          <w:w w:val="105"/>
        </w:rPr>
        <w:t xml:space="preserve"> </w:t>
      </w:r>
      <w:r>
        <w:rPr>
          <w:w w:val="105"/>
        </w:rPr>
        <w:t>one</w:t>
      </w:r>
      <w:r>
        <w:rPr>
          <w:spacing w:val="-2"/>
          <w:w w:val="105"/>
        </w:rPr>
        <w:t xml:space="preserve"> </w:t>
      </w:r>
      <w:r>
        <w:rPr>
          <w:w w:val="105"/>
        </w:rPr>
        <w:t>and use</w:t>
      </w:r>
      <w:r>
        <w:rPr>
          <w:spacing w:val="-13"/>
          <w:w w:val="105"/>
        </w:rPr>
        <w:t xml:space="preserve"> </w:t>
      </w:r>
      <w:r>
        <w:rPr>
          <w:w w:val="105"/>
        </w:rPr>
        <w:t>the</w:t>
      </w:r>
      <w:r>
        <w:rPr>
          <w:spacing w:val="-13"/>
          <w:w w:val="105"/>
        </w:rPr>
        <w:t xml:space="preserve"> </w:t>
      </w:r>
      <w:r>
        <w:rPr>
          <w:w w:val="105"/>
        </w:rPr>
        <w:t>resulting</w:t>
      </w:r>
      <w:r>
        <w:rPr>
          <w:spacing w:val="-12"/>
          <w:w w:val="105"/>
        </w:rPr>
        <w:t xml:space="preserve"> </w:t>
      </w:r>
      <w:r>
        <w:rPr>
          <w:w w:val="105"/>
        </w:rPr>
        <w:t>12</w:t>
      </w:r>
      <w:r>
        <w:rPr>
          <w:spacing w:val="-13"/>
          <w:w w:val="105"/>
        </w:rPr>
        <w:t xml:space="preserve"> </w:t>
      </w:r>
      <w:r>
        <w:rPr>
          <w:w w:val="105"/>
        </w:rPr>
        <w:t>classes</w:t>
      </w:r>
      <w:r>
        <w:rPr>
          <w:spacing w:val="-13"/>
          <w:w w:val="105"/>
        </w:rPr>
        <w:t xml:space="preserve"> </w:t>
      </w:r>
      <w:r>
        <w:rPr>
          <w:w w:val="105"/>
        </w:rPr>
        <w:t>throughout</w:t>
      </w:r>
      <w:r>
        <w:rPr>
          <w:spacing w:val="-12"/>
          <w:w w:val="105"/>
        </w:rPr>
        <w:t xml:space="preserve"> </w:t>
      </w:r>
      <w:r>
        <w:rPr>
          <w:w w:val="105"/>
        </w:rPr>
        <w:t>this</w:t>
      </w:r>
      <w:r>
        <w:rPr>
          <w:spacing w:val="-13"/>
          <w:w w:val="105"/>
        </w:rPr>
        <w:t xml:space="preserve"> </w:t>
      </w:r>
      <w:r>
        <w:rPr>
          <w:w w:val="105"/>
        </w:rPr>
        <w:t>paper,</w:t>
      </w:r>
      <w:r>
        <w:rPr>
          <w:spacing w:val="-12"/>
          <w:w w:val="105"/>
        </w:rPr>
        <w:t xml:space="preserve"> </w:t>
      </w:r>
      <w:r>
        <w:rPr>
          <w:w w:val="105"/>
        </w:rPr>
        <w:t>while</w:t>
      </w:r>
      <w:r>
        <w:rPr>
          <w:spacing w:val="-13"/>
          <w:w w:val="105"/>
        </w:rPr>
        <w:t xml:space="preserve"> </w:t>
      </w:r>
      <w:r>
        <w:rPr>
          <w:w w:val="105"/>
        </w:rPr>
        <w:t>using</w:t>
      </w:r>
      <w:r>
        <w:rPr>
          <w:spacing w:val="-13"/>
          <w:w w:val="105"/>
        </w:rPr>
        <w:t xml:space="preserve"> </w:t>
      </w:r>
      <w:r>
        <w:rPr>
          <w:w w:val="105"/>
        </w:rPr>
        <w:t>entirety</w:t>
      </w:r>
      <w:r>
        <w:rPr>
          <w:spacing w:val="-12"/>
          <w:w w:val="105"/>
        </w:rPr>
        <w:t xml:space="preserve"> </w:t>
      </w:r>
      <w:r>
        <w:rPr>
          <w:w w:val="105"/>
        </w:rPr>
        <w:t>of</w:t>
      </w:r>
      <w:r>
        <w:rPr>
          <w:spacing w:val="-13"/>
          <w:w w:val="105"/>
        </w:rPr>
        <w:t xml:space="preserve"> </w:t>
      </w:r>
      <w:r>
        <w:rPr>
          <w:w w:val="105"/>
        </w:rPr>
        <w:t>Great</w:t>
      </w:r>
      <w:r>
        <w:rPr>
          <w:spacing w:val="-13"/>
          <w:w w:val="105"/>
        </w:rPr>
        <w:t xml:space="preserve"> </w:t>
      </w:r>
      <w:r>
        <w:rPr>
          <w:w w:val="105"/>
        </w:rPr>
        <w:t>Britain</w:t>
      </w:r>
      <w:r>
        <w:rPr>
          <w:spacing w:val="-12"/>
          <w:w w:val="105"/>
        </w:rPr>
        <w:t xml:space="preserve"> </w:t>
      </w:r>
      <w:r>
        <w:rPr>
          <w:w w:val="105"/>
        </w:rPr>
        <w:t>as</w:t>
      </w:r>
      <w:r>
        <w:rPr>
          <w:spacing w:val="-13"/>
          <w:w w:val="105"/>
        </w:rPr>
        <w:t xml:space="preserve"> </w:t>
      </w:r>
      <w:r>
        <w:rPr>
          <w:w w:val="105"/>
        </w:rPr>
        <w:t>a</w:t>
      </w:r>
      <w:r>
        <w:rPr>
          <w:spacing w:val="-13"/>
          <w:w w:val="105"/>
        </w:rPr>
        <w:t xml:space="preserve"> </w:t>
      </w:r>
      <w:r>
        <w:rPr>
          <w:w w:val="105"/>
        </w:rPr>
        <w:t>study area.</w:t>
      </w:r>
      <w:r>
        <w:rPr>
          <w:spacing w:val="40"/>
          <w:w w:val="105"/>
        </w:rPr>
        <w:t xml:space="preserve"> </w:t>
      </w:r>
      <w:r>
        <w:rPr>
          <w:w w:val="105"/>
        </w:rPr>
        <w:t>A note of caution on the delineation of these classes is warranted.</w:t>
      </w:r>
      <w:r>
        <w:rPr>
          <w:spacing w:val="40"/>
          <w:w w:val="105"/>
        </w:rPr>
        <w:t xml:space="preserve"> </w:t>
      </w:r>
      <w:r>
        <w:rPr>
          <w:w w:val="105"/>
        </w:rPr>
        <w:t xml:space="preserve">While maps like those in Figure </w:t>
      </w:r>
      <w:hyperlink w:anchor="_bookmark6" w:history="1">
        <w:r>
          <w:rPr>
            <w:color w:val="0000FF"/>
            <w:w w:val="105"/>
          </w:rPr>
          <w:t>3</w:t>
        </w:r>
      </w:hyperlink>
      <w:r>
        <w:rPr>
          <w:color w:val="0000FF"/>
          <w:w w:val="105"/>
        </w:rPr>
        <w:t xml:space="preserve"> </w:t>
      </w:r>
      <w:r>
        <w:rPr>
          <w:w w:val="105"/>
        </w:rPr>
        <w:t>implicitly convey the idea of clearcut boundaries between signature types, reality is much</w:t>
      </w:r>
      <w:r>
        <w:rPr>
          <w:spacing w:val="-4"/>
          <w:w w:val="105"/>
        </w:rPr>
        <w:t xml:space="preserve"> </w:t>
      </w:r>
      <w:r>
        <w:rPr>
          <w:w w:val="105"/>
        </w:rPr>
        <w:t>more</w:t>
      </w:r>
      <w:r>
        <w:rPr>
          <w:spacing w:val="-4"/>
          <w:w w:val="105"/>
        </w:rPr>
        <w:t xml:space="preserve"> </w:t>
      </w:r>
      <w:r>
        <w:rPr>
          <w:w w:val="105"/>
        </w:rPr>
        <w:t>complex. Thus,</w:t>
      </w:r>
      <w:r>
        <w:rPr>
          <w:spacing w:val="-3"/>
          <w:w w:val="105"/>
        </w:rPr>
        <w:t xml:space="preserve"> </w:t>
      </w:r>
      <w:r>
        <w:rPr>
          <w:w w:val="105"/>
        </w:rPr>
        <w:t>boundaries</w:t>
      </w:r>
      <w:r>
        <w:rPr>
          <w:spacing w:val="-5"/>
          <w:w w:val="105"/>
        </w:rPr>
        <w:t xml:space="preserve"> </w:t>
      </w:r>
      <w:r>
        <w:rPr>
          <w:w w:val="105"/>
        </w:rPr>
        <w:t>between</w:t>
      </w:r>
      <w:r>
        <w:rPr>
          <w:spacing w:val="-4"/>
          <w:w w:val="105"/>
        </w:rPr>
        <w:t xml:space="preserve"> </w:t>
      </w:r>
      <w:r>
        <w:rPr>
          <w:w w:val="105"/>
        </w:rPr>
        <w:t>signatures</w:t>
      </w:r>
      <w:r>
        <w:rPr>
          <w:spacing w:val="-4"/>
          <w:w w:val="105"/>
        </w:rPr>
        <w:t xml:space="preserve"> </w:t>
      </w:r>
      <w:r>
        <w:rPr>
          <w:w w:val="105"/>
        </w:rPr>
        <w:t>should</w:t>
      </w:r>
      <w:r>
        <w:rPr>
          <w:spacing w:val="-4"/>
          <w:w w:val="105"/>
        </w:rPr>
        <w:t xml:space="preserve"> </w:t>
      </w:r>
      <w:r>
        <w:rPr>
          <w:w w:val="105"/>
        </w:rPr>
        <w:t>be</w:t>
      </w:r>
      <w:r>
        <w:rPr>
          <w:spacing w:val="-4"/>
          <w:w w:val="105"/>
        </w:rPr>
        <w:t xml:space="preserve"> </w:t>
      </w:r>
      <w:r>
        <w:rPr>
          <w:w w:val="105"/>
        </w:rPr>
        <w:t>taken</w:t>
      </w:r>
      <w:r>
        <w:rPr>
          <w:spacing w:val="-5"/>
          <w:w w:val="105"/>
        </w:rPr>
        <w:t xml:space="preserve"> </w:t>
      </w:r>
      <w:r>
        <w:rPr>
          <w:w w:val="105"/>
        </w:rPr>
        <w:t>as</w:t>
      </w:r>
      <w:r>
        <w:rPr>
          <w:spacing w:val="-4"/>
          <w:w w:val="105"/>
        </w:rPr>
        <w:t xml:space="preserve"> </w:t>
      </w:r>
      <w:hyperlink w:anchor="_bookmark31" w:history="1">
        <w:r>
          <w:rPr>
            <w:color w:val="00004C"/>
            <w:w w:val="105"/>
          </w:rPr>
          <w:t>Fleischmann</w:t>
        </w:r>
        <w:r>
          <w:rPr>
            <w:color w:val="00004C"/>
            <w:spacing w:val="-4"/>
            <w:w w:val="105"/>
          </w:rPr>
          <w:t xml:space="preserve"> </w:t>
        </w:r>
        <w:r>
          <w:rPr>
            <w:color w:val="00004C"/>
            <w:w w:val="105"/>
          </w:rPr>
          <w:t>and</w:t>
        </w:r>
      </w:hyperlink>
      <w:r>
        <w:rPr>
          <w:color w:val="00004C"/>
          <w:w w:val="105"/>
        </w:rPr>
        <w:t xml:space="preserve"> </w:t>
      </w:r>
      <w:hyperlink w:anchor="_bookmark31" w:history="1">
        <w:r>
          <w:rPr>
            <w:color w:val="00004C"/>
            <w:w w:val="105"/>
          </w:rPr>
          <w:t>Arribas-Bel</w:t>
        </w:r>
      </w:hyperlink>
      <w:r>
        <w:rPr>
          <w:color w:val="00004C"/>
          <w:w w:val="105"/>
        </w:rPr>
        <w:t xml:space="preserve"> </w:t>
      </w:r>
      <w:r>
        <w:rPr>
          <w:w w:val="105"/>
        </w:rPr>
        <w:t>(</w:t>
      </w:r>
      <w:hyperlink w:anchor="_bookmark31" w:history="1">
        <w:r>
          <w:rPr>
            <w:color w:val="00004C"/>
            <w:w w:val="105"/>
          </w:rPr>
          <w:t>2022</w:t>
        </w:r>
      </w:hyperlink>
      <w:r>
        <w:rPr>
          <w:w w:val="105"/>
        </w:rPr>
        <w:t>)’s best estimate at delineating each area, but also on the understanding that reality is much more fluid, porous, and fuzzy.</w:t>
      </w:r>
    </w:p>
    <w:p w14:paraId="5D0A3C83" w14:textId="77777777" w:rsidR="00E37508" w:rsidRDefault="00E37508">
      <w:pPr>
        <w:pStyle w:val="BodyText"/>
        <w:spacing w:before="87"/>
      </w:pPr>
    </w:p>
    <w:p w14:paraId="6CC04FD2" w14:textId="77777777" w:rsidR="00E37508" w:rsidRDefault="00000000">
      <w:pPr>
        <w:pStyle w:val="ListParagraph"/>
        <w:numPr>
          <w:ilvl w:val="2"/>
          <w:numId w:val="3"/>
        </w:numPr>
        <w:tabs>
          <w:tab w:val="left" w:pos="660"/>
        </w:tabs>
        <w:spacing w:before="1"/>
        <w:ind w:left="660" w:hanging="543"/>
        <w:rPr>
          <w:i/>
        </w:rPr>
      </w:pPr>
      <w:bookmarkStart w:id="23" w:name="2.1.2_Sentinel_2_imagery"/>
      <w:bookmarkEnd w:id="23"/>
      <w:r>
        <w:rPr>
          <w:i/>
        </w:rPr>
        <w:t>Sentinel</w:t>
      </w:r>
      <w:r>
        <w:rPr>
          <w:i/>
          <w:spacing w:val="2"/>
        </w:rPr>
        <w:t xml:space="preserve"> </w:t>
      </w:r>
      <w:r>
        <w:rPr>
          <w:rFonts w:ascii="Calibri"/>
          <w:i/>
        </w:rPr>
        <w:t>2</w:t>
      </w:r>
      <w:r>
        <w:rPr>
          <w:rFonts w:ascii="Calibri"/>
          <w:i/>
          <w:spacing w:val="1"/>
        </w:rPr>
        <w:t xml:space="preserve"> </w:t>
      </w:r>
      <w:r>
        <w:rPr>
          <w:i/>
          <w:spacing w:val="-2"/>
        </w:rPr>
        <w:t>imagery</w:t>
      </w:r>
    </w:p>
    <w:p w14:paraId="28C30A26" w14:textId="77777777" w:rsidR="00E37508" w:rsidRDefault="00000000">
      <w:pPr>
        <w:pStyle w:val="BodyText"/>
        <w:spacing w:before="214" w:line="304" w:lineRule="auto"/>
        <w:ind w:left="117" w:right="729"/>
        <w:jc w:val="both"/>
      </w:pPr>
      <w:r>
        <w:t xml:space="preserve">The second data input used in this research is satellite imagery provided by the Sentinel 2 mission. </w:t>
      </w:r>
      <w:r>
        <w:rPr>
          <w:w w:val="105"/>
        </w:rPr>
        <w:t>Specifically, we</w:t>
      </w:r>
      <w:r>
        <w:rPr>
          <w:spacing w:val="-1"/>
          <w:w w:val="105"/>
        </w:rPr>
        <w:t xml:space="preserve"> </w:t>
      </w:r>
      <w:r>
        <w:rPr>
          <w:w w:val="105"/>
        </w:rPr>
        <w:t>use</w:t>
      </w:r>
      <w:r>
        <w:rPr>
          <w:spacing w:val="-1"/>
          <w:w w:val="105"/>
        </w:rPr>
        <w:t xml:space="preserve"> </w:t>
      </w:r>
      <w:r>
        <w:rPr>
          <w:w w:val="105"/>
        </w:rPr>
        <w:t>the</w:t>
      </w:r>
      <w:r>
        <w:rPr>
          <w:spacing w:val="-1"/>
          <w:w w:val="105"/>
        </w:rPr>
        <w:t xml:space="preserve"> </w:t>
      </w:r>
      <w:r>
        <w:rPr>
          <w:w w:val="105"/>
        </w:rPr>
        <w:t>pre-processed</w:t>
      </w:r>
      <w:r>
        <w:rPr>
          <w:spacing w:val="-1"/>
          <w:w w:val="105"/>
        </w:rPr>
        <w:t xml:space="preserve"> </w:t>
      </w:r>
      <w:r>
        <w:rPr>
          <w:w w:val="105"/>
        </w:rPr>
        <w:t>cloud-free</w:t>
      </w:r>
      <w:r>
        <w:rPr>
          <w:spacing w:val="-1"/>
          <w:w w:val="105"/>
        </w:rPr>
        <w:t xml:space="preserve"> </w:t>
      </w:r>
      <w:r>
        <w:rPr>
          <w:w w:val="105"/>
        </w:rPr>
        <w:t>mosaic</w:t>
      </w:r>
      <w:r>
        <w:rPr>
          <w:spacing w:val="-1"/>
          <w:w w:val="105"/>
        </w:rPr>
        <w:t xml:space="preserve"> </w:t>
      </w:r>
      <w:r>
        <w:rPr>
          <w:w w:val="105"/>
        </w:rPr>
        <w:t>of</w:t>
      </w:r>
      <w:r>
        <w:rPr>
          <w:spacing w:val="-1"/>
          <w:w w:val="105"/>
        </w:rPr>
        <w:t xml:space="preserve"> </w:t>
      </w:r>
      <w:r>
        <w:rPr>
          <w:w w:val="105"/>
        </w:rPr>
        <w:t>Sentinel</w:t>
      </w:r>
      <w:r>
        <w:rPr>
          <w:spacing w:val="-1"/>
          <w:w w:val="105"/>
        </w:rPr>
        <w:t xml:space="preserve"> </w:t>
      </w:r>
      <w:r>
        <w:rPr>
          <w:w w:val="105"/>
        </w:rPr>
        <w:t>2</w:t>
      </w:r>
      <w:r>
        <w:rPr>
          <w:spacing w:val="-1"/>
          <w:w w:val="105"/>
        </w:rPr>
        <w:t xml:space="preserve"> </w:t>
      </w:r>
      <w:r>
        <w:rPr>
          <w:w w:val="105"/>
        </w:rPr>
        <w:t>released</w:t>
      </w:r>
      <w:r>
        <w:rPr>
          <w:spacing w:val="-1"/>
          <w:w w:val="105"/>
        </w:rPr>
        <w:t xml:space="preserve"> </w:t>
      </w:r>
      <w:r>
        <w:rPr>
          <w:w w:val="105"/>
        </w:rPr>
        <w:t>by</w:t>
      </w:r>
      <w:r>
        <w:rPr>
          <w:spacing w:val="-1"/>
          <w:w w:val="105"/>
        </w:rPr>
        <w:t xml:space="preserve"> </w:t>
      </w:r>
      <w:hyperlink w:anchor="_bookmark27" w:history="1">
        <w:r>
          <w:rPr>
            <w:color w:val="00004C"/>
            <w:w w:val="105"/>
          </w:rPr>
          <w:t>Corbane</w:t>
        </w:r>
        <w:r>
          <w:rPr>
            <w:color w:val="00004C"/>
            <w:spacing w:val="-1"/>
            <w:w w:val="105"/>
          </w:rPr>
          <w:t xml:space="preserve"> </w:t>
        </w:r>
        <w:r>
          <w:rPr>
            <w:color w:val="00004C"/>
            <w:w w:val="105"/>
          </w:rPr>
          <w:t>et</w:t>
        </w:r>
        <w:r>
          <w:rPr>
            <w:color w:val="00004C"/>
            <w:spacing w:val="-1"/>
            <w:w w:val="105"/>
          </w:rPr>
          <w:t xml:space="preserve"> </w:t>
        </w:r>
        <w:r>
          <w:rPr>
            <w:color w:val="00004C"/>
            <w:w w:val="105"/>
          </w:rPr>
          <w:t>al.</w:t>
        </w:r>
      </w:hyperlink>
      <w:r>
        <w:rPr>
          <w:color w:val="00004C"/>
          <w:w w:val="105"/>
        </w:rPr>
        <w:t xml:space="preserve"> </w:t>
      </w:r>
      <w:r>
        <w:t>(</w:t>
      </w:r>
      <w:hyperlink w:anchor="_bookmark27" w:history="1">
        <w:r>
          <w:rPr>
            <w:color w:val="00004C"/>
          </w:rPr>
          <w:t>2020</w:t>
        </w:r>
      </w:hyperlink>
      <w:r>
        <w:t xml:space="preserve">). The mosaic provides pixel-level composite based on imagery for the period January 2017- </w:t>
      </w:r>
      <w:r>
        <w:rPr>
          <w:w w:val="105"/>
        </w:rPr>
        <w:t>December</w:t>
      </w:r>
      <w:r>
        <w:rPr>
          <w:spacing w:val="-4"/>
          <w:w w:val="105"/>
        </w:rPr>
        <w:t xml:space="preserve"> </w:t>
      </w:r>
      <w:r>
        <w:rPr>
          <w:w w:val="105"/>
        </w:rPr>
        <w:t>2018</w:t>
      </w:r>
      <w:r>
        <w:rPr>
          <w:spacing w:val="-4"/>
          <w:w w:val="105"/>
        </w:rPr>
        <w:t xml:space="preserve"> </w:t>
      </w:r>
      <w:r>
        <w:rPr>
          <w:w w:val="105"/>
        </w:rPr>
        <w:t>at</w:t>
      </w:r>
      <w:r>
        <w:rPr>
          <w:spacing w:val="-4"/>
          <w:w w:val="105"/>
        </w:rPr>
        <w:t xml:space="preserve"> </w:t>
      </w:r>
      <w:r>
        <w:rPr>
          <w:w w:val="105"/>
        </w:rPr>
        <w:t>an</w:t>
      </w:r>
      <w:r>
        <w:rPr>
          <w:spacing w:val="-4"/>
          <w:w w:val="105"/>
        </w:rPr>
        <w:t xml:space="preserve"> </w:t>
      </w:r>
      <w:r>
        <w:rPr>
          <w:w w:val="105"/>
        </w:rPr>
        <w:t>original</w:t>
      </w:r>
      <w:r>
        <w:rPr>
          <w:spacing w:val="-4"/>
          <w:w w:val="105"/>
        </w:rPr>
        <w:t xml:space="preserve"> </w:t>
      </w:r>
      <w:r>
        <w:rPr>
          <w:w w:val="105"/>
        </w:rPr>
        <w:t>resolution</w:t>
      </w:r>
      <w:r>
        <w:rPr>
          <w:spacing w:val="-4"/>
          <w:w w:val="105"/>
        </w:rPr>
        <w:t xml:space="preserve"> </w:t>
      </w:r>
      <w:r>
        <w:rPr>
          <w:w w:val="105"/>
        </w:rPr>
        <w:t>of</w:t>
      </w:r>
      <w:r>
        <w:rPr>
          <w:spacing w:val="-4"/>
          <w:w w:val="105"/>
        </w:rPr>
        <w:t xml:space="preserve"> </w:t>
      </w:r>
      <w:r>
        <w:rPr>
          <w:w w:val="105"/>
        </w:rPr>
        <w:t>10</w:t>
      </w:r>
      <w:r>
        <w:rPr>
          <w:spacing w:val="-4"/>
          <w:w w:val="105"/>
        </w:rPr>
        <w:t xml:space="preserve"> </w:t>
      </w:r>
      <w:r>
        <w:rPr>
          <w:w w:val="105"/>
        </w:rPr>
        <w:t>meters</w:t>
      </w:r>
      <w:r>
        <w:rPr>
          <w:spacing w:val="-4"/>
          <w:w w:val="105"/>
        </w:rPr>
        <w:t xml:space="preserve"> </w:t>
      </w:r>
      <w:r>
        <w:rPr>
          <w:w w:val="105"/>
        </w:rPr>
        <w:t>per</w:t>
      </w:r>
      <w:r>
        <w:rPr>
          <w:spacing w:val="-4"/>
          <w:w w:val="105"/>
        </w:rPr>
        <w:t xml:space="preserve"> </w:t>
      </w:r>
      <w:r>
        <w:rPr>
          <w:w w:val="105"/>
        </w:rPr>
        <w:t>pixel.</w:t>
      </w:r>
      <w:r>
        <w:rPr>
          <w:spacing w:val="16"/>
          <w:w w:val="105"/>
        </w:rPr>
        <w:t xml:space="preserve"> </w:t>
      </w:r>
      <w:r>
        <w:rPr>
          <w:w w:val="105"/>
        </w:rPr>
        <w:t>While</w:t>
      </w:r>
      <w:r>
        <w:rPr>
          <w:spacing w:val="-4"/>
          <w:w w:val="105"/>
        </w:rPr>
        <w:t xml:space="preserve"> </w:t>
      </w:r>
      <w:r>
        <w:rPr>
          <w:w w:val="105"/>
        </w:rPr>
        <w:t>Sentinel</w:t>
      </w:r>
      <w:r>
        <w:rPr>
          <w:spacing w:val="-4"/>
          <w:w w:val="105"/>
        </w:rPr>
        <w:t xml:space="preserve"> </w:t>
      </w:r>
      <w:r>
        <w:rPr>
          <w:w w:val="105"/>
        </w:rPr>
        <w:t>2</w:t>
      </w:r>
      <w:r>
        <w:rPr>
          <w:spacing w:val="-4"/>
          <w:w w:val="105"/>
        </w:rPr>
        <w:t xml:space="preserve"> </w:t>
      </w:r>
      <w:r>
        <w:rPr>
          <w:w w:val="105"/>
        </w:rPr>
        <w:t>captures</w:t>
      </w:r>
      <w:r>
        <w:rPr>
          <w:spacing w:val="-4"/>
          <w:w w:val="105"/>
        </w:rPr>
        <w:t xml:space="preserve"> </w:t>
      </w:r>
      <w:r>
        <w:rPr>
          <w:w w:val="105"/>
        </w:rPr>
        <w:t>many spectral</w:t>
      </w:r>
      <w:r>
        <w:rPr>
          <w:spacing w:val="-6"/>
          <w:w w:val="105"/>
        </w:rPr>
        <w:t xml:space="preserve"> </w:t>
      </w:r>
      <w:r>
        <w:rPr>
          <w:w w:val="105"/>
        </w:rPr>
        <w:t>bands</w:t>
      </w:r>
      <w:r>
        <w:rPr>
          <w:spacing w:val="-6"/>
          <w:w w:val="105"/>
        </w:rPr>
        <w:t xml:space="preserve"> </w:t>
      </w:r>
      <w:r>
        <w:rPr>
          <w:w w:val="105"/>
        </w:rPr>
        <w:t>beyond</w:t>
      </w:r>
      <w:r>
        <w:rPr>
          <w:spacing w:val="-6"/>
          <w:w w:val="105"/>
        </w:rPr>
        <w:t xml:space="preserve"> </w:t>
      </w:r>
      <w:r>
        <w:rPr>
          <w:w w:val="105"/>
        </w:rPr>
        <w:t>traditional</w:t>
      </w:r>
      <w:r>
        <w:rPr>
          <w:spacing w:val="-6"/>
          <w:w w:val="105"/>
        </w:rPr>
        <w:t xml:space="preserve"> </w:t>
      </w:r>
      <w:r>
        <w:rPr>
          <w:w w:val="105"/>
        </w:rPr>
        <w:t>visible</w:t>
      </w:r>
      <w:r>
        <w:rPr>
          <w:spacing w:val="-6"/>
          <w:w w:val="105"/>
        </w:rPr>
        <w:t xml:space="preserve"> </w:t>
      </w:r>
      <w:r>
        <w:rPr>
          <w:w w:val="105"/>
        </w:rPr>
        <w:t>red,</w:t>
      </w:r>
      <w:r>
        <w:rPr>
          <w:spacing w:val="-5"/>
          <w:w w:val="105"/>
        </w:rPr>
        <w:t xml:space="preserve"> </w:t>
      </w:r>
      <w:r>
        <w:rPr>
          <w:w w:val="105"/>
        </w:rPr>
        <w:t>green</w:t>
      </w:r>
      <w:r>
        <w:rPr>
          <w:spacing w:val="-6"/>
          <w:w w:val="105"/>
        </w:rPr>
        <w:t xml:space="preserve"> </w:t>
      </w:r>
      <w:r>
        <w:rPr>
          <w:w w:val="105"/>
        </w:rPr>
        <w:t>and</w:t>
      </w:r>
      <w:r>
        <w:rPr>
          <w:spacing w:val="-6"/>
          <w:w w:val="105"/>
        </w:rPr>
        <w:t xml:space="preserve"> </w:t>
      </w:r>
      <w:r>
        <w:rPr>
          <w:w w:val="105"/>
        </w:rPr>
        <w:t>blue</w:t>
      </w:r>
      <w:r>
        <w:rPr>
          <w:spacing w:val="-6"/>
          <w:w w:val="105"/>
        </w:rPr>
        <w:t xml:space="preserve"> </w:t>
      </w:r>
      <w:r>
        <w:rPr>
          <w:w w:val="105"/>
        </w:rPr>
        <w:t>(RGB),</w:t>
      </w:r>
      <w:r>
        <w:rPr>
          <w:spacing w:val="-6"/>
          <w:w w:val="105"/>
        </w:rPr>
        <w:t xml:space="preserve"> </w:t>
      </w:r>
      <w:r>
        <w:rPr>
          <w:w w:val="105"/>
        </w:rPr>
        <w:t>this</w:t>
      </w:r>
      <w:r>
        <w:rPr>
          <w:spacing w:val="-6"/>
          <w:w w:val="105"/>
        </w:rPr>
        <w:t xml:space="preserve"> </w:t>
      </w:r>
      <w:r>
        <w:rPr>
          <w:w w:val="105"/>
        </w:rPr>
        <w:t>research</w:t>
      </w:r>
      <w:r>
        <w:rPr>
          <w:spacing w:val="-6"/>
          <w:w w:val="105"/>
        </w:rPr>
        <w:t xml:space="preserve"> </w:t>
      </w:r>
      <w:r>
        <w:rPr>
          <w:w w:val="105"/>
        </w:rPr>
        <w:t>uses</w:t>
      </w:r>
      <w:r>
        <w:rPr>
          <w:spacing w:val="-6"/>
          <w:w w:val="105"/>
        </w:rPr>
        <w:t xml:space="preserve"> </w:t>
      </w:r>
      <w:r>
        <w:rPr>
          <w:w w:val="105"/>
        </w:rPr>
        <w:t>only</w:t>
      </w:r>
      <w:r>
        <w:rPr>
          <w:spacing w:val="-6"/>
          <w:w w:val="105"/>
        </w:rPr>
        <w:t xml:space="preserve"> </w:t>
      </w:r>
      <w:r>
        <w:rPr>
          <w:w w:val="105"/>
        </w:rPr>
        <w:t xml:space="preserve">RGB </w:t>
      </w:r>
      <w:r>
        <w:t xml:space="preserve">bands due to its employment of pre-trained neural networks stemming from non-satellite imagery </w:t>
      </w:r>
      <w:r>
        <w:rPr>
          <w:w w:val="105"/>
        </w:rPr>
        <w:t>that</w:t>
      </w:r>
      <w:r>
        <w:rPr>
          <w:spacing w:val="-4"/>
          <w:w w:val="105"/>
        </w:rPr>
        <w:t xml:space="preserve"> </w:t>
      </w:r>
      <w:r>
        <w:rPr>
          <w:w w:val="105"/>
        </w:rPr>
        <w:t>is</w:t>
      </w:r>
      <w:r>
        <w:rPr>
          <w:spacing w:val="-4"/>
          <w:w w:val="105"/>
        </w:rPr>
        <w:t xml:space="preserve"> </w:t>
      </w:r>
      <w:r>
        <w:rPr>
          <w:w w:val="105"/>
        </w:rPr>
        <w:t>composed</w:t>
      </w:r>
      <w:r>
        <w:rPr>
          <w:spacing w:val="-4"/>
          <w:w w:val="105"/>
        </w:rPr>
        <w:t xml:space="preserve"> </w:t>
      </w:r>
      <w:r>
        <w:rPr>
          <w:w w:val="105"/>
        </w:rPr>
        <w:t>only</w:t>
      </w:r>
      <w:r>
        <w:rPr>
          <w:spacing w:val="-4"/>
          <w:w w:val="105"/>
        </w:rPr>
        <w:t xml:space="preserve"> </w:t>
      </w:r>
      <w:r>
        <w:rPr>
          <w:w w:val="105"/>
        </w:rPr>
        <w:t>of</w:t>
      </w:r>
      <w:r>
        <w:rPr>
          <w:spacing w:val="-4"/>
          <w:w w:val="105"/>
        </w:rPr>
        <w:t xml:space="preserve"> </w:t>
      </w:r>
      <w:r>
        <w:rPr>
          <w:w w:val="105"/>
        </w:rPr>
        <w:t>RGB</w:t>
      </w:r>
      <w:r>
        <w:rPr>
          <w:spacing w:val="-4"/>
          <w:w w:val="105"/>
        </w:rPr>
        <w:t xml:space="preserve"> </w:t>
      </w:r>
      <w:r>
        <w:rPr>
          <w:w w:val="105"/>
        </w:rPr>
        <w:t>and</w:t>
      </w:r>
      <w:r>
        <w:rPr>
          <w:spacing w:val="-4"/>
          <w:w w:val="105"/>
        </w:rPr>
        <w:t xml:space="preserve"> </w:t>
      </w:r>
      <w:r>
        <w:rPr>
          <w:w w:val="105"/>
        </w:rPr>
        <w:t>an</w:t>
      </w:r>
      <w:r>
        <w:rPr>
          <w:spacing w:val="-4"/>
          <w:w w:val="105"/>
        </w:rPr>
        <w:t xml:space="preserve"> </w:t>
      </w:r>
      <w:r>
        <w:rPr>
          <w:w w:val="105"/>
        </w:rPr>
        <w:t>attempt</w:t>
      </w:r>
      <w:r>
        <w:rPr>
          <w:spacing w:val="-4"/>
          <w:w w:val="105"/>
        </w:rPr>
        <w:t xml:space="preserve"> </w:t>
      </w:r>
      <w:r>
        <w:rPr>
          <w:w w:val="105"/>
        </w:rPr>
        <w:t>to</w:t>
      </w:r>
      <w:r>
        <w:rPr>
          <w:spacing w:val="-4"/>
          <w:w w:val="105"/>
        </w:rPr>
        <w:t xml:space="preserve"> </w:t>
      </w:r>
      <w:r>
        <w:rPr>
          <w:w w:val="105"/>
        </w:rPr>
        <w:t>minimize</w:t>
      </w:r>
      <w:r>
        <w:rPr>
          <w:spacing w:val="-4"/>
          <w:w w:val="105"/>
        </w:rPr>
        <w:t xml:space="preserve"> </w:t>
      </w:r>
      <w:r>
        <w:rPr>
          <w:w w:val="105"/>
        </w:rPr>
        <w:t>training</w:t>
      </w:r>
      <w:r>
        <w:rPr>
          <w:spacing w:val="-4"/>
          <w:w w:val="105"/>
        </w:rPr>
        <w:t xml:space="preserve"> </w:t>
      </w:r>
      <w:r>
        <w:rPr>
          <w:w w:val="105"/>
        </w:rPr>
        <w:t>from</w:t>
      </w:r>
      <w:r>
        <w:rPr>
          <w:spacing w:val="-4"/>
          <w:w w:val="105"/>
        </w:rPr>
        <w:t xml:space="preserve"> </w:t>
      </w:r>
      <w:r>
        <w:rPr>
          <w:w w:val="105"/>
        </w:rPr>
        <w:t>scratch</w:t>
      </w:r>
      <w:r>
        <w:rPr>
          <w:spacing w:val="-4"/>
          <w:w w:val="105"/>
        </w:rPr>
        <w:t xml:space="preserve"> </w:t>
      </w:r>
      <w:r>
        <w:rPr>
          <w:w w:val="105"/>
        </w:rPr>
        <w:t>that</w:t>
      </w:r>
      <w:r>
        <w:rPr>
          <w:spacing w:val="-4"/>
          <w:w w:val="105"/>
        </w:rPr>
        <w:t xml:space="preserve"> </w:t>
      </w:r>
      <w:r>
        <w:rPr>
          <w:w w:val="105"/>
        </w:rPr>
        <w:t>would</w:t>
      </w:r>
      <w:r>
        <w:rPr>
          <w:spacing w:val="-4"/>
          <w:w w:val="105"/>
        </w:rPr>
        <w:t xml:space="preserve"> </w:t>
      </w:r>
      <w:r>
        <w:rPr>
          <w:w w:val="105"/>
        </w:rPr>
        <w:t>need to</w:t>
      </w:r>
      <w:r>
        <w:rPr>
          <w:spacing w:val="21"/>
          <w:w w:val="105"/>
        </w:rPr>
        <w:t xml:space="preserve"> </w:t>
      </w:r>
      <w:r>
        <w:rPr>
          <w:w w:val="105"/>
        </w:rPr>
        <w:t>happen</w:t>
      </w:r>
      <w:r>
        <w:rPr>
          <w:spacing w:val="21"/>
          <w:w w:val="105"/>
        </w:rPr>
        <w:t xml:space="preserve"> </w:t>
      </w:r>
      <w:r>
        <w:rPr>
          <w:w w:val="105"/>
        </w:rPr>
        <w:t>to</w:t>
      </w:r>
      <w:r>
        <w:rPr>
          <w:spacing w:val="21"/>
          <w:w w:val="105"/>
        </w:rPr>
        <w:t xml:space="preserve"> </w:t>
      </w:r>
      <w:r>
        <w:rPr>
          <w:w w:val="105"/>
        </w:rPr>
        <w:t>derive</w:t>
      </w:r>
      <w:r>
        <w:rPr>
          <w:spacing w:val="21"/>
          <w:w w:val="105"/>
        </w:rPr>
        <w:t xml:space="preserve"> </w:t>
      </w:r>
      <w:r>
        <w:rPr>
          <w:w w:val="105"/>
        </w:rPr>
        <w:t>weights</w:t>
      </w:r>
      <w:r>
        <w:rPr>
          <w:spacing w:val="21"/>
          <w:w w:val="105"/>
        </w:rPr>
        <w:t xml:space="preserve"> </w:t>
      </w:r>
      <w:r>
        <w:rPr>
          <w:w w:val="105"/>
        </w:rPr>
        <w:t>for</w:t>
      </w:r>
      <w:r>
        <w:rPr>
          <w:spacing w:val="21"/>
          <w:w w:val="105"/>
        </w:rPr>
        <w:t xml:space="preserve"> </w:t>
      </w:r>
      <w:r>
        <w:rPr>
          <w:w w:val="105"/>
        </w:rPr>
        <w:t>other</w:t>
      </w:r>
      <w:r>
        <w:rPr>
          <w:spacing w:val="21"/>
          <w:w w:val="105"/>
        </w:rPr>
        <w:t xml:space="preserve"> </w:t>
      </w:r>
      <w:r>
        <w:rPr>
          <w:w w:val="105"/>
        </w:rPr>
        <w:t>bands.</w:t>
      </w:r>
      <w:r>
        <w:rPr>
          <w:spacing w:val="75"/>
          <w:w w:val="105"/>
        </w:rPr>
        <w:t xml:space="preserve"> </w:t>
      </w:r>
      <w:r>
        <w:rPr>
          <w:w w:val="105"/>
        </w:rPr>
        <w:t>The</w:t>
      </w:r>
      <w:r>
        <w:rPr>
          <w:spacing w:val="21"/>
          <w:w w:val="105"/>
        </w:rPr>
        <w:t xml:space="preserve"> </w:t>
      </w:r>
      <w:r>
        <w:rPr>
          <w:w w:val="105"/>
        </w:rPr>
        <w:t>exclusion</w:t>
      </w:r>
      <w:r>
        <w:rPr>
          <w:spacing w:val="21"/>
          <w:w w:val="105"/>
        </w:rPr>
        <w:t xml:space="preserve"> </w:t>
      </w:r>
      <w:r>
        <w:rPr>
          <w:w w:val="105"/>
        </w:rPr>
        <w:t>of</w:t>
      </w:r>
      <w:r>
        <w:rPr>
          <w:spacing w:val="21"/>
          <w:w w:val="105"/>
        </w:rPr>
        <w:t xml:space="preserve"> </w:t>
      </w:r>
      <w:r>
        <w:rPr>
          <w:w w:val="105"/>
        </w:rPr>
        <w:t>other</w:t>
      </w:r>
      <w:r>
        <w:rPr>
          <w:spacing w:val="21"/>
          <w:w w:val="105"/>
        </w:rPr>
        <w:t xml:space="preserve"> </w:t>
      </w:r>
      <w:r>
        <w:rPr>
          <w:w w:val="105"/>
        </w:rPr>
        <w:t>bands</w:t>
      </w:r>
      <w:r>
        <w:rPr>
          <w:spacing w:val="21"/>
          <w:w w:val="105"/>
        </w:rPr>
        <w:t xml:space="preserve"> </w:t>
      </w:r>
      <w:r>
        <w:rPr>
          <w:w w:val="105"/>
        </w:rPr>
        <w:t>may</w:t>
      </w:r>
      <w:r>
        <w:rPr>
          <w:spacing w:val="21"/>
          <w:w w:val="105"/>
        </w:rPr>
        <w:t xml:space="preserve"> </w:t>
      </w:r>
      <w:r>
        <w:rPr>
          <w:w w:val="105"/>
        </w:rPr>
        <w:t>be</w:t>
      </w:r>
      <w:r>
        <w:rPr>
          <w:spacing w:val="21"/>
          <w:w w:val="105"/>
        </w:rPr>
        <w:t xml:space="preserve"> </w:t>
      </w:r>
      <w:r>
        <w:rPr>
          <w:w w:val="105"/>
        </w:rPr>
        <w:t>seen</w:t>
      </w:r>
      <w:r>
        <w:rPr>
          <w:spacing w:val="21"/>
          <w:w w:val="105"/>
        </w:rPr>
        <w:t xml:space="preserve"> </w:t>
      </w:r>
      <w:r>
        <w:rPr>
          <w:w w:val="105"/>
        </w:rPr>
        <w:t>as</w:t>
      </w:r>
      <w:r>
        <w:rPr>
          <w:spacing w:val="21"/>
          <w:w w:val="105"/>
        </w:rPr>
        <w:t xml:space="preserve"> </w:t>
      </w:r>
      <w:r>
        <w:rPr>
          <w:spacing w:val="-10"/>
          <w:w w:val="105"/>
        </w:rPr>
        <w:t>a</w:t>
      </w:r>
    </w:p>
    <w:p w14:paraId="5D692BFE" w14:textId="77777777" w:rsidR="00E37508" w:rsidRDefault="00E37508">
      <w:pPr>
        <w:spacing w:line="304" w:lineRule="auto"/>
        <w:jc w:val="both"/>
        <w:sectPr w:rsidR="00E37508">
          <w:pgSz w:w="12240" w:h="15840"/>
          <w:pgMar w:top="1120" w:right="680" w:bottom="760" w:left="1300" w:header="0" w:footer="565" w:gutter="0"/>
          <w:cols w:space="720"/>
        </w:sectPr>
      </w:pPr>
    </w:p>
    <w:p w14:paraId="26C9A776" w14:textId="77777777" w:rsidR="00E37508" w:rsidRDefault="00000000">
      <w:pPr>
        <w:tabs>
          <w:tab w:val="left" w:pos="7769"/>
        </w:tabs>
        <w:ind w:left="214"/>
        <w:rPr>
          <w:sz w:val="20"/>
        </w:rPr>
      </w:pPr>
      <w:r>
        <w:rPr>
          <w:noProof/>
          <w:sz w:val="20"/>
        </w:rPr>
        <w:lastRenderedPageBreak/>
        <w:drawing>
          <wp:inline distT="0" distB="0" distL="0" distR="0" wp14:anchorId="5C31178E" wp14:editId="626190BB">
            <wp:extent cx="4650581" cy="2790348"/>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2" cstate="print"/>
                    <a:stretch>
                      <a:fillRect/>
                    </a:stretch>
                  </pic:blipFill>
                  <pic:spPr>
                    <a:xfrm>
                      <a:off x="0" y="0"/>
                      <a:ext cx="4650581" cy="2790348"/>
                    </a:xfrm>
                    <a:prstGeom prst="rect">
                      <a:avLst/>
                    </a:prstGeom>
                  </pic:spPr>
                </pic:pic>
              </a:graphicData>
            </a:graphic>
          </wp:inline>
        </w:drawing>
      </w:r>
      <w:r>
        <w:rPr>
          <w:sz w:val="20"/>
        </w:rPr>
        <w:tab/>
      </w:r>
      <w:r>
        <w:rPr>
          <w:noProof/>
          <w:position w:val="27"/>
          <w:sz w:val="20"/>
        </w:rPr>
        <w:drawing>
          <wp:inline distT="0" distB="0" distL="0" distR="0" wp14:anchorId="53FA3039" wp14:editId="4018CFD3">
            <wp:extent cx="1409318" cy="2640329"/>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3" cstate="print"/>
                    <a:stretch>
                      <a:fillRect/>
                    </a:stretch>
                  </pic:blipFill>
                  <pic:spPr>
                    <a:xfrm>
                      <a:off x="0" y="0"/>
                      <a:ext cx="1409318" cy="2640329"/>
                    </a:xfrm>
                    <a:prstGeom prst="rect">
                      <a:avLst/>
                    </a:prstGeom>
                  </pic:spPr>
                </pic:pic>
              </a:graphicData>
            </a:graphic>
          </wp:inline>
        </w:drawing>
      </w:r>
    </w:p>
    <w:p w14:paraId="212A1AD5" w14:textId="77777777" w:rsidR="00E37508" w:rsidRDefault="00000000">
      <w:pPr>
        <w:pStyle w:val="BodyText"/>
        <w:spacing w:before="256" w:line="252" w:lineRule="auto"/>
        <w:ind w:left="117" w:right="729"/>
        <w:jc w:val="both"/>
      </w:pPr>
      <w:bookmarkStart w:id="24" w:name="_bookmark6"/>
      <w:bookmarkEnd w:id="24"/>
      <w:r>
        <w:t>Figure 3:</w:t>
      </w:r>
      <w:r>
        <w:rPr>
          <w:spacing w:val="33"/>
        </w:rPr>
        <w:t xml:space="preserve"> </w:t>
      </w:r>
      <w:r>
        <w:t>Spatial signatures in the full extent of Great Britain (right) and zoomed to a metropolitan area of the Scottish Central Belt stretching from Glasgow to Edinburgh (left), limited to 12 classes used in this paper.</w:t>
      </w:r>
    </w:p>
    <w:p w14:paraId="6754235C" w14:textId="77777777" w:rsidR="00E37508" w:rsidRDefault="00E37508">
      <w:pPr>
        <w:pStyle w:val="BodyText"/>
        <w:spacing w:before="170"/>
      </w:pPr>
    </w:p>
    <w:p w14:paraId="21DD734A" w14:textId="77777777" w:rsidR="00E37508" w:rsidRDefault="00000000">
      <w:pPr>
        <w:pStyle w:val="BodyText"/>
        <w:spacing w:line="304" w:lineRule="auto"/>
        <w:ind w:left="117" w:right="729"/>
        <w:jc w:val="both"/>
      </w:pPr>
      <w:r>
        <w:t>limiting</w:t>
      </w:r>
      <w:r>
        <w:rPr>
          <w:spacing w:val="20"/>
        </w:rPr>
        <w:t xml:space="preserve"> </w:t>
      </w:r>
      <w:r>
        <w:t>factor</w:t>
      </w:r>
      <w:r>
        <w:rPr>
          <w:spacing w:val="20"/>
        </w:rPr>
        <w:t xml:space="preserve"> </w:t>
      </w:r>
      <w:r>
        <w:t>of</w:t>
      </w:r>
      <w:r>
        <w:rPr>
          <w:spacing w:val="20"/>
        </w:rPr>
        <w:t xml:space="preserve"> </w:t>
      </w:r>
      <w:r>
        <w:t>the</w:t>
      </w:r>
      <w:r>
        <w:rPr>
          <w:spacing w:val="20"/>
        </w:rPr>
        <w:t xml:space="preserve"> </w:t>
      </w:r>
      <w:r>
        <w:t>work,</w:t>
      </w:r>
      <w:r>
        <w:rPr>
          <w:spacing w:val="21"/>
        </w:rPr>
        <w:t xml:space="preserve"> </w:t>
      </w:r>
      <w:r>
        <w:t>but</w:t>
      </w:r>
      <w:r>
        <w:rPr>
          <w:spacing w:val="20"/>
        </w:rPr>
        <w:t xml:space="preserve"> </w:t>
      </w:r>
      <w:r>
        <w:t>we</w:t>
      </w:r>
      <w:r>
        <w:rPr>
          <w:spacing w:val="20"/>
        </w:rPr>
        <w:t xml:space="preserve"> </w:t>
      </w:r>
      <w:r>
        <w:t>believe</w:t>
      </w:r>
      <w:r>
        <w:rPr>
          <w:spacing w:val="20"/>
        </w:rPr>
        <w:t xml:space="preserve"> </w:t>
      </w:r>
      <w:r>
        <w:t>that,</w:t>
      </w:r>
      <w:r>
        <w:rPr>
          <w:spacing w:val="21"/>
        </w:rPr>
        <w:t xml:space="preserve"> </w:t>
      </w:r>
      <w:r>
        <w:t>as</w:t>
      </w:r>
      <w:r>
        <w:rPr>
          <w:spacing w:val="20"/>
        </w:rPr>
        <w:t xml:space="preserve"> </w:t>
      </w:r>
      <w:r>
        <w:t>with</w:t>
      </w:r>
      <w:r>
        <w:rPr>
          <w:spacing w:val="20"/>
        </w:rPr>
        <w:t xml:space="preserve"> </w:t>
      </w:r>
      <w:r>
        <w:t>other</w:t>
      </w:r>
      <w:r>
        <w:rPr>
          <w:spacing w:val="20"/>
        </w:rPr>
        <w:t xml:space="preserve"> </w:t>
      </w:r>
      <w:r>
        <w:t>aspects</w:t>
      </w:r>
      <w:r>
        <w:rPr>
          <w:spacing w:val="20"/>
        </w:rPr>
        <w:t xml:space="preserve"> </w:t>
      </w:r>
      <w:r>
        <w:t>that</w:t>
      </w:r>
      <w:r>
        <w:rPr>
          <w:spacing w:val="20"/>
        </w:rPr>
        <w:t xml:space="preserve"> </w:t>
      </w:r>
      <w:r>
        <w:t>will</w:t>
      </w:r>
      <w:r>
        <w:rPr>
          <w:spacing w:val="20"/>
        </w:rPr>
        <w:t xml:space="preserve"> </w:t>
      </w:r>
      <w:r>
        <w:t>be</w:t>
      </w:r>
      <w:r>
        <w:rPr>
          <w:spacing w:val="20"/>
        </w:rPr>
        <w:t xml:space="preserve"> </w:t>
      </w:r>
      <w:r>
        <w:t>discussed</w:t>
      </w:r>
      <w:r>
        <w:rPr>
          <w:spacing w:val="20"/>
        </w:rPr>
        <w:t xml:space="preserve"> </w:t>
      </w:r>
      <w:r>
        <w:t xml:space="preserve">later, it efficiently illustrates the </w:t>
      </w:r>
      <w:r>
        <w:rPr>
          <w:i/>
        </w:rPr>
        <w:t xml:space="preserve">lower bound </w:t>
      </w:r>
      <w:r>
        <w:t>of the performance of the presented method and can be</w:t>
      </w:r>
      <w:r>
        <w:rPr>
          <w:spacing w:val="80"/>
          <w:w w:val="150"/>
        </w:rPr>
        <w:t xml:space="preserve"> </w:t>
      </w:r>
      <w:r>
        <w:t>only improved with the addition of other spectral bands or other data (e.g.</w:t>
      </w:r>
      <w:r>
        <w:rPr>
          <w:spacing w:val="40"/>
        </w:rPr>
        <w:t xml:space="preserve"> </w:t>
      </w:r>
      <w:r>
        <w:t>synthetic-aperture</w:t>
      </w:r>
      <w:r>
        <w:rPr>
          <w:spacing w:val="80"/>
        </w:rPr>
        <w:t xml:space="preserve"> </w:t>
      </w:r>
      <w:r>
        <w:t>radar imagery).</w:t>
      </w:r>
    </w:p>
    <w:p w14:paraId="479CA2D1" w14:textId="7A95E8E3" w:rsidR="00E37508" w:rsidRDefault="00000000">
      <w:pPr>
        <w:pStyle w:val="BodyText"/>
        <w:spacing w:before="5" w:line="302" w:lineRule="auto"/>
        <w:ind w:left="117" w:right="729" w:firstLine="283"/>
        <w:jc w:val="both"/>
      </w:pPr>
      <w:r>
        <w:t>Another</w:t>
      </w:r>
      <w:r>
        <w:rPr>
          <w:spacing w:val="29"/>
        </w:rPr>
        <w:t xml:space="preserve"> </w:t>
      </w:r>
      <w:r>
        <w:t>notable</w:t>
      </w:r>
      <w:r>
        <w:rPr>
          <w:spacing w:val="29"/>
        </w:rPr>
        <w:t xml:space="preserve"> </w:t>
      </w:r>
      <w:r>
        <w:t>aspect</w:t>
      </w:r>
      <w:r>
        <w:rPr>
          <w:spacing w:val="29"/>
        </w:rPr>
        <w:t xml:space="preserve"> </w:t>
      </w:r>
      <w:r>
        <w:t>of</w:t>
      </w:r>
      <w:r>
        <w:rPr>
          <w:spacing w:val="29"/>
        </w:rPr>
        <w:t xml:space="preserve"> </w:t>
      </w:r>
      <w:r>
        <w:t>the</w:t>
      </w:r>
      <w:r>
        <w:rPr>
          <w:spacing w:val="29"/>
        </w:rPr>
        <w:t xml:space="preserve"> </w:t>
      </w:r>
      <w:r>
        <w:t>Sentinel</w:t>
      </w:r>
      <w:r>
        <w:rPr>
          <w:spacing w:val="29"/>
        </w:rPr>
        <w:t xml:space="preserve"> </w:t>
      </w:r>
      <w:r>
        <w:t>2</w:t>
      </w:r>
      <w:r>
        <w:rPr>
          <w:spacing w:val="29"/>
        </w:rPr>
        <w:t xml:space="preserve"> </w:t>
      </w:r>
      <w:r>
        <w:t>imagery</w:t>
      </w:r>
      <w:r>
        <w:rPr>
          <w:spacing w:val="29"/>
        </w:rPr>
        <w:t xml:space="preserve"> </w:t>
      </w:r>
      <w:r>
        <w:t>is</w:t>
      </w:r>
      <w:r>
        <w:rPr>
          <w:spacing w:val="29"/>
        </w:rPr>
        <w:t xml:space="preserve"> </w:t>
      </w:r>
      <w:r>
        <w:t>the</w:t>
      </w:r>
      <w:r>
        <w:rPr>
          <w:spacing w:val="29"/>
        </w:rPr>
        <w:t xml:space="preserve"> </w:t>
      </w:r>
      <w:r>
        <w:t>resolution.</w:t>
      </w:r>
      <w:r>
        <w:rPr>
          <w:spacing w:val="40"/>
        </w:rPr>
        <w:t xml:space="preserve"> </w:t>
      </w:r>
      <w:r>
        <w:t>Ten</w:t>
      </w:r>
      <w:r>
        <w:rPr>
          <w:spacing w:val="29"/>
        </w:rPr>
        <w:t xml:space="preserve"> </w:t>
      </w:r>
      <w:r>
        <w:t>meters</w:t>
      </w:r>
      <w:r>
        <w:rPr>
          <w:spacing w:val="29"/>
        </w:rPr>
        <w:t xml:space="preserve"> </w:t>
      </w:r>
      <w:r>
        <w:t>per</w:t>
      </w:r>
      <w:r>
        <w:rPr>
          <w:spacing w:val="29"/>
        </w:rPr>
        <w:t xml:space="preserve"> </w:t>
      </w:r>
      <w:r>
        <w:t>pixel</w:t>
      </w:r>
      <w:r>
        <w:rPr>
          <w:spacing w:val="29"/>
        </w:rPr>
        <w:t xml:space="preserve"> </w:t>
      </w:r>
      <w:r>
        <w:t>may be</w:t>
      </w:r>
      <w:r>
        <w:rPr>
          <w:spacing w:val="35"/>
        </w:rPr>
        <w:t xml:space="preserve"> </w:t>
      </w:r>
      <w:r>
        <w:t>enough</w:t>
      </w:r>
      <w:r>
        <w:rPr>
          <w:spacing w:val="34"/>
        </w:rPr>
        <w:t xml:space="preserve"> </w:t>
      </w:r>
      <w:r>
        <w:t>to</w:t>
      </w:r>
      <w:r>
        <w:rPr>
          <w:spacing w:val="35"/>
        </w:rPr>
        <w:t xml:space="preserve"> </w:t>
      </w:r>
      <w:r>
        <w:t>distinguish</w:t>
      </w:r>
      <w:r>
        <w:rPr>
          <w:spacing w:val="35"/>
        </w:rPr>
        <w:t xml:space="preserve"> </w:t>
      </w:r>
      <w:r>
        <w:t>LULC</w:t>
      </w:r>
      <w:r>
        <w:rPr>
          <w:spacing w:val="34"/>
        </w:rPr>
        <w:t xml:space="preserve"> </w:t>
      </w:r>
      <w:r>
        <w:t>classes,</w:t>
      </w:r>
      <w:r>
        <w:rPr>
          <w:spacing w:val="36"/>
        </w:rPr>
        <w:t xml:space="preserve"> </w:t>
      </w:r>
      <w:r>
        <w:t>as</w:t>
      </w:r>
      <w:r>
        <w:rPr>
          <w:spacing w:val="34"/>
        </w:rPr>
        <w:t xml:space="preserve"> </w:t>
      </w:r>
      <w:r>
        <w:t>shown</w:t>
      </w:r>
      <w:r>
        <w:rPr>
          <w:spacing w:val="35"/>
        </w:rPr>
        <w:t xml:space="preserve"> </w:t>
      </w:r>
      <w:r>
        <w:t>by</w:t>
      </w:r>
      <w:r>
        <w:rPr>
          <w:spacing w:val="35"/>
        </w:rPr>
        <w:t xml:space="preserve"> </w:t>
      </w:r>
      <w:r>
        <w:t>the</w:t>
      </w:r>
      <w:r>
        <w:rPr>
          <w:spacing w:val="34"/>
        </w:rPr>
        <w:t xml:space="preserve"> </w:t>
      </w:r>
      <w:r>
        <w:t>examples</w:t>
      </w:r>
      <w:r>
        <w:rPr>
          <w:spacing w:val="35"/>
        </w:rPr>
        <w:t xml:space="preserve"> </w:t>
      </w:r>
      <w:r>
        <w:t>discussed</w:t>
      </w:r>
      <w:r>
        <w:rPr>
          <w:spacing w:val="35"/>
        </w:rPr>
        <w:t xml:space="preserve"> </w:t>
      </w:r>
      <w:r>
        <w:t>above.</w:t>
      </w:r>
      <w:r>
        <w:rPr>
          <w:spacing w:val="64"/>
        </w:rPr>
        <w:t xml:space="preserve"> </w:t>
      </w:r>
      <w:r>
        <w:t>However,</w:t>
      </w:r>
      <w:r>
        <w:rPr>
          <w:spacing w:val="36"/>
        </w:rPr>
        <w:t xml:space="preserve"> </w:t>
      </w:r>
      <w:r>
        <w:t>it is</w:t>
      </w:r>
      <w:r>
        <w:rPr>
          <w:spacing w:val="40"/>
        </w:rPr>
        <w:t xml:space="preserve"> </w:t>
      </w:r>
      <w:r>
        <w:t>unclear</w:t>
      </w:r>
      <w:r>
        <w:rPr>
          <w:spacing w:val="40"/>
        </w:rPr>
        <w:t xml:space="preserve"> </w:t>
      </w:r>
      <w:r>
        <w:t>whether</w:t>
      </w:r>
      <w:r>
        <w:rPr>
          <w:spacing w:val="40"/>
        </w:rPr>
        <w:t xml:space="preserve"> </w:t>
      </w:r>
      <w:r>
        <w:t>it</w:t>
      </w:r>
      <w:r>
        <w:rPr>
          <w:spacing w:val="40"/>
        </w:rPr>
        <w:t xml:space="preserve"> </w:t>
      </w:r>
      <w:r>
        <w:t>is</w:t>
      </w:r>
      <w:r>
        <w:rPr>
          <w:spacing w:val="40"/>
        </w:rPr>
        <w:t xml:space="preserve"> </w:t>
      </w:r>
      <w:r>
        <w:t>enough</w:t>
      </w:r>
      <w:r>
        <w:rPr>
          <w:spacing w:val="40"/>
        </w:rPr>
        <w:t xml:space="preserve"> </w:t>
      </w:r>
      <w:r>
        <w:t>to</w:t>
      </w:r>
      <w:r>
        <w:rPr>
          <w:spacing w:val="40"/>
        </w:rPr>
        <w:t xml:space="preserve"> </w:t>
      </w:r>
      <w:r>
        <w:t>delineate</w:t>
      </w:r>
      <w:r>
        <w:rPr>
          <w:spacing w:val="40"/>
        </w:rPr>
        <w:t xml:space="preserve"> </w:t>
      </w:r>
      <w:r>
        <w:t>types</w:t>
      </w:r>
      <w:r>
        <w:rPr>
          <w:spacing w:val="40"/>
        </w:rPr>
        <w:t xml:space="preserve"> </w:t>
      </w:r>
      <w:r>
        <w:t>of</w:t>
      </w:r>
      <w:r>
        <w:rPr>
          <w:spacing w:val="40"/>
        </w:rPr>
        <w:t xml:space="preserve"> </w:t>
      </w:r>
      <w:r>
        <w:t>urban</w:t>
      </w:r>
      <w:r>
        <w:rPr>
          <w:spacing w:val="40"/>
        </w:rPr>
        <w:t xml:space="preserve"> </w:t>
      </w:r>
      <w:r>
        <w:t>environments.</w:t>
      </w:r>
      <w:r>
        <w:rPr>
          <w:spacing w:val="40"/>
        </w:rPr>
        <w:t xml:space="preserve"> </w:t>
      </w:r>
      <w:r>
        <w:t>Individual</w:t>
      </w:r>
      <w:r>
        <w:rPr>
          <w:spacing w:val="40"/>
        </w:rPr>
        <w:t xml:space="preserve"> </w:t>
      </w:r>
      <w:r>
        <w:t>buildings often</w:t>
      </w:r>
      <w:r>
        <w:rPr>
          <w:spacing w:val="33"/>
        </w:rPr>
        <w:t xml:space="preserve"> </w:t>
      </w:r>
      <w:r>
        <w:t>do</w:t>
      </w:r>
      <w:r>
        <w:rPr>
          <w:spacing w:val="33"/>
        </w:rPr>
        <w:t xml:space="preserve"> </w:t>
      </w:r>
      <w:r>
        <w:t>not</w:t>
      </w:r>
      <w:r>
        <w:rPr>
          <w:spacing w:val="33"/>
        </w:rPr>
        <w:t xml:space="preserve"> </w:t>
      </w:r>
      <w:r>
        <w:t>stretch</w:t>
      </w:r>
      <w:r>
        <w:rPr>
          <w:spacing w:val="33"/>
        </w:rPr>
        <w:t xml:space="preserve"> </w:t>
      </w:r>
      <w:r>
        <w:t>beyond</w:t>
      </w:r>
      <w:r>
        <w:rPr>
          <w:spacing w:val="33"/>
        </w:rPr>
        <w:t xml:space="preserve"> </w:t>
      </w:r>
      <w:r>
        <w:t>the</w:t>
      </w:r>
      <w:r>
        <w:rPr>
          <w:spacing w:val="33"/>
        </w:rPr>
        <w:t xml:space="preserve"> </w:t>
      </w:r>
      <w:r>
        <w:t>spatial</w:t>
      </w:r>
      <w:r>
        <w:rPr>
          <w:spacing w:val="33"/>
        </w:rPr>
        <w:t xml:space="preserve"> </w:t>
      </w:r>
      <w:r>
        <w:t>extent</w:t>
      </w:r>
      <w:r>
        <w:rPr>
          <w:spacing w:val="33"/>
        </w:rPr>
        <w:t xml:space="preserve"> </w:t>
      </w:r>
      <w:r>
        <w:t>of</w:t>
      </w:r>
      <w:r>
        <w:rPr>
          <w:spacing w:val="33"/>
        </w:rPr>
        <w:t xml:space="preserve"> </w:t>
      </w:r>
      <w:r>
        <w:t>two</w:t>
      </w:r>
      <w:r>
        <w:rPr>
          <w:spacing w:val="33"/>
        </w:rPr>
        <w:t xml:space="preserve"> </w:t>
      </w:r>
      <w:r>
        <w:t>pixels,</w:t>
      </w:r>
      <w:r>
        <w:rPr>
          <w:spacing w:val="36"/>
        </w:rPr>
        <w:t xml:space="preserve"> </w:t>
      </w:r>
      <w:r>
        <w:t>which</w:t>
      </w:r>
      <w:r>
        <w:rPr>
          <w:spacing w:val="33"/>
        </w:rPr>
        <w:t xml:space="preserve"> </w:t>
      </w:r>
      <w:r>
        <w:t>is</w:t>
      </w:r>
      <w:r>
        <w:rPr>
          <w:spacing w:val="33"/>
        </w:rPr>
        <w:t xml:space="preserve"> </w:t>
      </w:r>
      <w:r>
        <w:t>severely</w:t>
      </w:r>
      <w:r>
        <w:rPr>
          <w:spacing w:val="33"/>
        </w:rPr>
        <w:t xml:space="preserve"> </w:t>
      </w:r>
      <w:r>
        <w:t>limiting</w:t>
      </w:r>
      <w:r>
        <w:rPr>
          <w:spacing w:val="33"/>
        </w:rPr>
        <w:t xml:space="preserve"> </w:t>
      </w:r>
      <w:r>
        <w:t>what</w:t>
      </w:r>
      <w:r>
        <w:rPr>
          <w:spacing w:val="33"/>
        </w:rPr>
        <w:t xml:space="preserve"> </w:t>
      </w:r>
      <w:r>
        <w:t xml:space="preserve">we can </w:t>
      </w:r>
      <w:r>
        <w:rPr>
          <w:i/>
        </w:rPr>
        <w:t xml:space="preserve">see </w:t>
      </w:r>
      <w:r>
        <w:t xml:space="preserve">on the image, as illustrated in Figure </w:t>
      </w:r>
      <w:hyperlink w:anchor="_bookmark8" w:history="1">
        <w:r>
          <w:rPr>
            <w:color w:val="0000FF"/>
          </w:rPr>
          <w:t>4</w:t>
        </w:r>
      </w:hyperlink>
      <w:r>
        <w:t>.</w:t>
      </w:r>
      <w:r>
        <w:rPr>
          <w:spacing w:val="40"/>
        </w:rPr>
        <w:t xml:space="preserve"> </w:t>
      </w:r>
      <w:r>
        <w:t>While other data sources may provide better resolution</w:t>
      </w:r>
      <w:r w:rsidR="00E216F4">
        <w:rPr>
          <w:color w:val="0000FF"/>
          <w:position w:val="8"/>
          <w:sz w:val="16"/>
        </w:rPr>
        <w:t xml:space="preserve"> </w:t>
      </w:r>
      <w:r w:rsidR="00E216F4">
        <w:t>(</w:t>
      </w:r>
      <w:r w:rsidR="00E216F4" w:rsidRPr="006F0F18">
        <w:t>For</w:t>
      </w:r>
      <w:r w:rsidR="00E216F4" w:rsidRPr="006F0F18">
        <w:rPr>
          <w:spacing w:val="17"/>
        </w:rPr>
        <w:t xml:space="preserve"> </w:t>
      </w:r>
      <w:r w:rsidR="00E216F4" w:rsidRPr="006F0F18">
        <w:t>example,</w:t>
      </w:r>
      <w:r w:rsidR="00E216F4" w:rsidRPr="006F0F18">
        <w:rPr>
          <w:spacing w:val="18"/>
        </w:rPr>
        <w:t xml:space="preserve"> </w:t>
      </w:r>
      <w:r w:rsidR="00E216F4" w:rsidRPr="006F0F18">
        <w:t>commercial</w:t>
      </w:r>
      <w:r w:rsidR="00E216F4" w:rsidRPr="006F0F18">
        <w:rPr>
          <w:spacing w:val="17"/>
        </w:rPr>
        <w:t xml:space="preserve"> </w:t>
      </w:r>
      <w:r w:rsidR="00E216F4" w:rsidRPr="006F0F18">
        <w:t>imagery</w:t>
      </w:r>
      <w:r w:rsidR="00E216F4" w:rsidRPr="006F0F18">
        <w:rPr>
          <w:spacing w:val="17"/>
        </w:rPr>
        <w:t xml:space="preserve"> </w:t>
      </w:r>
      <w:r w:rsidR="00E216F4" w:rsidRPr="006F0F18">
        <w:t>by</w:t>
      </w:r>
      <w:r w:rsidR="00E216F4" w:rsidRPr="006F0F18">
        <w:rPr>
          <w:spacing w:val="17"/>
        </w:rPr>
        <w:t xml:space="preserve"> </w:t>
      </w:r>
      <w:r w:rsidR="00E216F4" w:rsidRPr="006F0F18">
        <w:t>Maxar</w:t>
      </w:r>
      <w:r w:rsidR="00E216F4" w:rsidRPr="006F0F18">
        <w:rPr>
          <w:spacing w:val="17"/>
        </w:rPr>
        <w:t xml:space="preserve"> </w:t>
      </w:r>
      <w:r w:rsidR="00E216F4" w:rsidRPr="006F0F18">
        <w:t>reaches</w:t>
      </w:r>
      <w:r w:rsidR="00E216F4" w:rsidRPr="006F0F18">
        <w:rPr>
          <w:spacing w:val="17"/>
        </w:rPr>
        <w:t xml:space="preserve"> </w:t>
      </w:r>
      <w:r w:rsidR="00E216F4" w:rsidRPr="006F0F18">
        <w:t>a</w:t>
      </w:r>
      <w:r w:rsidR="00E216F4" w:rsidRPr="006F0F18">
        <w:rPr>
          <w:spacing w:val="17"/>
        </w:rPr>
        <w:t xml:space="preserve"> </w:t>
      </w:r>
      <w:r w:rsidR="00E216F4" w:rsidRPr="006F0F18">
        <w:t>resolution</w:t>
      </w:r>
      <w:r w:rsidR="00E216F4" w:rsidRPr="006F0F18">
        <w:rPr>
          <w:spacing w:val="17"/>
        </w:rPr>
        <w:t xml:space="preserve"> </w:t>
      </w:r>
      <w:r w:rsidR="00E216F4" w:rsidRPr="006F0F18">
        <w:t>of</w:t>
      </w:r>
      <w:r w:rsidR="00E216F4" w:rsidRPr="006F0F18">
        <w:rPr>
          <w:spacing w:val="17"/>
        </w:rPr>
        <w:t xml:space="preserve"> </w:t>
      </w:r>
      <w:r w:rsidR="00E216F4" w:rsidRPr="006F0F18">
        <w:t>30cm</w:t>
      </w:r>
      <w:r w:rsidR="00E216F4" w:rsidRPr="006F0F18">
        <w:rPr>
          <w:spacing w:val="17"/>
        </w:rPr>
        <w:t xml:space="preserve"> </w:t>
      </w:r>
      <w:r w:rsidR="00E216F4" w:rsidRPr="006F0F18">
        <w:t>per</w:t>
      </w:r>
      <w:r w:rsidR="00E216F4" w:rsidRPr="006F0F18">
        <w:rPr>
          <w:spacing w:val="17"/>
        </w:rPr>
        <w:t xml:space="preserve"> </w:t>
      </w:r>
      <w:r w:rsidR="00E216F4" w:rsidRPr="006F0F18">
        <w:t>pixel</w:t>
      </w:r>
      <w:r w:rsidR="00E216F4" w:rsidRPr="006F0F18">
        <w:rPr>
          <w:spacing w:val="17"/>
        </w:rPr>
        <w:t xml:space="preserve"> </w:t>
      </w:r>
      <w:r w:rsidR="00E216F4" w:rsidRPr="006F0F18">
        <w:t>and</w:t>
      </w:r>
      <w:r w:rsidR="00E216F4" w:rsidRPr="006F0F18">
        <w:rPr>
          <w:spacing w:val="17"/>
        </w:rPr>
        <w:t xml:space="preserve"> </w:t>
      </w:r>
      <w:r w:rsidR="00E216F4" w:rsidRPr="006F0F18">
        <w:t>imagery</w:t>
      </w:r>
      <w:r w:rsidR="00E216F4" w:rsidRPr="006F0F18">
        <w:rPr>
          <w:spacing w:val="17"/>
        </w:rPr>
        <w:t xml:space="preserve"> </w:t>
      </w:r>
      <w:r w:rsidR="00E216F4" w:rsidRPr="006F0F18">
        <w:t>by</w:t>
      </w:r>
      <w:r w:rsidR="00E216F4" w:rsidRPr="006F0F18">
        <w:rPr>
          <w:spacing w:val="17"/>
        </w:rPr>
        <w:t xml:space="preserve"> </w:t>
      </w:r>
      <w:r w:rsidR="00E216F4" w:rsidRPr="006F0F18">
        <w:t>Planet</w:t>
      </w:r>
      <w:r w:rsidR="00E216F4" w:rsidRPr="006F0F18">
        <w:rPr>
          <w:spacing w:val="17"/>
        </w:rPr>
        <w:t xml:space="preserve"> </w:t>
      </w:r>
      <w:r w:rsidR="00E216F4" w:rsidRPr="006F0F18">
        <w:t>of</w:t>
      </w:r>
      <w:r w:rsidR="00E216F4" w:rsidRPr="006F0F18">
        <w:rPr>
          <w:spacing w:val="17"/>
        </w:rPr>
        <w:t xml:space="preserve"> </w:t>
      </w:r>
      <w:r w:rsidR="00E216F4" w:rsidRPr="006F0F18">
        <w:t>50cm</w:t>
      </w:r>
      <w:r w:rsidR="00E216F4" w:rsidRPr="006F0F18">
        <w:rPr>
          <w:spacing w:val="40"/>
        </w:rPr>
        <w:t xml:space="preserve"> </w:t>
      </w:r>
      <w:r w:rsidR="00E216F4" w:rsidRPr="006F0F18">
        <w:t>per pixel.)</w:t>
      </w:r>
      <w:r>
        <w:t xml:space="preserve">, potentially improving model performance, this research is bound within the limits of </w:t>
      </w:r>
      <w:r>
        <w:rPr>
          <w:i/>
        </w:rPr>
        <w:t>open data</w:t>
      </w:r>
      <w:r>
        <w:t>, where Sentinel 2 is the best offering to date.</w:t>
      </w:r>
    </w:p>
    <w:p w14:paraId="5F1F09F6" w14:textId="77777777" w:rsidR="00E37508" w:rsidRDefault="00E37508">
      <w:pPr>
        <w:pStyle w:val="BodyText"/>
        <w:spacing w:before="56"/>
      </w:pPr>
    </w:p>
    <w:p w14:paraId="44CDFAA2" w14:textId="77777777" w:rsidR="00E37508" w:rsidRDefault="00000000">
      <w:pPr>
        <w:pStyle w:val="Heading2"/>
        <w:numPr>
          <w:ilvl w:val="1"/>
          <w:numId w:val="3"/>
        </w:numPr>
        <w:tabs>
          <w:tab w:val="left" w:pos="498"/>
        </w:tabs>
        <w:ind w:left="498" w:hanging="381"/>
      </w:pPr>
      <w:bookmarkStart w:id="25" w:name="2.2_Methods"/>
      <w:bookmarkEnd w:id="25"/>
      <w:r>
        <w:rPr>
          <w:spacing w:val="-2"/>
        </w:rPr>
        <w:t>Methods</w:t>
      </w:r>
    </w:p>
    <w:p w14:paraId="2D14F1A5" w14:textId="77777777" w:rsidR="00E37508" w:rsidRDefault="00000000">
      <w:pPr>
        <w:pStyle w:val="BodyText"/>
        <w:spacing w:before="207" w:line="304" w:lineRule="auto"/>
        <w:ind w:left="117" w:right="729"/>
        <w:jc w:val="both"/>
      </w:pPr>
      <w:r>
        <w:rPr>
          <w:w w:val="105"/>
        </w:rPr>
        <w:t>We</w:t>
      </w:r>
      <w:r>
        <w:rPr>
          <w:spacing w:val="-13"/>
          <w:w w:val="105"/>
        </w:rPr>
        <w:t xml:space="preserve"> </w:t>
      </w:r>
      <w:r>
        <w:rPr>
          <w:w w:val="105"/>
        </w:rPr>
        <w:t>define</w:t>
      </w:r>
      <w:r>
        <w:rPr>
          <w:spacing w:val="-13"/>
          <w:w w:val="105"/>
        </w:rPr>
        <w:t xml:space="preserve"> </w:t>
      </w:r>
      <w:r>
        <w:rPr>
          <w:w w:val="105"/>
        </w:rPr>
        <w:t>our</w:t>
      </w:r>
      <w:r>
        <w:rPr>
          <w:spacing w:val="-13"/>
          <w:w w:val="105"/>
        </w:rPr>
        <w:t xml:space="preserve"> </w:t>
      </w:r>
      <w:r>
        <w:rPr>
          <w:w w:val="105"/>
        </w:rPr>
        <w:t>challenge</w:t>
      </w:r>
      <w:r>
        <w:rPr>
          <w:spacing w:val="-12"/>
          <w:w w:val="105"/>
        </w:rPr>
        <w:t xml:space="preserve"> </w:t>
      </w:r>
      <w:r>
        <w:rPr>
          <w:w w:val="105"/>
        </w:rPr>
        <w:t>as</w:t>
      </w:r>
      <w:r>
        <w:rPr>
          <w:spacing w:val="-13"/>
          <w:w w:val="105"/>
        </w:rPr>
        <w:t xml:space="preserve"> </w:t>
      </w:r>
      <w:r>
        <w:rPr>
          <w:w w:val="105"/>
        </w:rPr>
        <w:t>an</w:t>
      </w:r>
      <w:r>
        <w:rPr>
          <w:spacing w:val="-13"/>
          <w:w w:val="105"/>
        </w:rPr>
        <w:t xml:space="preserve"> </w:t>
      </w:r>
      <w:r>
        <w:rPr>
          <w:w w:val="105"/>
        </w:rPr>
        <w:t>image</w:t>
      </w:r>
      <w:r>
        <w:rPr>
          <w:spacing w:val="-13"/>
          <w:w w:val="105"/>
        </w:rPr>
        <w:t xml:space="preserve"> </w:t>
      </w:r>
      <w:r>
        <w:rPr>
          <w:w w:val="105"/>
        </w:rPr>
        <w:t>classification</w:t>
      </w:r>
      <w:r>
        <w:rPr>
          <w:spacing w:val="-12"/>
          <w:w w:val="105"/>
        </w:rPr>
        <w:t xml:space="preserve"> </w:t>
      </w:r>
      <w:r>
        <w:rPr>
          <w:w w:val="105"/>
        </w:rPr>
        <w:t>task</w:t>
      </w:r>
      <w:r>
        <w:rPr>
          <w:spacing w:val="-13"/>
          <w:w w:val="105"/>
        </w:rPr>
        <w:t xml:space="preserve"> </w:t>
      </w:r>
      <w:r>
        <w:rPr>
          <w:w w:val="105"/>
        </w:rPr>
        <w:t>and</w:t>
      </w:r>
      <w:r>
        <w:rPr>
          <w:spacing w:val="-13"/>
          <w:w w:val="105"/>
        </w:rPr>
        <w:t xml:space="preserve"> </w:t>
      </w:r>
      <w:r>
        <w:rPr>
          <w:w w:val="105"/>
        </w:rPr>
        <w:t>use</w:t>
      </w:r>
      <w:r>
        <w:rPr>
          <w:spacing w:val="-12"/>
          <w:w w:val="105"/>
        </w:rPr>
        <w:t xml:space="preserve"> </w:t>
      </w:r>
      <w:r>
        <w:rPr>
          <w:w w:val="105"/>
        </w:rPr>
        <w:t>competing</w:t>
      </w:r>
      <w:r>
        <w:rPr>
          <w:spacing w:val="-13"/>
          <w:w w:val="105"/>
        </w:rPr>
        <w:t xml:space="preserve"> </w:t>
      </w:r>
      <w:r>
        <w:rPr>
          <w:w w:val="105"/>
        </w:rPr>
        <w:t>alternatives</w:t>
      </w:r>
      <w:r>
        <w:rPr>
          <w:spacing w:val="-13"/>
          <w:w w:val="105"/>
        </w:rPr>
        <w:t xml:space="preserve"> </w:t>
      </w:r>
      <w:r>
        <w:rPr>
          <w:w w:val="105"/>
        </w:rPr>
        <w:t>to</w:t>
      </w:r>
      <w:r>
        <w:rPr>
          <w:spacing w:val="-13"/>
          <w:w w:val="105"/>
        </w:rPr>
        <w:t xml:space="preserve"> </w:t>
      </w:r>
      <w:r>
        <w:rPr>
          <w:w w:val="105"/>
        </w:rPr>
        <w:t xml:space="preserve">explore which one performs best and to assess whether the </w:t>
      </w:r>
      <w:r>
        <w:rPr>
          <w:i/>
          <w:w w:val="105"/>
        </w:rPr>
        <w:t xml:space="preserve">best </w:t>
      </w:r>
      <w:r>
        <w:rPr>
          <w:w w:val="105"/>
        </w:rPr>
        <w:t>is good enough.</w:t>
      </w:r>
      <w:r>
        <w:rPr>
          <w:spacing w:val="40"/>
          <w:w w:val="105"/>
        </w:rPr>
        <w:t xml:space="preserve"> </w:t>
      </w:r>
      <w:r>
        <w:rPr>
          <w:w w:val="105"/>
        </w:rPr>
        <w:t>Each of them implies geographically</w:t>
      </w:r>
      <w:r>
        <w:rPr>
          <w:spacing w:val="-11"/>
          <w:w w:val="105"/>
        </w:rPr>
        <w:t xml:space="preserve"> </w:t>
      </w:r>
      <w:r>
        <w:rPr>
          <w:w w:val="105"/>
        </w:rPr>
        <w:t>relevant</w:t>
      </w:r>
      <w:r>
        <w:rPr>
          <w:spacing w:val="-12"/>
          <w:w w:val="105"/>
        </w:rPr>
        <w:t xml:space="preserve"> </w:t>
      </w:r>
      <w:r>
        <w:rPr>
          <w:w w:val="105"/>
        </w:rPr>
        <w:t>trade-offs. First,</w:t>
      </w:r>
      <w:r>
        <w:rPr>
          <w:spacing w:val="-10"/>
          <w:w w:val="105"/>
        </w:rPr>
        <w:t xml:space="preserve"> </w:t>
      </w:r>
      <w:r>
        <w:rPr>
          <w:w w:val="105"/>
        </w:rPr>
        <w:t>we</w:t>
      </w:r>
      <w:r>
        <w:rPr>
          <w:spacing w:val="-11"/>
          <w:w w:val="105"/>
        </w:rPr>
        <w:t xml:space="preserve"> </w:t>
      </w:r>
      <w:r>
        <w:rPr>
          <w:w w:val="105"/>
        </w:rPr>
        <w:t>build</w:t>
      </w:r>
      <w:r>
        <w:rPr>
          <w:spacing w:val="-11"/>
          <w:w w:val="105"/>
        </w:rPr>
        <w:t xml:space="preserve"> </w:t>
      </w:r>
      <w:r>
        <w:rPr>
          <w:w w:val="105"/>
        </w:rPr>
        <w:t>and</w:t>
      </w:r>
      <w:r>
        <w:rPr>
          <w:spacing w:val="-12"/>
          <w:w w:val="105"/>
        </w:rPr>
        <w:t xml:space="preserve"> </w:t>
      </w:r>
      <w:r>
        <w:rPr>
          <w:w w:val="105"/>
        </w:rPr>
        <w:t>train</w:t>
      </w:r>
      <w:r>
        <w:rPr>
          <w:spacing w:val="-11"/>
          <w:w w:val="105"/>
        </w:rPr>
        <w:t xml:space="preserve"> </w:t>
      </w:r>
      <w:r>
        <w:rPr>
          <w:w w:val="105"/>
        </w:rPr>
        <w:t>a</w:t>
      </w:r>
      <w:r>
        <w:rPr>
          <w:spacing w:val="-12"/>
          <w:w w:val="105"/>
        </w:rPr>
        <w:t xml:space="preserve"> </w:t>
      </w:r>
      <w:r>
        <w:rPr>
          <w:w w:val="105"/>
        </w:rPr>
        <w:t>model</w:t>
      </w:r>
      <w:r>
        <w:rPr>
          <w:spacing w:val="-11"/>
          <w:w w:val="105"/>
        </w:rPr>
        <w:t xml:space="preserve"> </w:t>
      </w:r>
      <w:r>
        <w:rPr>
          <w:w w:val="105"/>
        </w:rPr>
        <w:t>composed</w:t>
      </w:r>
      <w:r>
        <w:rPr>
          <w:spacing w:val="-11"/>
          <w:w w:val="105"/>
        </w:rPr>
        <w:t xml:space="preserve"> </w:t>
      </w:r>
      <w:r>
        <w:rPr>
          <w:w w:val="105"/>
        </w:rPr>
        <w:t>of</w:t>
      </w:r>
      <w:r>
        <w:rPr>
          <w:spacing w:val="-12"/>
          <w:w w:val="105"/>
        </w:rPr>
        <w:t xml:space="preserve"> </w:t>
      </w:r>
      <w:r>
        <w:rPr>
          <w:w w:val="105"/>
        </w:rPr>
        <w:t>a</w:t>
      </w:r>
      <w:r>
        <w:rPr>
          <w:spacing w:val="-11"/>
          <w:w w:val="105"/>
        </w:rPr>
        <w:t xml:space="preserve"> </w:t>
      </w:r>
      <w:r>
        <w:rPr>
          <w:w w:val="105"/>
        </w:rPr>
        <w:t>convolutional neural</w:t>
      </w:r>
      <w:r>
        <w:rPr>
          <w:spacing w:val="-6"/>
          <w:w w:val="105"/>
        </w:rPr>
        <w:t xml:space="preserve"> </w:t>
      </w:r>
      <w:r>
        <w:rPr>
          <w:w w:val="105"/>
        </w:rPr>
        <w:t>network</w:t>
      </w:r>
      <w:r>
        <w:rPr>
          <w:spacing w:val="-6"/>
          <w:w w:val="105"/>
        </w:rPr>
        <w:t xml:space="preserve"> </w:t>
      </w:r>
      <w:r>
        <w:rPr>
          <w:w w:val="105"/>
        </w:rPr>
        <w:t>and</w:t>
      </w:r>
      <w:r>
        <w:rPr>
          <w:spacing w:val="-6"/>
          <w:w w:val="105"/>
        </w:rPr>
        <w:t xml:space="preserve"> </w:t>
      </w:r>
      <w:r>
        <w:rPr>
          <w:w w:val="105"/>
        </w:rPr>
        <w:t>probability</w:t>
      </w:r>
      <w:r>
        <w:rPr>
          <w:spacing w:val="-6"/>
          <w:w w:val="105"/>
        </w:rPr>
        <w:t xml:space="preserve"> </w:t>
      </w:r>
      <w:r>
        <w:rPr>
          <w:w w:val="105"/>
        </w:rPr>
        <w:t>modelling</w:t>
      </w:r>
      <w:r>
        <w:rPr>
          <w:spacing w:val="-6"/>
          <w:w w:val="105"/>
        </w:rPr>
        <w:t xml:space="preserve"> </w:t>
      </w:r>
      <w:r>
        <w:rPr>
          <w:w w:val="105"/>
        </w:rPr>
        <w:t>able</w:t>
      </w:r>
      <w:r>
        <w:rPr>
          <w:spacing w:val="-6"/>
          <w:w w:val="105"/>
        </w:rPr>
        <w:t xml:space="preserve"> </w:t>
      </w:r>
      <w:r>
        <w:rPr>
          <w:w w:val="105"/>
        </w:rPr>
        <w:t>to</w:t>
      </w:r>
      <w:r>
        <w:rPr>
          <w:spacing w:val="-6"/>
          <w:w w:val="105"/>
        </w:rPr>
        <w:t xml:space="preserve"> </w:t>
      </w:r>
      <w:r>
        <w:rPr>
          <w:w w:val="105"/>
        </w:rPr>
        <w:t>predict</w:t>
      </w:r>
      <w:r>
        <w:rPr>
          <w:spacing w:val="-6"/>
          <w:w w:val="105"/>
        </w:rPr>
        <w:t xml:space="preserve"> </w:t>
      </w:r>
      <w:r>
        <w:rPr>
          <w:w w:val="105"/>
        </w:rPr>
        <w:t>the</w:t>
      </w:r>
      <w:r>
        <w:rPr>
          <w:spacing w:val="-6"/>
          <w:w w:val="105"/>
        </w:rPr>
        <w:t xml:space="preserve"> </w:t>
      </w:r>
      <w:r>
        <w:rPr>
          <w:w w:val="105"/>
        </w:rPr>
        <w:t>12</w:t>
      </w:r>
      <w:r>
        <w:rPr>
          <w:spacing w:val="-6"/>
          <w:w w:val="105"/>
        </w:rPr>
        <w:t xml:space="preserve"> </w:t>
      </w:r>
      <w:r>
        <w:rPr>
          <w:w w:val="105"/>
        </w:rPr>
        <w:t>classes</w:t>
      </w:r>
      <w:r>
        <w:rPr>
          <w:spacing w:val="-6"/>
          <w:w w:val="105"/>
        </w:rPr>
        <w:t xml:space="preserve"> </w:t>
      </w:r>
      <w:r>
        <w:rPr>
          <w:w w:val="105"/>
        </w:rPr>
        <w:t>derived</w:t>
      </w:r>
      <w:r>
        <w:rPr>
          <w:spacing w:val="-6"/>
          <w:w w:val="105"/>
        </w:rPr>
        <w:t xml:space="preserve"> </w:t>
      </w:r>
      <w:r>
        <w:rPr>
          <w:w w:val="105"/>
        </w:rPr>
        <w:t>from</w:t>
      </w:r>
      <w:r>
        <w:rPr>
          <w:spacing w:val="-6"/>
          <w:w w:val="105"/>
        </w:rPr>
        <w:t xml:space="preserve"> </w:t>
      </w:r>
      <w:r>
        <w:rPr>
          <w:w w:val="105"/>
        </w:rPr>
        <w:t>the</w:t>
      </w:r>
      <w:r>
        <w:rPr>
          <w:spacing w:val="-6"/>
          <w:w w:val="105"/>
        </w:rPr>
        <w:t xml:space="preserve"> </w:t>
      </w:r>
      <w:r>
        <w:rPr>
          <w:w w:val="105"/>
        </w:rPr>
        <w:t>spatial signatures.</w:t>
      </w:r>
      <w:r>
        <w:rPr>
          <w:spacing w:val="40"/>
          <w:w w:val="105"/>
        </w:rPr>
        <w:t xml:space="preserve"> </w:t>
      </w:r>
      <w:r>
        <w:rPr>
          <w:w w:val="105"/>
        </w:rPr>
        <w:t>Second, we use methods designed to unveil which of the inherently geographical decisions</w:t>
      </w:r>
      <w:r>
        <w:rPr>
          <w:spacing w:val="-7"/>
          <w:w w:val="105"/>
        </w:rPr>
        <w:t xml:space="preserve"> </w:t>
      </w:r>
      <w:r>
        <w:rPr>
          <w:w w:val="105"/>
        </w:rPr>
        <w:t>being</w:t>
      </w:r>
      <w:r>
        <w:rPr>
          <w:spacing w:val="-7"/>
          <w:w w:val="105"/>
        </w:rPr>
        <w:t xml:space="preserve"> </w:t>
      </w:r>
      <w:r>
        <w:rPr>
          <w:w w:val="105"/>
        </w:rPr>
        <w:t>tested</w:t>
      </w:r>
      <w:r>
        <w:rPr>
          <w:spacing w:val="-7"/>
          <w:w w:val="105"/>
        </w:rPr>
        <w:t xml:space="preserve"> </w:t>
      </w:r>
      <w:r>
        <w:rPr>
          <w:w w:val="105"/>
        </w:rPr>
        <w:t>has</w:t>
      </w:r>
      <w:r>
        <w:rPr>
          <w:spacing w:val="-7"/>
          <w:w w:val="105"/>
        </w:rPr>
        <w:t xml:space="preserve"> </w:t>
      </w:r>
      <w:r>
        <w:rPr>
          <w:w w:val="105"/>
        </w:rPr>
        <w:t>a</w:t>
      </w:r>
      <w:r>
        <w:rPr>
          <w:spacing w:val="-7"/>
          <w:w w:val="105"/>
        </w:rPr>
        <w:t xml:space="preserve"> </w:t>
      </w:r>
      <w:r>
        <w:rPr>
          <w:w w:val="105"/>
        </w:rPr>
        <w:t>significant</w:t>
      </w:r>
      <w:r>
        <w:rPr>
          <w:spacing w:val="-7"/>
          <w:w w:val="105"/>
        </w:rPr>
        <w:t xml:space="preserve"> </w:t>
      </w:r>
      <w:r>
        <w:rPr>
          <w:w w:val="105"/>
        </w:rPr>
        <w:t>effect</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resulting</w:t>
      </w:r>
      <w:r>
        <w:rPr>
          <w:spacing w:val="-7"/>
          <w:w w:val="105"/>
        </w:rPr>
        <w:t xml:space="preserve"> </w:t>
      </w:r>
      <w:r>
        <w:rPr>
          <w:w w:val="105"/>
        </w:rPr>
        <w:t>performance</w:t>
      </w:r>
      <w:r>
        <w:rPr>
          <w:spacing w:val="-7"/>
          <w:w w:val="105"/>
        </w:rPr>
        <w:t xml:space="preserve"> </w:t>
      </w:r>
      <w:r>
        <w:rPr>
          <w:w w:val="105"/>
        </w:rPr>
        <w:t>and</w:t>
      </w:r>
      <w:r>
        <w:rPr>
          <w:spacing w:val="-7"/>
          <w:w w:val="105"/>
        </w:rPr>
        <w:t xml:space="preserve"> </w:t>
      </w:r>
      <w:r>
        <w:rPr>
          <w:w w:val="105"/>
        </w:rPr>
        <w:t>should</w:t>
      </w:r>
      <w:r>
        <w:rPr>
          <w:spacing w:val="-7"/>
          <w:w w:val="105"/>
        </w:rPr>
        <w:t xml:space="preserve"> </w:t>
      </w:r>
      <w:r>
        <w:rPr>
          <w:w w:val="105"/>
        </w:rPr>
        <w:t>therefore be considered when applying CNN to spatial problems.</w:t>
      </w:r>
    </w:p>
    <w:p w14:paraId="3AE6DE38" w14:textId="64143DE8" w:rsidR="00E37508" w:rsidRPr="00E216F4" w:rsidRDefault="00000000" w:rsidP="00E216F4">
      <w:pPr>
        <w:pStyle w:val="BodyText"/>
        <w:spacing w:before="11"/>
        <w:rPr>
          <w:sz w:val="5"/>
        </w:rPr>
        <w:sectPr w:rsidR="00E37508" w:rsidRPr="00E216F4">
          <w:pgSz w:w="12240" w:h="15840"/>
          <w:pgMar w:top="1160" w:right="680" w:bottom="760" w:left="1300" w:header="0" w:footer="565" w:gutter="0"/>
          <w:cols w:space="720"/>
        </w:sectPr>
      </w:pPr>
      <w:r>
        <w:rPr>
          <w:noProof/>
        </w:rPr>
        <mc:AlternateContent>
          <mc:Choice Requires="wps">
            <w:drawing>
              <wp:anchor distT="0" distB="0" distL="0" distR="0" simplePos="0" relativeHeight="487594496" behindDoc="1" locked="0" layoutInCell="1" allowOverlap="1" wp14:anchorId="12E9B8AF" wp14:editId="2B5EBBAF">
                <wp:simplePos x="0" y="0"/>
                <wp:positionH relativeFrom="page">
                  <wp:posOffset>899998</wp:posOffset>
                </wp:positionH>
                <wp:positionV relativeFrom="paragraph">
                  <wp:posOffset>59551</wp:posOffset>
                </wp:positionV>
                <wp:extent cx="1440180" cy="127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0DF7CAF" id="Graphic 85" o:spid="_x0000_s1026" style="position:absolute;margin-left:70.85pt;margin-top:4.7pt;width:113.4pt;height:.1pt;z-index:-15721984;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EaTrf/gAAAADAEAAA8AAAAAAAAAAAAAAAAAbQQAAGRycy9kb3ducmV2LnhtbFBLBQYAAAAA&#13;&#10;BAAEAPMAAAB6BQAAAAA=&#13;&#10;" path="m,l1440002,e" filled="f" strokeweight=".14039mm">
                <v:path arrowok="t"/>
                <w10:wrap type="topAndBottom" anchorx="page"/>
              </v:shape>
            </w:pict>
          </mc:Fallback>
        </mc:AlternateContent>
      </w:r>
    </w:p>
    <w:p w14:paraId="45E7E109" w14:textId="77777777" w:rsidR="00E37508" w:rsidRDefault="00000000">
      <w:pPr>
        <w:pStyle w:val="BodyText"/>
        <w:spacing w:before="84" w:line="304" w:lineRule="auto"/>
        <w:ind w:left="117" w:right="729" w:firstLine="283"/>
        <w:jc w:val="both"/>
      </w:pPr>
      <w:r>
        <w:rPr>
          <w:w w:val="105"/>
        </w:rPr>
        <w:lastRenderedPageBreak/>
        <w:t xml:space="preserve">When selecting the CNN architecture, we have intentionally excluded image segmentation. While it seems like an ideal candidate for the task at hand, there are several reasons for its </w:t>
      </w:r>
      <w:r>
        <w:t>exclusion.</w:t>
      </w:r>
      <w:r>
        <w:rPr>
          <w:spacing w:val="35"/>
        </w:rPr>
        <w:t xml:space="preserve"> </w:t>
      </w:r>
      <w:r>
        <w:t xml:space="preserve">The first has to do with the spatial signatures and the nature of the boundaries between </w:t>
      </w:r>
      <w:r>
        <w:rPr>
          <w:w w:val="105"/>
        </w:rPr>
        <w:t>individual types.</w:t>
      </w:r>
      <w:r>
        <w:rPr>
          <w:spacing w:val="40"/>
          <w:w w:val="105"/>
        </w:rPr>
        <w:t xml:space="preserve"> </w:t>
      </w:r>
      <w:r>
        <w:rPr>
          <w:w w:val="105"/>
        </w:rPr>
        <w:t xml:space="preserve">While the dataset from </w:t>
      </w:r>
      <w:hyperlink w:anchor="_bookmark31" w:history="1">
        <w:r>
          <w:rPr>
            <w:color w:val="00004C"/>
            <w:w w:val="105"/>
          </w:rPr>
          <w:t>Fleischmann and Arribas-Bel</w:t>
        </w:r>
      </w:hyperlink>
      <w:r>
        <w:rPr>
          <w:color w:val="00004C"/>
          <w:w w:val="105"/>
        </w:rPr>
        <w:t xml:space="preserve"> </w:t>
      </w:r>
      <w:r>
        <w:rPr>
          <w:w w:val="105"/>
        </w:rPr>
        <w:t>(</w:t>
      </w:r>
      <w:hyperlink w:anchor="_bookmark31" w:history="1">
        <w:r>
          <w:rPr>
            <w:color w:val="00004C"/>
            <w:w w:val="105"/>
          </w:rPr>
          <w:t>2022</w:t>
        </w:r>
      </w:hyperlink>
      <w:r>
        <w:rPr>
          <w:w w:val="105"/>
        </w:rPr>
        <w:t>) delineates them with hard boundaries when one cell is a type A and the neighbouring one a type B, the reality is not that simple, and these boundaries should be treated more as a fuzzy edge that the hard one. There</w:t>
      </w:r>
      <w:r>
        <w:rPr>
          <w:spacing w:val="-5"/>
          <w:w w:val="105"/>
        </w:rPr>
        <w:t xml:space="preserve"> </w:t>
      </w:r>
      <w:r>
        <w:rPr>
          <w:w w:val="105"/>
        </w:rPr>
        <w:t>is</w:t>
      </w:r>
      <w:r>
        <w:rPr>
          <w:spacing w:val="-5"/>
          <w:w w:val="105"/>
        </w:rPr>
        <w:t xml:space="preserve"> </w:t>
      </w:r>
      <w:r>
        <w:rPr>
          <w:w w:val="105"/>
        </w:rPr>
        <w:t>very</w:t>
      </w:r>
      <w:r>
        <w:rPr>
          <w:spacing w:val="-5"/>
          <w:w w:val="105"/>
        </w:rPr>
        <w:t xml:space="preserve"> </w:t>
      </w:r>
      <w:r>
        <w:rPr>
          <w:w w:val="105"/>
        </w:rPr>
        <w:t>rarely</w:t>
      </w:r>
      <w:r>
        <w:rPr>
          <w:spacing w:val="-5"/>
          <w:w w:val="105"/>
        </w:rPr>
        <w:t xml:space="preserve"> </w:t>
      </w:r>
      <w:r>
        <w:rPr>
          <w:w w:val="105"/>
        </w:rPr>
        <w:t>an</w:t>
      </w:r>
      <w:r>
        <w:rPr>
          <w:spacing w:val="-5"/>
          <w:w w:val="105"/>
        </w:rPr>
        <w:t xml:space="preserve"> </w:t>
      </w:r>
      <w:r>
        <w:rPr>
          <w:w w:val="105"/>
        </w:rPr>
        <w:t>immediate</w:t>
      </w:r>
      <w:r>
        <w:rPr>
          <w:spacing w:val="-5"/>
          <w:w w:val="105"/>
        </w:rPr>
        <w:t xml:space="preserve"> </w:t>
      </w:r>
      <w:r>
        <w:rPr>
          <w:w w:val="105"/>
        </w:rPr>
        <w:t>switch</w:t>
      </w:r>
      <w:r>
        <w:rPr>
          <w:spacing w:val="-5"/>
          <w:w w:val="105"/>
        </w:rPr>
        <w:t xml:space="preserve"> </w:t>
      </w:r>
      <w:r>
        <w:rPr>
          <w:w w:val="105"/>
        </w:rPr>
        <w:t>between</w:t>
      </w:r>
      <w:r>
        <w:rPr>
          <w:spacing w:val="-5"/>
          <w:w w:val="105"/>
        </w:rPr>
        <w:t xml:space="preserve"> </w:t>
      </w:r>
      <w:r>
        <w:rPr>
          <w:w w:val="105"/>
        </w:rPr>
        <w:t>one</w:t>
      </w:r>
      <w:r>
        <w:rPr>
          <w:spacing w:val="-5"/>
          <w:w w:val="105"/>
        </w:rPr>
        <w:t xml:space="preserve"> </w:t>
      </w:r>
      <w:r>
        <w:rPr>
          <w:w w:val="105"/>
        </w:rPr>
        <w:t>type</w:t>
      </w:r>
      <w:r>
        <w:rPr>
          <w:spacing w:val="-5"/>
          <w:w w:val="105"/>
        </w:rPr>
        <w:t xml:space="preserve"> </w:t>
      </w:r>
      <w:r>
        <w:rPr>
          <w:w w:val="105"/>
        </w:rPr>
        <w:t>of</w:t>
      </w:r>
      <w:r>
        <w:rPr>
          <w:spacing w:val="-5"/>
          <w:w w:val="105"/>
        </w:rPr>
        <w:t xml:space="preserve"> </w:t>
      </w:r>
      <w:r>
        <w:rPr>
          <w:w w:val="105"/>
        </w:rPr>
        <w:t>urban</w:t>
      </w:r>
      <w:r>
        <w:rPr>
          <w:spacing w:val="-5"/>
          <w:w w:val="105"/>
        </w:rPr>
        <w:t xml:space="preserve"> </w:t>
      </w:r>
      <w:r>
        <w:rPr>
          <w:w w:val="105"/>
        </w:rPr>
        <w:t>environment</w:t>
      </w:r>
      <w:r>
        <w:rPr>
          <w:spacing w:val="-5"/>
          <w:w w:val="105"/>
        </w:rPr>
        <w:t xml:space="preserve"> </w:t>
      </w:r>
      <w:r>
        <w:rPr>
          <w:w w:val="105"/>
        </w:rPr>
        <w:t>and</w:t>
      </w:r>
      <w:r>
        <w:rPr>
          <w:spacing w:val="-5"/>
          <w:w w:val="105"/>
        </w:rPr>
        <w:t xml:space="preserve"> </w:t>
      </w:r>
      <w:r>
        <w:rPr>
          <w:w w:val="105"/>
        </w:rPr>
        <w:t>the</w:t>
      </w:r>
      <w:r>
        <w:rPr>
          <w:spacing w:val="-5"/>
          <w:w w:val="105"/>
        </w:rPr>
        <w:t xml:space="preserve"> </w:t>
      </w:r>
      <w:r>
        <w:rPr>
          <w:w w:val="105"/>
        </w:rPr>
        <w:t>other one. In</w:t>
      </w:r>
      <w:r>
        <w:rPr>
          <w:spacing w:val="-2"/>
          <w:w w:val="105"/>
        </w:rPr>
        <w:t xml:space="preserve"> </w:t>
      </w:r>
      <w:r>
        <w:rPr>
          <w:w w:val="105"/>
        </w:rPr>
        <w:t>many</w:t>
      </w:r>
      <w:r>
        <w:rPr>
          <w:spacing w:val="-2"/>
          <w:w w:val="105"/>
        </w:rPr>
        <w:t xml:space="preserve"> </w:t>
      </w:r>
      <w:r>
        <w:rPr>
          <w:w w:val="105"/>
        </w:rPr>
        <w:t>cities,</w:t>
      </w:r>
      <w:r>
        <w:rPr>
          <w:spacing w:val="-1"/>
          <w:w w:val="105"/>
        </w:rPr>
        <w:t xml:space="preserve"> </w:t>
      </w:r>
      <w:r>
        <w:rPr>
          <w:w w:val="105"/>
        </w:rPr>
        <w:t>two</w:t>
      </w:r>
      <w:r>
        <w:rPr>
          <w:spacing w:val="-2"/>
          <w:w w:val="105"/>
        </w:rPr>
        <w:t xml:space="preserve"> </w:t>
      </w:r>
      <w:r>
        <w:rPr>
          <w:w w:val="105"/>
        </w:rPr>
        <w:t>types</w:t>
      </w:r>
      <w:r>
        <w:rPr>
          <w:spacing w:val="-2"/>
          <w:w w:val="105"/>
        </w:rPr>
        <w:t xml:space="preserve"> </w:t>
      </w:r>
      <w:r>
        <w:rPr>
          <w:w w:val="105"/>
        </w:rPr>
        <w:t>tend</w:t>
      </w:r>
      <w:r>
        <w:rPr>
          <w:spacing w:val="-2"/>
          <w:w w:val="105"/>
        </w:rPr>
        <w:t xml:space="preserve"> </w:t>
      </w:r>
      <w:r>
        <w:rPr>
          <w:w w:val="105"/>
        </w:rPr>
        <w:t>to</w:t>
      </w:r>
      <w:r>
        <w:rPr>
          <w:spacing w:val="-2"/>
          <w:w w:val="105"/>
        </w:rPr>
        <w:t xml:space="preserve"> </w:t>
      </w:r>
      <w:r>
        <w:rPr>
          <w:w w:val="105"/>
        </w:rPr>
        <w:t>form</w:t>
      </w:r>
      <w:r>
        <w:rPr>
          <w:spacing w:val="-2"/>
          <w:w w:val="105"/>
        </w:rPr>
        <w:t xml:space="preserve"> </w:t>
      </w:r>
      <w:r>
        <w:rPr>
          <w:w w:val="105"/>
        </w:rPr>
        <w:t>a</w:t>
      </w:r>
      <w:r>
        <w:rPr>
          <w:spacing w:val="-2"/>
          <w:w w:val="105"/>
        </w:rPr>
        <w:t xml:space="preserve"> </w:t>
      </w:r>
      <w:r>
        <w:rPr>
          <w:w w:val="105"/>
        </w:rPr>
        <w:t>transition</w:t>
      </w:r>
      <w:r>
        <w:rPr>
          <w:spacing w:val="-2"/>
          <w:w w:val="105"/>
        </w:rPr>
        <w:t xml:space="preserve"> </w:t>
      </w:r>
      <w:r>
        <w:rPr>
          <w:w w:val="105"/>
        </w:rPr>
        <w:t>on</w:t>
      </w:r>
      <w:r>
        <w:rPr>
          <w:spacing w:val="-2"/>
          <w:w w:val="105"/>
        </w:rPr>
        <w:t xml:space="preserve"> </w:t>
      </w:r>
      <w:r>
        <w:rPr>
          <w:w w:val="105"/>
        </w:rPr>
        <w:t>the</w:t>
      </w:r>
      <w:r>
        <w:rPr>
          <w:spacing w:val="-2"/>
          <w:w w:val="105"/>
        </w:rPr>
        <w:t xml:space="preserve"> </w:t>
      </w:r>
      <w:r>
        <w:rPr>
          <w:w w:val="105"/>
        </w:rPr>
        <w:t>edges</w:t>
      </w:r>
      <w:r>
        <w:rPr>
          <w:spacing w:val="-2"/>
          <w:w w:val="105"/>
        </w:rPr>
        <w:t xml:space="preserve"> </w:t>
      </w:r>
      <w:r>
        <w:rPr>
          <w:w w:val="105"/>
        </w:rPr>
        <w:t>where</w:t>
      </w:r>
      <w:r>
        <w:rPr>
          <w:spacing w:val="-2"/>
          <w:w w:val="105"/>
        </w:rPr>
        <w:t xml:space="preserve"> </w:t>
      </w:r>
      <w:r>
        <w:rPr>
          <w:w w:val="105"/>
        </w:rPr>
        <w:t>neither</w:t>
      </w:r>
      <w:r>
        <w:rPr>
          <w:spacing w:val="-2"/>
          <w:w w:val="105"/>
        </w:rPr>
        <w:t xml:space="preserve"> </w:t>
      </w:r>
      <w:r>
        <w:rPr>
          <w:w w:val="105"/>
        </w:rPr>
        <w:t>is</w:t>
      </w:r>
      <w:r>
        <w:rPr>
          <w:spacing w:val="-2"/>
          <w:w w:val="105"/>
        </w:rPr>
        <w:t xml:space="preserve"> </w:t>
      </w:r>
      <w:r>
        <w:rPr>
          <w:w w:val="105"/>
        </w:rPr>
        <w:t>dominant. A situation like this is very challenging for image segmentation as it often looks at delineation</w:t>
      </w:r>
      <w:r>
        <w:rPr>
          <w:spacing w:val="40"/>
          <w:w w:val="105"/>
        </w:rPr>
        <w:t xml:space="preserve"> </w:t>
      </w:r>
      <w:r>
        <w:rPr>
          <w:w w:val="105"/>
        </w:rPr>
        <w:t>of water bodies, buildings, or other precisely defined patches on an image.</w:t>
      </w:r>
      <w:r>
        <w:rPr>
          <w:spacing w:val="40"/>
          <w:w w:val="105"/>
        </w:rPr>
        <w:t xml:space="preserve"> </w:t>
      </w:r>
      <w:r>
        <w:rPr>
          <w:w w:val="105"/>
        </w:rPr>
        <w:t>The second reason</w:t>
      </w:r>
      <w:r>
        <w:rPr>
          <w:spacing w:val="40"/>
          <w:w w:val="105"/>
        </w:rPr>
        <w:t xml:space="preserve"> </w:t>
      </w:r>
      <w:r>
        <w:rPr>
          <w:w w:val="105"/>
        </w:rPr>
        <w:t>is</w:t>
      </w:r>
      <w:r>
        <w:rPr>
          <w:spacing w:val="-1"/>
          <w:w w:val="105"/>
        </w:rPr>
        <w:t xml:space="preserve"> </w:t>
      </w:r>
      <w:r>
        <w:rPr>
          <w:w w:val="105"/>
        </w:rPr>
        <w:t>that</w:t>
      </w:r>
      <w:r>
        <w:rPr>
          <w:spacing w:val="-1"/>
          <w:w w:val="105"/>
        </w:rPr>
        <w:t xml:space="preserve"> </w:t>
      </w:r>
      <w:r>
        <w:rPr>
          <w:w w:val="105"/>
        </w:rPr>
        <w:t>the</w:t>
      </w:r>
      <w:r>
        <w:rPr>
          <w:spacing w:val="-1"/>
          <w:w w:val="105"/>
        </w:rPr>
        <w:t xml:space="preserve"> </w:t>
      </w:r>
      <w:r>
        <w:rPr>
          <w:w w:val="105"/>
        </w:rPr>
        <w:t>image</w:t>
      </w:r>
      <w:r>
        <w:rPr>
          <w:spacing w:val="-1"/>
          <w:w w:val="105"/>
        </w:rPr>
        <w:t xml:space="preserve"> </w:t>
      </w:r>
      <w:r>
        <w:rPr>
          <w:w w:val="105"/>
        </w:rPr>
        <w:t>segmentation,</w:t>
      </w:r>
      <w:r>
        <w:rPr>
          <w:spacing w:val="-1"/>
          <w:w w:val="105"/>
        </w:rPr>
        <w:t xml:space="preserve"> </w:t>
      </w:r>
      <w:r>
        <w:rPr>
          <w:w w:val="105"/>
        </w:rPr>
        <w:t>having</w:t>
      </w:r>
      <w:r>
        <w:rPr>
          <w:spacing w:val="-1"/>
          <w:w w:val="105"/>
        </w:rPr>
        <w:t xml:space="preserve"> </w:t>
      </w:r>
      <w:r>
        <w:rPr>
          <w:w w:val="105"/>
        </w:rPr>
        <w:t>a</w:t>
      </w:r>
      <w:r>
        <w:rPr>
          <w:spacing w:val="-1"/>
          <w:w w:val="105"/>
        </w:rPr>
        <w:t xml:space="preserve"> </w:t>
      </w:r>
      <w:r>
        <w:rPr>
          <w:w w:val="105"/>
        </w:rPr>
        <w:t>prediction</w:t>
      </w:r>
      <w:r>
        <w:rPr>
          <w:spacing w:val="-1"/>
          <w:w w:val="105"/>
        </w:rPr>
        <w:t xml:space="preserve"> </w:t>
      </w:r>
      <w:r>
        <w:rPr>
          <w:w w:val="105"/>
        </w:rPr>
        <w:t>for</w:t>
      </w:r>
      <w:r>
        <w:rPr>
          <w:spacing w:val="-1"/>
          <w:w w:val="105"/>
        </w:rPr>
        <w:t xml:space="preserve"> </w:t>
      </w:r>
      <w:r>
        <w:rPr>
          <w:w w:val="105"/>
        </w:rPr>
        <w:t>individual</w:t>
      </w:r>
      <w:r>
        <w:rPr>
          <w:spacing w:val="-1"/>
          <w:w w:val="105"/>
        </w:rPr>
        <w:t xml:space="preserve"> </w:t>
      </w:r>
      <w:r>
        <w:rPr>
          <w:w w:val="105"/>
        </w:rPr>
        <w:t>pixels,</w:t>
      </w:r>
      <w:r>
        <w:rPr>
          <w:spacing w:val="-1"/>
          <w:w w:val="105"/>
        </w:rPr>
        <w:t xml:space="preserve"> </w:t>
      </w:r>
      <w:r>
        <w:rPr>
          <w:w w:val="105"/>
        </w:rPr>
        <w:t>would</w:t>
      </w:r>
      <w:r>
        <w:rPr>
          <w:spacing w:val="-1"/>
          <w:w w:val="105"/>
        </w:rPr>
        <w:t xml:space="preserve"> </w:t>
      </w:r>
      <w:r>
        <w:rPr>
          <w:w w:val="105"/>
        </w:rPr>
        <w:t>require</w:t>
      </w:r>
      <w:r>
        <w:rPr>
          <w:spacing w:val="-1"/>
          <w:w w:val="105"/>
        </w:rPr>
        <w:t xml:space="preserve"> </w:t>
      </w:r>
      <w:r>
        <w:rPr>
          <w:w w:val="105"/>
        </w:rPr>
        <w:t xml:space="preserve">running the modelling part of the pipeline (see section </w:t>
      </w:r>
      <w:hyperlink w:anchor="_bookmark9" w:history="1">
        <w:r>
          <w:rPr>
            <w:color w:val="0000FF"/>
            <w:w w:val="105"/>
          </w:rPr>
          <w:t>2.2.3</w:t>
        </w:r>
      </w:hyperlink>
      <w:r>
        <w:rPr>
          <w:w w:val="105"/>
        </w:rPr>
        <w:t>) on a pixel level which would be extremely computationally</w:t>
      </w:r>
      <w:r>
        <w:rPr>
          <w:spacing w:val="-11"/>
          <w:w w:val="105"/>
        </w:rPr>
        <w:t xml:space="preserve"> </w:t>
      </w:r>
      <w:r>
        <w:rPr>
          <w:w w:val="105"/>
        </w:rPr>
        <w:t>expensive,</w:t>
      </w:r>
      <w:r>
        <w:rPr>
          <w:spacing w:val="-11"/>
          <w:w w:val="105"/>
        </w:rPr>
        <w:t xml:space="preserve"> </w:t>
      </w:r>
      <w:r>
        <w:rPr>
          <w:w w:val="105"/>
        </w:rPr>
        <w:t>hence</w:t>
      </w:r>
      <w:r>
        <w:rPr>
          <w:spacing w:val="-11"/>
          <w:w w:val="105"/>
        </w:rPr>
        <w:t xml:space="preserve"> </w:t>
      </w:r>
      <w:r>
        <w:rPr>
          <w:w w:val="105"/>
        </w:rPr>
        <w:t>challenging</w:t>
      </w:r>
      <w:r>
        <w:rPr>
          <w:spacing w:val="-11"/>
          <w:w w:val="105"/>
        </w:rPr>
        <w:t xml:space="preserve"> </w:t>
      </w:r>
      <w:r>
        <w:rPr>
          <w:w w:val="105"/>
        </w:rPr>
        <w:t>to</w:t>
      </w:r>
      <w:r>
        <w:rPr>
          <w:spacing w:val="-11"/>
          <w:w w:val="105"/>
        </w:rPr>
        <w:t xml:space="preserve"> </w:t>
      </w:r>
      <w:r>
        <w:rPr>
          <w:w w:val="105"/>
        </w:rPr>
        <w:t>reproduce.</w:t>
      </w:r>
      <w:r>
        <w:rPr>
          <w:spacing w:val="-2"/>
          <w:w w:val="105"/>
        </w:rPr>
        <w:t xml:space="preserve"> </w:t>
      </w:r>
      <w:r>
        <w:rPr>
          <w:w w:val="105"/>
        </w:rPr>
        <w:t>We</w:t>
      </w:r>
      <w:r>
        <w:rPr>
          <w:spacing w:val="-11"/>
          <w:w w:val="105"/>
        </w:rPr>
        <w:t xml:space="preserve"> </w:t>
      </w:r>
      <w:r>
        <w:rPr>
          <w:w w:val="105"/>
        </w:rPr>
        <w:t>believe</w:t>
      </w:r>
      <w:r>
        <w:rPr>
          <w:spacing w:val="-11"/>
          <w:w w:val="105"/>
        </w:rPr>
        <w:t xml:space="preserve"> </w:t>
      </w:r>
      <w:r>
        <w:rPr>
          <w:w w:val="105"/>
        </w:rPr>
        <w:t>that</w:t>
      </w:r>
      <w:r>
        <w:rPr>
          <w:spacing w:val="-11"/>
          <w:w w:val="105"/>
        </w:rPr>
        <w:t xml:space="preserve"> </w:t>
      </w:r>
      <w:r>
        <w:rPr>
          <w:w w:val="105"/>
        </w:rPr>
        <w:t>the</w:t>
      </w:r>
      <w:r>
        <w:rPr>
          <w:spacing w:val="-11"/>
          <w:w w:val="105"/>
        </w:rPr>
        <w:t xml:space="preserve"> </w:t>
      </w:r>
      <w:r>
        <w:rPr>
          <w:w w:val="105"/>
        </w:rPr>
        <w:t>method</w:t>
      </w:r>
      <w:r>
        <w:rPr>
          <w:spacing w:val="-11"/>
          <w:w w:val="105"/>
        </w:rPr>
        <w:t xml:space="preserve"> </w:t>
      </w:r>
      <w:r>
        <w:rPr>
          <w:w w:val="105"/>
        </w:rPr>
        <w:t>that</w:t>
      </w:r>
      <w:r>
        <w:rPr>
          <w:spacing w:val="-11"/>
          <w:w w:val="105"/>
        </w:rPr>
        <w:t xml:space="preserve"> </w:t>
      </w:r>
      <w:r>
        <w:rPr>
          <w:w w:val="105"/>
        </w:rPr>
        <w:t>can be</w:t>
      </w:r>
      <w:r>
        <w:rPr>
          <w:spacing w:val="-9"/>
          <w:w w:val="105"/>
        </w:rPr>
        <w:t xml:space="preserve"> </w:t>
      </w:r>
      <w:r>
        <w:rPr>
          <w:w w:val="105"/>
        </w:rPr>
        <w:t>run</w:t>
      </w:r>
      <w:r>
        <w:rPr>
          <w:spacing w:val="-10"/>
          <w:w w:val="105"/>
        </w:rPr>
        <w:t xml:space="preserve"> </w:t>
      </w:r>
      <w:r>
        <w:rPr>
          <w:w w:val="105"/>
        </w:rPr>
        <w:t>on</w:t>
      </w:r>
      <w:r>
        <w:rPr>
          <w:spacing w:val="-9"/>
          <w:w w:val="105"/>
        </w:rPr>
        <w:t xml:space="preserve"> </w:t>
      </w:r>
      <w:r>
        <w:rPr>
          <w:w w:val="105"/>
        </w:rPr>
        <w:t>a</w:t>
      </w:r>
      <w:r>
        <w:rPr>
          <w:spacing w:val="-10"/>
          <w:w w:val="105"/>
        </w:rPr>
        <w:t xml:space="preserve"> </w:t>
      </w:r>
      <w:r>
        <w:rPr>
          <w:w w:val="105"/>
        </w:rPr>
        <w:t>local</w:t>
      </w:r>
      <w:r>
        <w:rPr>
          <w:spacing w:val="-9"/>
          <w:w w:val="105"/>
        </w:rPr>
        <w:t xml:space="preserve"> </w:t>
      </w:r>
      <w:r>
        <w:rPr>
          <w:w w:val="105"/>
        </w:rPr>
        <w:t>machine</w:t>
      </w:r>
      <w:r>
        <w:rPr>
          <w:spacing w:val="-9"/>
          <w:w w:val="105"/>
        </w:rPr>
        <w:t xml:space="preserve"> </w:t>
      </w:r>
      <w:r>
        <w:rPr>
          <w:w w:val="105"/>
        </w:rPr>
        <w:t>is</w:t>
      </w:r>
      <w:r>
        <w:rPr>
          <w:spacing w:val="-10"/>
          <w:w w:val="105"/>
        </w:rPr>
        <w:t xml:space="preserve"> </w:t>
      </w:r>
      <w:r>
        <w:rPr>
          <w:w w:val="105"/>
        </w:rPr>
        <w:t>in</w:t>
      </w:r>
      <w:r>
        <w:rPr>
          <w:spacing w:val="-9"/>
          <w:w w:val="105"/>
        </w:rPr>
        <w:t xml:space="preserve"> </w:t>
      </w:r>
      <w:r>
        <w:rPr>
          <w:w w:val="105"/>
        </w:rPr>
        <w:t>the</w:t>
      </w:r>
      <w:r>
        <w:rPr>
          <w:spacing w:val="-9"/>
          <w:w w:val="105"/>
        </w:rPr>
        <w:t xml:space="preserve"> </w:t>
      </w:r>
      <w:r>
        <w:rPr>
          <w:w w:val="105"/>
        </w:rPr>
        <w:t>end,</w:t>
      </w:r>
      <w:r>
        <w:rPr>
          <w:spacing w:val="-9"/>
          <w:w w:val="105"/>
        </w:rPr>
        <w:t xml:space="preserve"> </w:t>
      </w:r>
      <w:r>
        <w:rPr>
          <w:w w:val="105"/>
        </w:rPr>
        <w:t>more</w:t>
      </w:r>
      <w:r>
        <w:rPr>
          <w:spacing w:val="-10"/>
          <w:w w:val="105"/>
        </w:rPr>
        <w:t xml:space="preserve"> </w:t>
      </w:r>
      <w:r>
        <w:rPr>
          <w:w w:val="105"/>
        </w:rPr>
        <w:t>valuable</w:t>
      </w:r>
      <w:r>
        <w:rPr>
          <w:spacing w:val="-9"/>
          <w:w w:val="105"/>
        </w:rPr>
        <w:t xml:space="preserve"> </w:t>
      </w:r>
      <w:r>
        <w:rPr>
          <w:w w:val="105"/>
        </w:rPr>
        <w:t>than</w:t>
      </w:r>
      <w:r>
        <w:rPr>
          <w:spacing w:val="-10"/>
          <w:w w:val="105"/>
        </w:rPr>
        <w:t xml:space="preserve"> </w:t>
      </w:r>
      <w:r>
        <w:rPr>
          <w:w w:val="105"/>
        </w:rPr>
        <w:t>the</w:t>
      </w:r>
      <w:r>
        <w:rPr>
          <w:spacing w:val="-9"/>
          <w:w w:val="105"/>
        </w:rPr>
        <w:t xml:space="preserve"> </w:t>
      </w:r>
      <w:r>
        <w:rPr>
          <w:w w:val="105"/>
        </w:rPr>
        <w:t>one</w:t>
      </w:r>
      <w:r>
        <w:rPr>
          <w:spacing w:val="-9"/>
          <w:w w:val="105"/>
        </w:rPr>
        <w:t xml:space="preserve"> </w:t>
      </w:r>
      <w:r>
        <w:rPr>
          <w:w w:val="105"/>
        </w:rPr>
        <w:t>requiring</w:t>
      </w:r>
      <w:r>
        <w:rPr>
          <w:spacing w:val="-10"/>
          <w:w w:val="105"/>
        </w:rPr>
        <w:t xml:space="preserve"> </w:t>
      </w:r>
      <w:r>
        <w:rPr>
          <w:w w:val="105"/>
        </w:rPr>
        <w:t>a</w:t>
      </w:r>
      <w:r>
        <w:rPr>
          <w:spacing w:val="-9"/>
          <w:w w:val="105"/>
        </w:rPr>
        <w:t xml:space="preserve"> </w:t>
      </w:r>
      <w:r>
        <w:rPr>
          <w:w w:val="105"/>
        </w:rPr>
        <w:t xml:space="preserve">high-performance </w:t>
      </w:r>
      <w:r>
        <w:rPr>
          <w:spacing w:val="-2"/>
          <w:w w:val="105"/>
        </w:rPr>
        <w:t>cluster.</w:t>
      </w:r>
    </w:p>
    <w:p w14:paraId="6BB0F62D" w14:textId="77777777" w:rsidR="00E37508" w:rsidRDefault="00000000">
      <w:pPr>
        <w:pStyle w:val="BodyText"/>
        <w:spacing w:before="17" w:line="304" w:lineRule="auto"/>
        <w:ind w:left="117" w:right="729" w:firstLine="283"/>
        <w:jc w:val="both"/>
      </w:pPr>
      <w:r>
        <w:t>Overall, our exercise is structured as a comparison of models that attempt to predict the 12 spatial signatures entirely from Sentinel 2 imagery. Each model 1) takes a set of training data as input;</w:t>
      </w:r>
      <w:r>
        <w:rPr>
          <w:spacing w:val="38"/>
        </w:rPr>
        <w:t xml:space="preserve"> </w:t>
      </w:r>
      <w:r>
        <w:t>2)</w:t>
      </w:r>
      <w:r>
        <w:rPr>
          <w:spacing w:val="33"/>
        </w:rPr>
        <w:t xml:space="preserve"> </w:t>
      </w:r>
      <w:r>
        <w:t>runs</w:t>
      </w:r>
      <w:r>
        <w:rPr>
          <w:spacing w:val="33"/>
        </w:rPr>
        <w:t xml:space="preserve"> </w:t>
      </w:r>
      <w:r>
        <w:t>the</w:t>
      </w:r>
      <w:r>
        <w:rPr>
          <w:spacing w:val="33"/>
        </w:rPr>
        <w:t xml:space="preserve"> </w:t>
      </w:r>
      <w:r>
        <w:t>class</w:t>
      </w:r>
      <w:r>
        <w:rPr>
          <w:spacing w:val="33"/>
        </w:rPr>
        <w:t xml:space="preserve"> </w:t>
      </w:r>
      <w:r>
        <w:t>prediction</w:t>
      </w:r>
      <w:r>
        <w:rPr>
          <w:spacing w:val="33"/>
        </w:rPr>
        <w:t xml:space="preserve"> </w:t>
      </w:r>
      <w:r>
        <w:t>using</w:t>
      </w:r>
      <w:r>
        <w:rPr>
          <w:spacing w:val="33"/>
        </w:rPr>
        <w:t xml:space="preserve"> </w:t>
      </w:r>
      <w:r>
        <w:t>the</w:t>
      </w:r>
      <w:r>
        <w:rPr>
          <w:spacing w:val="33"/>
        </w:rPr>
        <w:t xml:space="preserve"> </w:t>
      </w:r>
      <w:r>
        <w:t>convolutional</w:t>
      </w:r>
      <w:r>
        <w:rPr>
          <w:spacing w:val="33"/>
        </w:rPr>
        <w:t xml:space="preserve"> </w:t>
      </w:r>
      <w:r>
        <w:t>neural</w:t>
      </w:r>
      <w:r>
        <w:rPr>
          <w:spacing w:val="33"/>
        </w:rPr>
        <w:t xml:space="preserve"> </w:t>
      </w:r>
      <w:r>
        <w:t>network</w:t>
      </w:r>
      <w:r>
        <w:rPr>
          <w:spacing w:val="33"/>
        </w:rPr>
        <w:t xml:space="preserve"> </w:t>
      </w:r>
      <w:r>
        <w:t>(CNN);</w:t>
      </w:r>
      <w:r>
        <w:rPr>
          <w:spacing w:val="33"/>
        </w:rPr>
        <w:t xml:space="preserve"> </w:t>
      </w:r>
      <w:r>
        <w:t>and</w:t>
      </w:r>
      <w:r>
        <w:rPr>
          <w:spacing w:val="33"/>
        </w:rPr>
        <w:t xml:space="preserve"> </w:t>
      </w:r>
      <w:r>
        <w:t>3)</w:t>
      </w:r>
      <w:r>
        <w:rPr>
          <w:spacing w:val="33"/>
        </w:rPr>
        <w:t xml:space="preserve"> </w:t>
      </w:r>
      <w:r>
        <w:t>builds a (spatial) model on top of the resulting probabilities.</w:t>
      </w:r>
      <w:r>
        <w:rPr>
          <w:spacing w:val="40"/>
        </w:rPr>
        <w:t xml:space="preserve"> </w:t>
      </w:r>
      <w:r>
        <w:t>The differences between the models are capturing the geographical options that are being tested:</w:t>
      </w:r>
      <w:r>
        <w:rPr>
          <w:spacing w:val="40"/>
        </w:rPr>
        <w:t xml:space="preserve"> </w:t>
      </w:r>
      <w:r>
        <w:t xml:space="preserve">extent of the area sampled from the satellite imagery into a single </w:t>
      </w:r>
      <w:r>
        <w:rPr>
          <w:i/>
        </w:rPr>
        <w:t>chip</w:t>
      </w:r>
      <w:r>
        <w:t>, presence of spatial augmentation, class exclusivity within each chip, and an architecture of probability modelling on top of a prediction coming from the CNN. Finally, the performance of each model is assessed using both traditional non-spatial techniques used in deep learning and bespoke spatial metrics.</w:t>
      </w:r>
      <w:r>
        <w:rPr>
          <w:spacing w:val="40"/>
        </w:rPr>
        <w:t xml:space="preserve"> </w:t>
      </w:r>
      <w:r>
        <w:t>Given a large number of resulting values, a regression approach is used to determine the effect of the tested options.</w:t>
      </w:r>
      <w:r>
        <w:rPr>
          <w:spacing w:val="40"/>
        </w:rPr>
        <w:t xml:space="preserve"> </w:t>
      </w:r>
      <w:r>
        <w:t>Each of the steps is</w:t>
      </w:r>
      <w:r>
        <w:rPr>
          <w:spacing w:val="40"/>
        </w:rPr>
        <w:t xml:space="preserve"> </w:t>
      </w:r>
      <w:r>
        <w:t>further discussed in detail in the subsequent sections.</w:t>
      </w:r>
    </w:p>
    <w:p w14:paraId="7EE1095D" w14:textId="77777777" w:rsidR="00E37508" w:rsidRDefault="00E37508">
      <w:pPr>
        <w:pStyle w:val="BodyText"/>
        <w:spacing w:before="86"/>
      </w:pPr>
    </w:p>
    <w:p w14:paraId="1A314014" w14:textId="77777777" w:rsidR="00E37508" w:rsidRDefault="00000000">
      <w:pPr>
        <w:pStyle w:val="ListParagraph"/>
        <w:numPr>
          <w:ilvl w:val="2"/>
          <w:numId w:val="3"/>
        </w:numPr>
        <w:tabs>
          <w:tab w:val="left" w:pos="660"/>
        </w:tabs>
        <w:spacing w:before="1"/>
        <w:ind w:left="660" w:hanging="543"/>
        <w:rPr>
          <w:i/>
        </w:rPr>
      </w:pPr>
      <w:bookmarkStart w:id="26" w:name="2.2.1_Chip_size"/>
      <w:bookmarkEnd w:id="26"/>
      <w:r>
        <w:rPr>
          <w:i/>
        </w:rPr>
        <w:t>Chip</w:t>
      </w:r>
      <w:r>
        <w:rPr>
          <w:i/>
          <w:spacing w:val="24"/>
        </w:rPr>
        <w:t xml:space="preserve"> </w:t>
      </w:r>
      <w:r>
        <w:rPr>
          <w:i/>
          <w:spacing w:val="-4"/>
        </w:rPr>
        <w:t>size</w:t>
      </w:r>
    </w:p>
    <w:p w14:paraId="6E740C84" w14:textId="77777777" w:rsidR="00E37508" w:rsidRDefault="00000000">
      <w:pPr>
        <w:pStyle w:val="BodyText"/>
        <w:spacing w:before="214" w:line="304" w:lineRule="auto"/>
        <w:ind w:left="117" w:right="729"/>
        <w:jc w:val="both"/>
      </w:pPr>
      <w:r>
        <w:t>The first question that needs to be answered when trying to apply a classification algorithm on satellite imagery that spans a large amount of continuous land is how to sample such data into individual patches (or, hereafter, chips) that can be assigned to classes. Pre-trained CNNs usually expect</w:t>
      </w:r>
      <w:r>
        <w:rPr>
          <w:spacing w:val="40"/>
        </w:rPr>
        <w:t xml:space="preserve"> </w:t>
      </w:r>
      <w:r>
        <w:t>a</w:t>
      </w:r>
      <w:r>
        <w:rPr>
          <w:spacing w:val="40"/>
        </w:rPr>
        <w:t xml:space="preserve"> </w:t>
      </w:r>
      <w:r>
        <w:t>square</w:t>
      </w:r>
      <w:r>
        <w:rPr>
          <w:spacing w:val="40"/>
        </w:rPr>
        <w:t xml:space="preserve"> </w:t>
      </w:r>
      <w:r>
        <w:t>image</w:t>
      </w:r>
      <w:r>
        <w:rPr>
          <w:spacing w:val="40"/>
        </w:rPr>
        <w:t xml:space="preserve"> </w:t>
      </w:r>
      <w:r>
        <w:t>of</w:t>
      </w:r>
      <w:r>
        <w:rPr>
          <w:spacing w:val="40"/>
        </w:rPr>
        <w:t xml:space="preserve"> </w:t>
      </w:r>
      <w:r>
        <w:t>a</w:t>
      </w:r>
      <w:r>
        <w:rPr>
          <w:spacing w:val="40"/>
        </w:rPr>
        <w:t xml:space="preserve"> </w:t>
      </w:r>
      <w:r>
        <w:t>certain</w:t>
      </w:r>
      <w:r>
        <w:rPr>
          <w:spacing w:val="40"/>
        </w:rPr>
        <w:t xml:space="preserve"> </w:t>
      </w:r>
      <w:r>
        <w:t>size,</w:t>
      </w:r>
      <w:r>
        <w:rPr>
          <w:spacing w:val="56"/>
        </w:rPr>
        <w:t xml:space="preserve"> </w:t>
      </w:r>
      <w:r>
        <w:t>but</w:t>
      </w:r>
      <w:r>
        <w:rPr>
          <w:spacing w:val="40"/>
        </w:rPr>
        <w:t xml:space="preserve"> </w:t>
      </w:r>
      <w:r>
        <w:t>that</w:t>
      </w:r>
      <w:r>
        <w:rPr>
          <w:spacing w:val="40"/>
        </w:rPr>
        <w:t xml:space="preserve"> </w:t>
      </w:r>
      <w:r>
        <w:t>does</w:t>
      </w:r>
      <w:r>
        <w:rPr>
          <w:spacing w:val="40"/>
        </w:rPr>
        <w:t xml:space="preserve"> </w:t>
      </w:r>
      <w:r>
        <w:t>not</w:t>
      </w:r>
      <w:r>
        <w:rPr>
          <w:spacing w:val="40"/>
        </w:rPr>
        <w:t xml:space="preserve"> </w:t>
      </w:r>
      <w:r>
        <w:t>mean</w:t>
      </w:r>
      <w:r>
        <w:rPr>
          <w:spacing w:val="40"/>
        </w:rPr>
        <w:t xml:space="preserve"> </w:t>
      </w:r>
      <w:r>
        <w:t>that</w:t>
      </w:r>
      <w:r>
        <w:rPr>
          <w:spacing w:val="40"/>
        </w:rPr>
        <w:t xml:space="preserve"> </w:t>
      </w:r>
      <w:r>
        <w:t>the</w:t>
      </w:r>
      <w:r>
        <w:rPr>
          <w:spacing w:val="40"/>
        </w:rPr>
        <w:t xml:space="preserve"> </w:t>
      </w:r>
      <w:r>
        <w:t>same</w:t>
      </w:r>
      <w:r>
        <w:rPr>
          <w:spacing w:val="40"/>
        </w:rPr>
        <w:t xml:space="preserve"> </w:t>
      </w:r>
      <w:r>
        <w:t>size</w:t>
      </w:r>
      <w:r>
        <w:rPr>
          <w:spacing w:val="40"/>
        </w:rPr>
        <w:t xml:space="preserve"> </w:t>
      </w:r>
      <w:r>
        <w:t>(in</w:t>
      </w:r>
      <w:r>
        <w:rPr>
          <w:spacing w:val="40"/>
        </w:rPr>
        <w:t xml:space="preserve"> </w:t>
      </w:r>
      <w:r>
        <w:t>terms of</w:t>
      </w:r>
      <w:r>
        <w:rPr>
          <w:spacing w:val="40"/>
        </w:rPr>
        <w:t xml:space="preserve"> </w:t>
      </w:r>
      <w:r>
        <w:t>pixels)</w:t>
      </w:r>
      <w:r>
        <w:rPr>
          <w:spacing w:val="40"/>
        </w:rPr>
        <w:t xml:space="preserve"> </w:t>
      </w:r>
      <w:r>
        <w:t>needs</w:t>
      </w:r>
      <w:r>
        <w:rPr>
          <w:spacing w:val="40"/>
        </w:rPr>
        <w:t xml:space="preserve"> </w:t>
      </w:r>
      <w:r>
        <w:t>to</w:t>
      </w:r>
      <w:r>
        <w:rPr>
          <w:spacing w:val="40"/>
        </w:rPr>
        <w:t xml:space="preserve"> </w:t>
      </w:r>
      <w:r>
        <w:t>be</w:t>
      </w:r>
      <w:r>
        <w:rPr>
          <w:spacing w:val="40"/>
        </w:rPr>
        <w:t xml:space="preserve"> </w:t>
      </w:r>
      <w:r>
        <w:t>directly</w:t>
      </w:r>
      <w:r>
        <w:rPr>
          <w:spacing w:val="40"/>
        </w:rPr>
        <w:t xml:space="preserve"> </w:t>
      </w:r>
      <w:r>
        <w:t>sampled</w:t>
      </w:r>
      <w:r>
        <w:rPr>
          <w:spacing w:val="40"/>
        </w:rPr>
        <w:t xml:space="preserve"> </w:t>
      </w:r>
      <w:r>
        <w:t>from</w:t>
      </w:r>
      <w:r>
        <w:rPr>
          <w:spacing w:val="40"/>
        </w:rPr>
        <w:t xml:space="preserve"> </w:t>
      </w:r>
      <w:r>
        <w:t>the</w:t>
      </w:r>
      <w:r>
        <w:rPr>
          <w:spacing w:val="40"/>
        </w:rPr>
        <w:t xml:space="preserve"> </w:t>
      </w:r>
      <w:r>
        <w:t>image,</w:t>
      </w:r>
      <w:r>
        <w:rPr>
          <w:spacing w:val="40"/>
        </w:rPr>
        <w:t xml:space="preserve"> </w:t>
      </w:r>
      <w:r>
        <w:t>thanks</w:t>
      </w:r>
      <w:r>
        <w:rPr>
          <w:spacing w:val="40"/>
        </w:rPr>
        <w:t xml:space="preserve"> </w:t>
      </w:r>
      <w:r>
        <w:t>to</w:t>
      </w:r>
      <w:r>
        <w:rPr>
          <w:spacing w:val="40"/>
        </w:rPr>
        <w:t xml:space="preserve"> </w:t>
      </w:r>
      <w:r>
        <w:t>possible</w:t>
      </w:r>
      <w:r>
        <w:rPr>
          <w:spacing w:val="40"/>
        </w:rPr>
        <w:t xml:space="preserve"> </w:t>
      </w:r>
      <w:r>
        <w:t>resampling.</w:t>
      </w:r>
      <w:r>
        <w:rPr>
          <w:spacing w:val="80"/>
        </w:rPr>
        <w:t xml:space="preserve"> </w:t>
      </w:r>
      <w:r>
        <w:t>What should</w:t>
      </w:r>
      <w:r>
        <w:rPr>
          <w:spacing w:val="30"/>
        </w:rPr>
        <w:t xml:space="preserve"> </w:t>
      </w:r>
      <w:r>
        <w:t>be</w:t>
      </w:r>
      <w:r>
        <w:rPr>
          <w:spacing w:val="30"/>
        </w:rPr>
        <w:t xml:space="preserve"> </w:t>
      </w:r>
      <w:r>
        <w:t>retained,</w:t>
      </w:r>
      <w:r>
        <w:rPr>
          <w:spacing w:val="31"/>
        </w:rPr>
        <w:t xml:space="preserve"> </w:t>
      </w:r>
      <w:r>
        <w:t>though,</w:t>
      </w:r>
      <w:r>
        <w:rPr>
          <w:spacing w:val="31"/>
        </w:rPr>
        <w:t xml:space="preserve"> </w:t>
      </w:r>
      <w:r>
        <w:t>is</w:t>
      </w:r>
      <w:r>
        <w:rPr>
          <w:spacing w:val="30"/>
        </w:rPr>
        <w:t xml:space="preserve"> </w:t>
      </w:r>
      <w:r>
        <w:t>the</w:t>
      </w:r>
      <w:r>
        <w:rPr>
          <w:spacing w:val="30"/>
        </w:rPr>
        <w:t xml:space="preserve"> </w:t>
      </w:r>
      <w:r>
        <w:t>ratio.</w:t>
      </w:r>
      <w:r>
        <w:rPr>
          <w:spacing w:val="40"/>
        </w:rPr>
        <w:t xml:space="preserve"> </w:t>
      </w:r>
      <w:r>
        <w:t>Therefore,</w:t>
      </w:r>
      <w:r>
        <w:rPr>
          <w:spacing w:val="31"/>
        </w:rPr>
        <w:t xml:space="preserve"> </w:t>
      </w:r>
      <w:r>
        <w:t>we</w:t>
      </w:r>
      <w:r>
        <w:rPr>
          <w:spacing w:val="30"/>
        </w:rPr>
        <w:t xml:space="preserve"> </w:t>
      </w:r>
      <w:r>
        <w:t>need</w:t>
      </w:r>
      <w:r>
        <w:rPr>
          <w:spacing w:val="30"/>
        </w:rPr>
        <w:t xml:space="preserve"> </w:t>
      </w:r>
      <w:r>
        <w:t>to</w:t>
      </w:r>
      <w:r>
        <w:rPr>
          <w:spacing w:val="30"/>
        </w:rPr>
        <w:t xml:space="preserve"> </w:t>
      </w:r>
      <w:r>
        <w:t>sample</w:t>
      </w:r>
      <w:r>
        <w:rPr>
          <w:spacing w:val="30"/>
        </w:rPr>
        <w:t xml:space="preserve"> </w:t>
      </w:r>
      <w:r>
        <w:t>square</w:t>
      </w:r>
      <w:r>
        <w:rPr>
          <w:spacing w:val="30"/>
        </w:rPr>
        <w:t xml:space="preserve"> </w:t>
      </w:r>
      <w:r>
        <w:t>chips</w:t>
      </w:r>
      <w:r>
        <w:rPr>
          <w:spacing w:val="30"/>
        </w:rPr>
        <w:t xml:space="preserve"> </w:t>
      </w:r>
      <w:r>
        <w:t>of</w:t>
      </w:r>
      <w:r>
        <w:rPr>
          <w:spacing w:val="30"/>
        </w:rPr>
        <w:t xml:space="preserve"> </w:t>
      </w:r>
      <w:r>
        <w:t>a</w:t>
      </w:r>
      <w:r>
        <w:rPr>
          <w:spacing w:val="30"/>
        </w:rPr>
        <w:t xml:space="preserve"> </w:t>
      </w:r>
      <w:r>
        <w:t>custom size.</w:t>
      </w:r>
      <w:r>
        <w:rPr>
          <w:spacing w:val="80"/>
        </w:rPr>
        <w:t xml:space="preserve"> </w:t>
      </w:r>
      <w:r>
        <w:t>Within</w:t>
      </w:r>
      <w:r>
        <w:rPr>
          <w:spacing w:val="40"/>
        </w:rPr>
        <w:t xml:space="preserve"> </w:t>
      </w:r>
      <w:r>
        <w:t>an</w:t>
      </w:r>
      <w:r>
        <w:rPr>
          <w:spacing w:val="40"/>
        </w:rPr>
        <w:t xml:space="preserve"> </w:t>
      </w:r>
      <w:r>
        <w:t>image</w:t>
      </w:r>
      <w:r>
        <w:rPr>
          <w:spacing w:val="40"/>
        </w:rPr>
        <w:t xml:space="preserve"> </w:t>
      </w:r>
      <w:r>
        <w:t>classification</w:t>
      </w:r>
      <w:r>
        <w:rPr>
          <w:spacing w:val="40"/>
        </w:rPr>
        <w:t xml:space="preserve"> </w:t>
      </w:r>
      <w:r>
        <w:t>framework,</w:t>
      </w:r>
      <w:r>
        <w:rPr>
          <w:spacing w:val="40"/>
        </w:rPr>
        <w:t xml:space="preserve"> </w:t>
      </w:r>
      <w:r>
        <w:t>which</w:t>
      </w:r>
      <w:r>
        <w:rPr>
          <w:spacing w:val="40"/>
        </w:rPr>
        <w:t xml:space="preserve"> </w:t>
      </w:r>
      <w:r>
        <w:t>is</w:t>
      </w:r>
      <w:r>
        <w:rPr>
          <w:spacing w:val="40"/>
        </w:rPr>
        <w:t xml:space="preserve"> </w:t>
      </w:r>
      <w:r>
        <w:t>the</w:t>
      </w:r>
      <w:r>
        <w:rPr>
          <w:spacing w:val="40"/>
        </w:rPr>
        <w:t xml:space="preserve"> </w:t>
      </w:r>
      <w:r>
        <w:t>first</w:t>
      </w:r>
      <w:r>
        <w:rPr>
          <w:spacing w:val="40"/>
        </w:rPr>
        <w:t xml:space="preserve"> </w:t>
      </w:r>
      <w:r>
        <w:t>type</w:t>
      </w:r>
      <w:r>
        <w:rPr>
          <w:spacing w:val="40"/>
        </w:rPr>
        <w:t xml:space="preserve"> </w:t>
      </w:r>
      <w:r>
        <w:t>of</w:t>
      </w:r>
      <w:r>
        <w:rPr>
          <w:spacing w:val="40"/>
        </w:rPr>
        <w:t xml:space="preserve"> </w:t>
      </w:r>
      <w:r>
        <w:t>model</w:t>
      </w:r>
      <w:r>
        <w:rPr>
          <w:spacing w:val="40"/>
        </w:rPr>
        <w:t xml:space="preserve"> </w:t>
      </w:r>
      <w:r>
        <w:t>that</w:t>
      </w:r>
      <w:r>
        <w:rPr>
          <w:spacing w:val="40"/>
        </w:rPr>
        <w:t xml:space="preserve"> </w:t>
      </w:r>
      <w:r>
        <w:t>is</w:t>
      </w:r>
      <w:r>
        <w:rPr>
          <w:spacing w:val="40"/>
        </w:rPr>
        <w:t xml:space="preserve"> </w:t>
      </w:r>
      <w:r>
        <w:t>tested, we assume that each chip contains data of a single class only.</w:t>
      </w:r>
      <w:r>
        <w:rPr>
          <w:spacing w:val="40"/>
        </w:rPr>
        <w:t xml:space="preserve"> </w:t>
      </w:r>
      <w:r>
        <w:t>Therefore, such a chip should be entirely within the boundary of a single signature type.</w:t>
      </w:r>
      <w:r>
        <w:rPr>
          <w:spacing w:val="40"/>
        </w:rPr>
        <w:t xml:space="preserve"> </w:t>
      </w:r>
      <w:r>
        <w:t>That poses some restrictions as spatial signatures,</w:t>
      </w:r>
      <w:r>
        <w:rPr>
          <w:spacing w:val="33"/>
        </w:rPr>
        <w:t xml:space="preserve"> </w:t>
      </w:r>
      <w:r>
        <w:t>especially</w:t>
      </w:r>
      <w:r>
        <w:rPr>
          <w:spacing w:val="30"/>
        </w:rPr>
        <w:t xml:space="preserve"> </w:t>
      </w:r>
      <w:r>
        <w:t>in</w:t>
      </w:r>
      <w:r>
        <w:rPr>
          <w:spacing w:val="32"/>
        </w:rPr>
        <w:t xml:space="preserve"> </w:t>
      </w:r>
      <w:r>
        <w:t>the</w:t>
      </w:r>
      <w:r>
        <w:rPr>
          <w:spacing w:val="30"/>
        </w:rPr>
        <w:t xml:space="preserve"> </w:t>
      </w:r>
      <w:r>
        <w:t>urban</w:t>
      </w:r>
      <w:r>
        <w:rPr>
          <w:spacing w:val="30"/>
        </w:rPr>
        <w:t xml:space="preserve"> </w:t>
      </w:r>
      <w:r>
        <w:t>context,</w:t>
      </w:r>
      <w:r>
        <w:rPr>
          <w:spacing w:val="33"/>
        </w:rPr>
        <w:t xml:space="preserve"> </w:t>
      </w:r>
      <w:r>
        <w:t>tend</w:t>
      </w:r>
      <w:r>
        <w:rPr>
          <w:spacing w:val="30"/>
        </w:rPr>
        <w:t xml:space="preserve"> </w:t>
      </w:r>
      <w:r>
        <w:t>to</w:t>
      </w:r>
      <w:r>
        <w:rPr>
          <w:spacing w:val="32"/>
        </w:rPr>
        <w:t xml:space="preserve"> </w:t>
      </w:r>
      <w:r>
        <w:t>be</w:t>
      </w:r>
      <w:r>
        <w:rPr>
          <w:spacing w:val="30"/>
        </w:rPr>
        <w:t xml:space="preserve"> </w:t>
      </w:r>
      <w:r>
        <w:t>relatively</w:t>
      </w:r>
      <w:r>
        <w:rPr>
          <w:spacing w:val="30"/>
        </w:rPr>
        <w:t xml:space="preserve"> </w:t>
      </w:r>
      <w:r>
        <w:t>granular,</w:t>
      </w:r>
      <w:r>
        <w:rPr>
          <w:spacing w:val="33"/>
        </w:rPr>
        <w:t xml:space="preserve"> </w:t>
      </w:r>
      <w:r>
        <w:t>and</w:t>
      </w:r>
      <w:r>
        <w:rPr>
          <w:spacing w:val="30"/>
        </w:rPr>
        <w:t xml:space="preserve"> </w:t>
      </w:r>
      <w:r>
        <w:t>large</w:t>
      </w:r>
      <w:r>
        <w:rPr>
          <w:spacing w:val="32"/>
        </w:rPr>
        <w:t xml:space="preserve"> </w:t>
      </w:r>
      <w:r>
        <w:t>chips</w:t>
      </w:r>
      <w:r>
        <w:rPr>
          <w:spacing w:val="30"/>
        </w:rPr>
        <w:t xml:space="preserve"> </w:t>
      </w:r>
      <w:r>
        <w:t>would not</w:t>
      </w:r>
      <w:r>
        <w:rPr>
          <w:spacing w:val="40"/>
        </w:rPr>
        <w:t xml:space="preserve"> </w:t>
      </w:r>
      <w:r>
        <w:t>fit</w:t>
      </w:r>
      <w:r>
        <w:rPr>
          <w:spacing w:val="40"/>
        </w:rPr>
        <w:t xml:space="preserve"> </w:t>
      </w:r>
      <w:r>
        <w:t>inside</w:t>
      </w:r>
      <w:r>
        <w:rPr>
          <w:spacing w:val="40"/>
        </w:rPr>
        <w:t xml:space="preserve"> </w:t>
      </w:r>
      <w:r>
        <w:t>the</w:t>
      </w:r>
      <w:r>
        <w:rPr>
          <w:spacing w:val="40"/>
        </w:rPr>
        <w:t xml:space="preserve"> </w:t>
      </w:r>
      <w:r>
        <w:t>boundaries,</w:t>
      </w:r>
      <w:r>
        <w:rPr>
          <w:spacing w:val="40"/>
        </w:rPr>
        <w:t xml:space="preserve"> </w:t>
      </w:r>
      <w:r>
        <w:t>reducing</w:t>
      </w:r>
      <w:r>
        <w:rPr>
          <w:spacing w:val="40"/>
        </w:rPr>
        <w:t xml:space="preserve"> </w:t>
      </w:r>
      <w:r>
        <w:t>the</w:t>
      </w:r>
      <w:r>
        <w:rPr>
          <w:spacing w:val="40"/>
        </w:rPr>
        <w:t xml:space="preserve"> </w:t>
      </w:r>
      <w:r>
        <w:t>number</w:t>
      </w:r>
      <w:r>
        <w:rPr>
          <w:spacing w:val="40"/>
        </w:rPr>
        <w:t xml:space="preserve"> </w:t>
      </w:r>
      <w:r>
        <w:t>of</w:t>
      </w:r>
      <w:r>
        <w:rPr>
          <w:spacing w:val="40"/>
        </w:rPr>
        <w:t xml:space="preserve"> </w:t>
      </w:r>
      <w:r>
        <w:t>valid</w:t>
      </w:r>
      <w:r>
        <w:rPr>
          <w:spacing w:val="40"/>
        </w:rPr>
        <w:t xml:space="preserve"> </w:t>
      </w:r>
      <w:r>
        <w:t>chips</w:t>
      </w:r>
      <w:r>
        <w:rPr>
          <w:spacing w:val="40"/>
        </w:rPr>
        <w:t xml:space="preserve"> </w:t>
      </w:r>
      <w:r>
        <w:t>for</w:t>
      </w:r>
      <w:r>
        <w:rPr>
          <w:spacing w:val="40"/>
        </w:rPr>
        <w:t xml:space="preserve"> </w:t>
      </w:r>
      <w:r>
        <w:t>training.</w:t>
      </w:r>
      <w:r>
        <w:rPr>
          <w:spacing w:val="80"/>
        </w:rPr>
        <w:t xml:space="preserve"> </w:t>
      </w:r>
      <w:r>
        <w:t>Therefore,</w:t>
      </w:r>
      <w:r>
        <w:rPr>
          <w:spacing w:val="40"/>
        </w:rPr>
        <w:t xml:space="preserve"> </w:t>
      </w:r>
      <w:r>
        <w:t>the goal</w:t>
      </w:r>
      <w:r>
        <w:rPr>
          <w:spacing w:val="40"/>
        </w:rPr>
        <w:t xml:space="preserve"> </w:t>
      </w:r>
      <w:r>
        <w:t>is</w:t>
      </w:r>
      <w:r>
        <w:rPr>
          <w:spacing w:val="40"/>
        </w:rPr>
        <w:t xml:space="preserve"> </w:t>
      </w:r>
      <w:r>
        <w:t>to</w:t>
      </w:r>
      <w:r>
        <w:rPr>
          <w:spacing w:val="40"/>
        </w:rPr>
        <w:t xml:space="preserve"> </w:t>
      </w:r>
      <w:r>
        <w:t>find</w:t>
      </w:r>
      <w:r>
        <w:rPr>
          <w:spacing w:val="40"/>
        </w:rPr>
        <w:t xml:space="preserve"> </w:t>
      </w:r>
      <w:r>
        <w:t>a</w:t>
      </w:r>
      <w:r>
        <w:rPr>
          <w:spacing w:val="40"/>
        </w:rPr>
        <w:t xml:space="preserve"> </w:t>
      </w:r>
      <w:r>
        <w:t>balance</w:t>
      </w:r>
      <w:r>
        <w:rPr>
          <w:spacing w:val="40"/>
        </w:rPr>
        <w:t xml:space="preserve"> </w:t>
      </w:r>
      <w:r>
        <w:t>between</w:t>
      </w:r>
      <w:r>
        <w:rPr>
          <w:spacing w:val="40"/>
        </w:rPr>
        <w:t xml:space="preserve"> </w:t>
      </w:r>
      <w:r>
        <w:t>the</w:t>
      </w:r>
      <w:r>
        <w:rPr>
          <w:spacing w:val="40"/>
        </w:rPr>
        <w:t xml:space="preserve"> </w:t>
      </w:r>
      <w:r>
        <w:t>number</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the</w:t>
      </w:r>
      <w:r>
        <w:rPr>
          <w:spacing w:val="40"/>
        </w:rPr>
        <w:t xml:space="preserve"> </w:t>
      </w:r>
      <w:r>
        <w:t>data</w:t>
      </w:r>
      <w:r>
        <w:rPr>
          <w:spacing w:val="40"/>
        </w:rPr>
        <w:t xml:space="preserve"> </w:t>
      </w:r>
      <w:r>
        <w:t>and</w:t>
      </w:r>
      <w:r>
        <w:rPr>
          <w:spacing w:val="40"/>
        </w:rPr>
        <w:t xml:space="preserve"> </w:t>
      </w:r>
      <w:r>
        <w:t>the</w:t>
      </w:r>
      <w:r>
        <w:rPr>
          <w:spacing w:val="40"/>
        </w:rPr>
        <w:t xml:space="preserve"> </w:t>
      </w:r>
      <w:r>
        <w:t>amount of</w:t>
      </w:r>
      <w:r>
        <w:rPr>
          <w:spacing w:val="44"/>
        </w:rPr>
        <w:t xml:space="preserve"> </w:t>
      </w:r>
      <w:r>
        <w:t>information</w:t>
      </w:r>
      <w:r>
        <w:rPr>
          <w:spacing w:val="44"/>
        </w:rPr>
        <w:t xml:space="preserve"> </w:t>
      </w:r>
      <w:r>
        <w:t>each</w:t>
      </w:r>
      <w:r>
        <w:rPr>
          <w:spacing w:val="44"/>
        </w:rPr>
        <w:t xml:space="preserve"> </w:t>
      </w:r>
      <w:r>
        <w:t>chip</w:t>
      </w:r>
      <w:r>
        <w:rPr>
          <w:spacing w:val="44"/>
        </w:rPr>
        <w:t xml:space="preserve"> </w:t>
      </w:r>
      <w:r>
        <w:t>can</w:t>
      </w:r>
      <w:r>
        <w:rPr>
          <w:spacing w:val="45"/>
        </w:rPr>
        <w:t xml:space="preserve"> </w:t>
      </w:r>
      <w:r>
        <w:t>hold.</w:t>
      </w:r>
      <w:r>
        <w:rPr>
          <w:spacing w:val="30"/>
        </w:rPr>
        <w:t xml:space="preserve">  </w:t>
      </w:r>
      <w:r>
        <w:t>Given</w:t>
      </w:r>
      <w:r>
        <w:rPr>
          <w:spacing w:val="44"/>
        </w:rPr>
        <w:t xml:space="preserve"> </w:t>
      </w:r>
      <w:r>
        <w:t>the</w:t>
      </w:r>
      <w:r>
        <w:rPr>
          <w:spacing w:val="45"/>
        </w:rPr>
        <w:t xml:space="preserve"> </w:t>
      </w:r>
      <w:r>
        <w:t>relatively</w:t>
      </w:r>
      <w:r>
        <w:rPr>
          <w:spacing w:val="44"/>
        </w:rPr>
        <w:t xml:space="preserve"> </w:t>
      </w:r>
      <w:r>
        <w:t>coarse</w:t>
      </w:r>
      <w:r>
        <w:rPr>
          <w:spacing w:val="44"/>
        </w:rPr>
        <w:t xml:space="preserve"> </w:t>
      </w:r>
      <w:r>
        <w:t>resolution</w:t>
      </w:r>
      <w:r>
        <w:rPr>
          <w:spacing w:val="44"/>
        </w:rPr>
        <w:t xml:space="preserve"> </w:t>
      </w:r>
      <w:r>
        <w:t>of</w:t>
      </w:r>
      <w:r>
        <w:rPr>
          <w:spacing w:val="45"/>
        </w:rPr>
        <w:t xml:space="preserve"> </w:t>
      </w:r>
      <w:r>
        <w:t>Sentinel</w:t>
      </w:r>
      <w:r>
        <w:rPr>
          <w:spacing w:val="44"/>
        </w:rPr>
        <w:t xml:space="preserve"> </w:t>
      </w:r>
      <w:r>
        <w:t>2,</w:t>
      </w:r>
      <w:r>
        <w:rPr>
          <w:spacing w:val="51"/>
        </w:rPr>
        <w:t xml:space="preserve"> </w:t>
      </w:r>
      <w:r>
        <w:t>a</w:t>
      </w:r>
      <w:r>
        <w:rPr>
          <w:spacing w:val="44"/>
        </w:rPr>
        <w:t xml:space="preserve"> </w:t>
      </w:r>
      <w:r>
        <w:rPr>
          <w:spacing w:val="-4"/>
        </w:rPr>
        <w:t>chip</w:t>
      </w:r>
    </w:p>
    <w:p w14:paraId="75110834" w14:textId="77777777" w:rsidR="00E37508" w:rsidRDefault="00E37508">
      <w:pPr>
        <w:spacing w:line="304" w:lineRule="auto"/>
        <w:jc w:val="both"/>
        <w:sectPr w:rsidR="00E37508">
          <w:pgSz w:w="12240" w:h="15840"/>
          <w:pgMar w:top="1060" w:right="680" w:bottom="760" w:left="1300" w:header="0" w:footer="565" w:gutter="0"/>
          <w:cols w:space="720"/>
        </w:sectPr>
      </w:pPr>
    </w:p>
    <w:p w14:paraId="2974B471" w14:textId="77777777" w:rsidR="00E37508" w:rsidRDefault="00000000">
      <w:pPr>
        <w:pStyle w:val="BodyText"/>
        <w:ind w:left="1164"/>
        <w:rPr>
          <w:sz w:val="20"/>
        </w:rPr>
      </w:pPr>
      <w:r>
        <w:rPr>
          <w:noProof/>
          <w:sz w:val="20"/>
        </w:rPr>
        <w:lastRenderedPageBreak/>
        <w:drawing>
          <wp:inline distT="0" distB="0" distL="0" distR="0" wp14:anchorId="6C53058F" wp14:editId="480928BF">
            <wp:extent cx="4608766" cy="2704338"/>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4" cstate="print"/>
                    <a:stretch>
                      <a:fillRect/>
                    </a:stretch>
                  </pic:blipFill>
                  <pic:spPr>
                    <a:xfrm>
                      <a:off x="0" y="0"/>
                      <a:ext cx="4608766" cy="2704338"/>
                    </a:xfrm>
                    <a:prstGeom prst="rect">
                      <a:avLst/>
                    </a:prstGeom>
                  </pic:spPr>
                </pic:pic>
              </a:graphicData>
            </a:graphic>
          </wp:inline>
        </w:drawing>
      </w:r>
    </w:p>
    <w:p w14:paraId="7D3B2F22" w14:textId="77777777" w:rsidR="00E37508" w:rsidRDefault="00E37508">
      <w:pPr>
        <w:pStyle w:val="BodyText"/>
        <w:spacing w:before="65"/>
      </w:pPr>
    </w:p>
    <w:p w14:paraId="628C349E" w14:textId="77777777" w:rsidR="00E37508" w:rsidRDefault="00000000">
      <w:pPr>
        <w:pStyle w:val="BodyText"/>
        <w:spacing w:line="252" w:lineRule="auto"/>
        <w:ind w:left="117" w:right="729"/>
        <w:jc w:val="both"/>
      </w:pPr>
      <w:bookmarkStart w:id="27" w:name="_bookmark8"/>
      <w:bookmarkEnd w:id="27"/>
      <w:r>
        <w:t>Figure 4: Illustration of the selected chip sizes using the Sentinel 2 cloud-free mosaic. Each of the chips</w:t>
      </w:r>
      <w:r>
        <w:rPr>
          <w:spacing w:val="37"/>
        </w:rPr>
        <w:t xml:space="preserve"> </w:t>
      </w:r>
      <w:r>
        <w:t>also</w:t>
      </w:r>
      <w:r>
        <w:rPr>
          <w:spacing w:val="37"/>
        </w:rPr>
        <w:t xml:space="preserve"> </w:t>
      </w:r>
      <w:r>
        <w:t>shows</w:t>
      </w:r>
      <w:r>
        <w:rPr>
          <w:spacing w:val="37"/>
        </w:rPr>
        <w:t xml:space="preserve"> </w:t>
      </w:r>
      <w:r>
        <w:t>the</w:t>
      </w:r>
      <w:r>
        <w:rPr>
          <w:spacing w:val="37"/>
        </w:rPr>
        <w:t xml:space="preserve"> </w:t>
      </w:r>
      <w:r>
        <w:t>sizes</w:t>
      </w:r>
      <w:r>
        <w:rPr>
          <w:spacing w:val="37"/>
        </w:rPr>
        <w:t xml:space="preserve"> </w:t>
      </w:r>
      <w:r>
        <w:t>of</w:t>
      </w:r>
      <w:r>
        <w:rPr>
          <w:spacing w:val="37"/>
        </w:rPr>
        <w:t xml:space="preserve"> </w:t>
      </w:r>
      <w:r>
        <w:t>the</w:t>
      </w:r>
      <w:r>
        <w:rPr>
          <w:spacing w:val="37"/>
        </w:rPr>
        <w:t xml:space="preserve"> </w:t>
      </w:r>
      <w:r>
        <w:t>smaller</w:t>
      </w:r>
      <w:r>
        <w:rPr>
          <w:spacing w:val="37"/>
        </w:rPr>
        <w:t xml:space="preserve"> </w:t>
      </w:r>
      <w:r>
        <w:t>options</w:t>
      </w:r>
      <w:r>
        <w:rPr>
          <w:spacing w:val="37"/>
        </w:rPr>
        <w:t xml:space="preserve"> </w:t>
      </w:r>
      <w:r>
        <w:t>as</w:t>
      </w:r>
      <w:r>
        <w:rPr>
          <w:spacing w:val="37"/>
        </w:rPr>
        <w:t xml:space="preserve"> </w:t>
      </w:r>
      <w:r>
        <w:t>a</w:t>
      </w:r>
      <w:r>
        <w:rPr>
          <w:spacing w:val="37"/>
        </w:rPr>
        <w:t xml:space="preserve"> </w:t>
      </w:r>
      <w:r>
        <w:t>white</w:t>
      </w:r>
      <w:r>
        <w:rPr>
          <w:spacing w:val="37"/>
        </w:rPr>
        <w:t xml:space="preserve"> </w:t>
      </w:r>
      <w:r>
        <w:t>outline.</w:t>
      </w:r>
    </w:p>
    <w:p w14:paraId="37CB889C" w14:textId="77777777" w:rsidR="00E37508" w:rsidRDefault="00E37508">
      <w:pPr>
        <w:pStyle w:val="BodyText"/>
        <w:spacing w:before="170"/>
      </w:pPr>
    </w:p>
    <w:p w14:paraId="1644A224" w14:textId="77777777" w:rsidR="00E37508" w:rsidRDefault="00000000">
      <w:pPr>
        <w:pStyle w:val="BodyText"/>
        <w:spacing w:before="1" w:line="304" w:lineRule="auto"/>
        <w:ind w:left="117" w:right="729"/>
        <w:jc w:val="both"/>
      </w:pPr>
      <w:r>
        <w:t>of</w:t>
      </w:r>
      <w:r>
        <w:rPr>
          <w:spacing w:val="20"/>
        </w:rPr>
        <w:t xml:space="preserve"> </w:t>
      </w:r>
      <w:r>
        <w:t>100x100</w:t>
      </w:r>
      <w:r>
        <w:rPr>
          <w:spacing w:val="20"/>
        </w:rPr>
        <w:t xml:space="preserve"> </w:t>
      </w:r>
      <w:r>
        <w:t>meters</w:t>
      </w:r>
      <w:r>
        <w:rPr>
          <w:spacing w:val="20"/>
        </w:rPr>
        <w:t xml:space="preserve"> </w:t>
      </w:r>
      <w:r>
        <w:t>consists</w:t>
      </w:r>
      <w:r>
        <w:rPr>
          <w:spacing w:val="20"/>
        </w:rPr>
        <w:t xml:space="preserve"> </w:t>
      </w:r>
      <w:r>
        <w:t>of</w:t>
      </w:r>
      <w:r>
        <w:rPr>
          <w:spacing w:val="20"/>
        </w:rPr>
        <w:t xml:space="preserve"> </w:t>
      </w:r>
      <w:r>
        <w:t>only</w:t>
      </w:r>
      <w:r>
        <w:rPr>
          <w:spacing w:val="20"/>
        </w:rPr>
        <w:t xml:space="preserve"> </w:t>
      </w:r>
      <w:r>
        <w:t>10x10</w:t>
      </w:r>
      <w:r>
        <w:rPr>
          <w:spacing w:val="20"/>
        </w:rPr>
        <w:t xml:space="preserve"> </w:t>
      </w:r>
      <w:r>
        <w:t>pixels,</w:t>
      </w:r>
      <w:r>
        <w:rPr>
          <w:spacing w:val="21"/>
        </w:rPr>
        <w:t xml:space="preserve"> </w:t>
      </w:r>
      <w:r>
        <w:t>which</w:t>
      </w:r>
      <w:r>
        <w:rPr>
          <w:spacing w:val="20"/>
        </w:rPr>
        <w:t xml:space="preserve"> </w:t>
      </w:r>
      <w:r>
        <w:t>may</w:t>
      </w:r>
      <w:r>
        <w:rPr>
          <w:spacing w:val="20"/>
        </w:rPr>
        <w:t xml:space="preserve"> </w:t>
      </w:r>
      <w:r>
        <w:t>not</w:t>
      </w:r>
      <w:r>
        <w:rPr>
          <w:spacing w:val="20"/>
        </w:rPr>
        <w:t xml:space="preserve"> </w:t>
      </w:r>
      <w:r>
        <w:t>be</w:t>
      </w:r>
      <w:r>
        <w:rPr>
          <w:spacing w:val="20"/>
        </w:rPr>
        <w:t xml:space="preserve"> </w:t>
      </w:r>
      <w:r>
        <w:t>enough</w:t>
      </w:r>
      <w:r>
        <w:rPr>
          <w:spacing w:val="20"/>
        </w:rPr>
        <w:t xml:space="preserve"> </w:t>
      </w:r>
      <w:r>
        <w:t>to</w:t>
      </w:r>
      <w:r>
        <w:rPr>
          <w:spacing w:val="20"/>
        </w:rPr>
        <w:t xml:space="preserve"> </w:t>
      </w:r>
      <w:r>
        <w:t>capture</w:t>
      </w:r>
      <w:r>
        <w:rPr>
          <w:spacing w:val="20"/>
        </w:rPr>
        <w:t xml:space="preserve"> </w:t>
      </w:r>
      <w:r>
        <w:t>the</w:t>
      </w:r>
      <w:r>
        <w:rPr>
          <w:spacing w:val="20"/>
        </w:rPr>
        <w:t xml:space="preserve"> </w:t>
      </w:r>
      <w:r>
        <w:t>nature of a signature type and distinguish it from other types.</w:t>
      </w:r>
      <w:r>
        <w:rPr>
          <w:spacing w:val="40"/>
        </w:rPr>
        <w:t xml:space="preserve"> </w:t>
      </w:r>
      <w:r>
        <w:t>On the other hand, a chip of 1000x1000 meters, which is likely large enough to capture the difference, will not fit in most of the signature boundaries</w:t>
      </w:r>
      <w:r>
        <w:rPr>
          <w:spacing w:val="40"/>
        </w:rPr>
        <w:t xml:space="preserve"> </w:t>
      </w:r>
      <w:r>
        <w:t>and</w:t>
      </w:r>
      <w:r>
        <w:rPr>
          <w:spacing w:val="40"/>
        </w:rPr>
        <w:t xml:space="preserve"> </w:t>
      </w:r>
      <w:r>
        <w:t>we</w:t>
      </w:r>
      <w:r>
        <w:rPr>
          <w:spacing w:val="40"/>
        </w:rPr>
        <w:t xml:space="preserve"> </w:t>
      </w:r>
      <w:r>
        <w:t>would</w:t>
      </w:r>
      <w:r>
        <w:rPr>
          <w:spacing w:val="40"/>
        </w:rPr>
        <w:t xml:space="preserve"> </w:t>
      </w:r>
      <w:r>
        <w:t>end</w:t>
      </w:r>
      <w:r>
        <w:rPr>
          <w:spacing w:val="40"/>
        </w:rPr>
        <w:t xml:space="preserve"> </w:t>
      </w:r>
      <w:r>
        <w:t>up</w:t>
      </w:r>
      <w:r>
        <w:rPr>
          <w:spacing w:val="40"/>
        </w:rPr>
        <w:t xml:space="preserve"> </w:t>
      </w:r>
      <w:r>
        <w:t>with</w:t>
      </w:r>
      <w:r>
        <w:rPr>
          <w:spacing w:val="40"/>
        </w:rPr>
        <w:t xml:space="preserve"> </w:t>
      </w:r>
      <w:r>
        <w:t>only</w:t>
      </w:r>
      <w:r>
        <w:rPr>
          <w:spacing w:val="40"/>
        </w:rPr>
        <w:t xml:space="preserve"> </w:t>
      </w:r>
      <w:r>
        <w:t>a</w:t>
      </w:r>
      <w:r>
        <w:rPr>
          <w:spacing w:val="40"/>
        </w:rPr>
        <w:t xml:space="preserve"> </w:t>
      </w:r>
      <w:r>
        <w:t>few</w:t>
      </w:r>
      <w:r>
        <w:rPr>
          <w:spacing w:val="40"/>
        </w:rPr>
        <w:t xml:space="preserve"> </w:t>
      </w:r>
      <w:r>
        <w:t>chips</w:t>
      </w:r>
      <w:r>
        <w:rPr>
          <w:spacing w:val="40"/>
        </w:rPr>
        <w:t xml:space="preserve"> </w:t>
      </w:r>
      <w:r>
        <w:t>per</w:t>
      </w:r>
      <w:r>
        <w:rPr>
          <w:spacing w:val="40"/>
        </w:rPr>
        <w:t xml:space="preserve"> </w:t>
      </w:r>
      <w:r>
        <w:t>urban</w:t>
      </w:r>
      <w:r>
        <w:rPr>
          <w:spacing w:val="40"/>
        </w:rPr>
        <w:t xml:space="preserve"> </w:t>
      </w:r>
      <w:r>
        <w:t>class.</w:t>
      </w:r>
    </w:p>
    <w:p w14:paraId="620CEDE8" w14:textId="77777777" w:rsidR="00E37508" w:rsidRDefault="00000000">
      <w:pPr>
        <w:pStyle w:val="BodyText"/>
        <w:spacing w:before="4" w:line="304" w:lineRule="auto"/>
        <w:ind w:left="117" w:right="729" w:firstLine="283"/>
        <w:jc w:val="both"/>
      </w:pPr>
      <w:r>
        <w:t>The literature rarely discusses the decisions involved in defining the chip size for single-class</w:t>
      </w:r>
      <w:r>
        <w:rPr>
          <w:spacing w:val="40"/>
        </w:rPr>
        <w:t xml:space="preserve"> </w:t>
      </w:r>
      <w:r>
        <w:t>chip</w:t>
      </w:r>
      <w:r>
        <w:rPr>
          <w:spacing w:val="40"/>
        </w:rPr>
        <w:t xml:space="preserve"> </w:t>
      </w:r>
      <w:r>
        <w:t>classification.</w:t>
      </w:r>
      <w:r>
        <w:rPr>
          <w:spacing w:val="80"/>
          <w:w w:val="150"/>
        </w:rPr>
        <w:t xml:space="preserve"> </w:t>
      </w:r>
      <w:r>
        <w:t>In</w:t>
      </w:r>
      <w:r>
        <w:rPr>
          <w:spacing w:val="40"/>
        </w:rPr>
        <w:t xml:space="preserve"> </w:t>
      </w:r>
      <w:r>
        <w:t>some</w:t>
      </w:r>
      <w:r>
        <w:rPr>
          <w:spacing w:val="40"/>
        </w:rPr>
        <w:t xml:space="preserve"> </w:t>
      </w:r>
      <w:r>
        <w:t>cases,</w:t>
      </w:r>
      <w:r>
        <w:rPr>
          <w:spacing w:val="56"/>
        </w:rPr>
        <w:t xml:space="preserve"> </w:t>
      </w:r>
      <w:r>
        <w:t>the</w:t>
      </w:r>
      <w:r>
        <w:rPr>
          <w:spacing w:val="40"/>
        </w:rPr>
        <w:t xml:space="preserve"> </w:t>
      </w:r>
      <w:r>
        <w:t>size</w:t>
      </w:r>
      <w:r>
        <w:rPr>
          <w:spacing w:val="40"/>
        </w:rPr>
        <w:t xml:space="preserve"> </w:t>
      </w:r>
      <w:r>
        <w:t>is</w:t>
      </w:r>
      <w:r>
        <w:rPr>
          <w:spacing w:val="40"/>
        </w:rPr>
        <w:t xml:space="preserve"> </w:t>
      </w:r>
      <w:r>
        <w:t>predetermined</w:t>
      </w:r>
      <w:r>
        <w:rPr>
          <w:spacing w:val="40"/>
        </w:rPr>
        <w:t xml:space="preserve"> </w:t>
      </w:r>
      <w:r>
        <w:t>due</w:t>
      </w:r>
      <w:r>
        <w:rPr>
          <w:spacing w:val="40"/>
        </w:rPr>
        <w:t xml:space="preserve"> </w:t>
      </w:r>
      <w:r>
        <w:t>to</w:t>
      </w:r>
      <w:r>
        <w:rPr>
          <w:spacing w:val="40"/>
        </w:rPr>
        <w:t xml:space="preserve"> </w:t>
      </w:r>
      <w:r>
        <w:t>the</w:t>
      </w:r>
      <w:r>
        <w:rPr>
          <w:spacing w:val="40"/>
        </w:rPr>
        <w:t xml:space="preserve"> </w:t>
      </w:r>
      <w:r>
        <w:t>requirement</w:t>
      </w:r>
      <w:r>
        <w:rPr>
          <w:spacing w:val="40"/>
        </w:rPr>
        <w:t xml:space="preserve"> </w:t>
      </w:r>
      <w:r>
        <w:t>of</w:t>
      </w:r>
      <w:r>
        <w:rPr>
          <w:spacing w:val="40"/>
        </w:rPr>
        <w:t xml:space="preserve"> </w:t>
      </w:r>
      <w:r>
        <w:t>either</w:t>
      </w:r>
      <w:r>
        <w:rPr>
          <w:spacing w:val="80"/>
        </w:rPr>
        <w:t xml:space="preserve"> </w:t>
      </w:r>
      <w:r>
        <w:t>a</w:t>
      </w:r>
      <w:r>
        <w:rPr>
          <w:spacing w:val="13"/>
        </w:rPr>
        <w:t xml:space="preserve"> </w:t>
      </w:r>
      <w:r>
        <w:t>pre-trained</w:t>
      </w:r>
      <w:r>
        <w:rPr>
          <w:spacing w:val="28"/>
        </w:rPr>
        <w:t xml:space="preserve"> </w:t>
      </w:r>
      <w:r>
        <w:t>model</w:t>
      </w:r>
      <w:r>
        <w:rPr>
          <w:spacing w:val="28"/>
        </w:rPr>
        <w:t xml:space="preserve"> </w:t>
      </w:r>
      <w:r>
        <w:t>or</w:t>
      </w:r>
      <w:r>
        <w:rPr>
          <w:spacing w:val="28"/>
        </w:rPr>
        <w:t xml:space="preserve"> </w:t>
      </w:r>
      <w:r>
        <w:t>an</w:t>
      </w:r>
      <w:r>
        <w:rPr>
          <w:spacing w:val="28"/>
        </w:rPr>
        <w:t xml:space="preserve"> </w:t>
      </w:r>
      <w:r>
        <w:t>existing</w:t>
      </w:r>
      <w:r>
        <w:rPr>
          <w:spacing w:val="28"/>
        </w:rPr>
        <w:t xml:space="preserve"> </w:t>
      </w:r>
      <w:r>
        <w:t>set</w:t>
      </w:r>
      <w:r>
        <w:rPr>
          <w:spacing w:val="28"/>
        </w:rPr>
        <w:t xml:space="preserve"> </w:t>
      </w:r>
      <w:r>
        <w:t>of</w:t>
      </w:r>
      <w:r>
        <w:rPr>
          <w:spacing w:val="28"/>
        </w:rPr>
        <w:t xml:space="preserve"> </w:t>
      </w:r>
      <w:r>
        <w:t>labelled</w:t>
      </w:r>
      <w:r>
        <w:rPr>
          <w:spacing w:val="28"/>
        </w:rPr>
        <w:t xml:space="preserve"> </w:t>
      </w:r>
      <w:r>
        <w:t>data</w:t>
      </w:r>
      <w:r>
        <w:rPr>
          <w:spacing w:val="28"/>
        </w:rPr>
        <w:t xml:space="preserve"> </w:t>
      </w:r>
      <w:r>
        <w:t>(</w:t>
      </w:r>
      <w:hyperlink w:anchor="_bookmark51" w:history="1">
        <w:r>
          <w:rPr>
            <w:color w:val="00004C"/>
          </w:rPr>
          <w:t>Taubenbo¨</w:t>
        </w:r>
        <w:r>
          <w:rPr>
            <w:color w:val="00004C"/>
            <w:spacing w:val="-13"/>
          </w:rPr>
          <w:t xml:space="preserve"> </w:t>
        </w:r>
        <w:r>
          <w:rPr>
            <w:color w:val="00004C"/>
          </w:rPr>
          <w:t>ck</w:t>
        </w:r>
        <w:r>
          <w:rPr>
            <w:color w:val="00004C"/>
            <w:spacing w:val="29"/>
          </w:rPr>
          <w:t xml:space="preserve"> </w:t>
        </w:r>
        <w:r>
          <w:rPr>
            <w:color w:val="00004C"/>
          </w:rPr>
          <w:t>et</w:t>
        </w:r>
        <w:r>
          <w:rPr>
            <w:color w:val="00004C"/>
            <w:spacing w:val="28"/>
          </w:rPr>
          <w:t xml:space="preserve"> </w:t>
        </w:r>
        <w:r>
          <w:rPr>
            <w:color w:val="00004C"/>
          </w:rPr>
          <w:t>al.</w:t>
        </w:r>
      </w:hyperlink>
      <w:r>
        <w:t>,</w:t>
      </w:r>
      <w:r>
        <w:rPr>
          <w:spacing w:val="28"/>
        </w:rPr>
        <w:t xml:space="preserve"> </w:t>
      </w:r>
      <w:hyperlink w:anchor="_bookmark51" w:history="1">
        <w:r>
          <w:rPr>
            <w:color w:val="00004C"/>
          </w:rPr>
          <w:t>2020</w:t>
        </w:r>
      </w:hyperlink>
      <w:r>
        <w:t>).</w:t>
      </w:r>
      <w:r>
        <w:rPr>
          <w:spacing w:val="40"/>
        </w:rPr>
        <w:t xml:space="preserve"> </w:t>
      </w:r>
      <w:r>
        <w:t>In</w:t>
      </w:r>
      <w:r>
        <w:rPr>
          <w:spacing w:val="28"/>
        </w:rPr>
        <w:t xml:space="preserve"> </w:t>
      </w:r>
      <w:r>
        <w:t>others,</w:t>
      </w:r>
      <w:r>
        <w:rPr>
          <w:spacing w:val="32"/>
        </w:rPr>
        <w:t xml:space="preserve"> </w:t>
      </w:r>
      <w:r>
        <w:t>the size that has been used in previous studies is applied again without discussing the implications of such a decision (</w:t>
      </w:r>
      <w:hyperlink w:anchor="_bookmark56" w:history="1">
        <w:r>
          <w:rPr>
            <w:color w:val="00004C"/>
          </w:rPr>
          <w:t>Wang et al.</w:t>
        </w:r>
      </w:hyperlink>
      <w:r>
        <w:t xml:space="preserve">, </w:t>
      </w:r>
      <w:hyperlink w:anchor="_bookmark56" w:history="1">
        <w:r>
          <w:rPr>
            <w:color w:val="00004C"/>
          </w:rPr>
          <w:t>2018</w:t>
        </w:r>
      </w:hyperlink>
      <w:r>
        <w:t>).</w:t>
      </w:r>
      <w:r>
        <w:rPr>
          <w:spacing w:val="32"/>
        </w:rPr>
        <w:t xml:space="preserve"> </w:t>
      </w:r>
      <w:r>
        <w:t xml:space="preserve">From a spatial analysis perspective, this approach is surprising as deciding the chip size is a prime example of the modifiable areal unit problem (also known as MAUP, </w:t>
      </w:r>
      <w:hyperlink w:anchor="_bookmark46" w:history="1">
        <w:r>
          <w:rPr>
            <w:color w:val="00004C"/>
          </w:rPr>
          <w:t>Openshaw</w:t>
        </w:r>
      </w:hyperlink>
      <w:r>
        <w:t xml:space="preserve">, </w:t>
      </w:r>
      <w:hyperlink w:anchor="_bookmark46" w:history="1">
        <w:r>
          <w:rPr>
            <w:color w:val="00004C"/>
          </w:rPr>
          <w:t>1981</w:t>
        </w:r>
      </w:hyperlink>
      <w:r>
        <w:t>), especially the aspect about scale, which states that a change of the scale may</w:t>
      </w:r>
      <w:r>
        <w:rPr>
          <w:spacing w:val="31"/>
        </w:rPr>
        <w:t xml:space="preserve"> </w:t>
      </w:r>
      <w:r>
        <w:t>affect</w:t>
      </w:r>
      <w:r>
        <w:rPr>
          <w:spacing w:val="31"/>
        </w:rPr>
        <w:t xml:space="preserve"> </w:t>
      </w:r>
      <w:r>
        <w:t>the</w:t>
      </w:r>
      <w:r>
        <w:rPr>
          <w:spacing w:val="30"/>
        </w:rPr>
        <w:t xml:space="preserve"> </w:t>
      </w:r>
      <w:r>
        <w:t>outcome</w:t>
      </w:r>
      <w:r>
        <w:rPr>
          <w:spacing w:val="31"/>
        </w:rPr>
        <w:t xml:space="preserve"> </w:t>
      </w:r>
      <w:r>
        <w:t>of</w:t>
      </w:r>
      <w:r>
        <w:rPr>
          <w:spacing w:val="31"/>
        </w:rPr>
        <w:t xml:space="preserve"> </w:t>
      </w:r>
      <w:r>
        <w:t>an</w:t>
      </w:r>
      <w:r>
        <w:rPr>
          <w:spacing w:val="31"/>
        </w:rPr>
        <w:t xml:space="preserve"> </w:t>
      </w:r>
      <w:r>
        <w:t>experiment.</w:t>
      </w:r>
      <w:r>
        <w:rPr>
          <w:spacing w:val="40"/>
        </w:rPr>
        <w:t xml:space="preserve"> </w:t>
      </w:r>
      <w:r>
        <w:t>Hence</w:t>
      </w:r>
      <w:r>
        <w:rPr>
          <w:spacing w:val="31"/>
        </w:rPr>
        <w:t xml:space="preserve"> </w:t>
      </w:r>
      <w:r>
        <w:t>such</w:t>
      </w:r>
      <w:r>
        <w:rPr>
          <w:spacing w:val="31"/>
        </w:rPr>
        <w:t xml:space="preserve"> </w:t>
      </w:r>
      <w:r>
        <w:t>an</w:t>
      </w:r>
      <w:r>
        <w:rPr>
          <w:spacing w:val="31"/>
        </w:rPr>
        <w:t xml:space="preserve"> </w:t>
      </w:r>
      <w:r>
        <w:t>effect</w:t>
      </w:r>
      <w:r>
        <w:rPr>
          <w:spacing w:val="31"/>
        </w:rPr>
        <w:t xml:space="preserve"> </w:t>
      </w:r>
      <w:r>
        <w:t>should</w:t>
      </w:r>
      <w:r>
        <w:rPr>
          <w:spacing w:val="31"/>
        </w:rPr>
        <w:t xml:space="preserve"> </w:t>
      </w:r>
      <w:r>
        <w:t>be</w:t>
      </w:r>
      <w:r>
        <w:rPr>
          <w:spacing w:val="30"/>
        </w:rPr>
        <w:t xml:space="preserve"> </w:t>
      </w:r>
      <w:r>
        <w:t>at</w:t>
      </w:r>
      <w:r>
        <w:rPr>
          <w:spacing w:val="31"/>
        </w:rPr>
        <w:t xml:space="preserve"> </w:t>
      </w:r>
      <w:r>
        <w:t>least</w:t>
      </w:r>
      <w:r>
        <w:rPr>
          <w:spacing w:val="31"/>
        </w:rPr>
        <w:t xml:space="preserve"> </w:t>
      </w:r>
      <w:r>
        <w:t>considered</w:t>
      </w:r>
      <w:r>
        <w:rPr>
          <w:spacing w:val="31"/>
        </w:rPr>
        <w:t xml:space="preserve"> </w:t>
      </w:r>
      <w:r>
        <w:t>in an interpretation if not minimized where possible.</w:t>
      </w:r>
    </w:p>
    <w:p w14:paraId="250FCB47" w14:textId="77777777" w:rsidR="00E37508" w:rsidRDefault="00000000">
      <w:pPr>
        <w:pStyle w:val="BodyText"/>
        <w:spacing w:before="10" w:line="304" w:lineRule="auto"/>
        <w:ind w:left="117" w:right="729" w:firstLine="283"/>
        <w:jc w:val="both"/>
      </w:pPr>
      <w:r>
        <w:t>In</w:t>
      </w:r>
      <w:r>
        <w:rPr>
          <w:spacing w:val="36"/>
        </w:rPr>
        <w:t xml:space="preserve"> </w:t>
      </w:r>
      <w:r>
        <w:t>this</w:t>
      </w:r>
      <w:r>
        <w:rPr>
          <w:spacing w:val="36"/>
        </w:rPr>
        <w:t xml:space="preserve"> </w:t>
      </w:r>
      <w:r>
        <w:t>work,</w:t>
      </w:r>
      <w:r>
        <w:rPr>
          <w:spacing w:val="40"/>
        </w:rPr>
        <w:t xml:space="preserve"> </w:t>
      </w:r>
      <w:r>
        <w:t>we</w:t>
      </w:r>
      <w:r>
        <w:rPr>
          <w:spacing w:val="36"/>
        </w:rPr>
        <w:t xml:space="preserve"> </w:t>
      </w:r>
      <w:r>
        <w:t>try</w:t>
      </w:r>
      <w:r>
        <w:rPr>
          <w:spacing w:val="36"/>
        </w:rPr>
        <w:t xml:space="preserve"> </w:t>
      </w:r>
      <w:r>
        <w:t>to</w:t>
      </w:r>
      <w:r>
        <w:rPr>
          <w:spacing w:val="36"/>
        </w:rPr>
        <w:t xml:space="preserve"> </w:t>
      </w:r>
      <w:r>
        <w:t>understand</w:t>
      </w:r>
      <w:r>
        <w:rPr>
          <w:spacing w:val="36"/>
        </w:rPr>
        <w:t xml:space="preserve"> </w:t>
      </w:r>
      <w:r>
        <w:t>the</w:t>
      </w:r>
      <w:r>
        <w:rPr>
          <w:spacing w:val="36"/>
        </w:rPr>
        <w:t xml:space="preserve"> </w:t>
      </w:r>
      <w:r>
        <w:t>effect</w:t>
      </w:r>
      <w:r>
        <w:rPr>
          <w:spacing w:val="36"/>
        </w:rPr>
        <w:t xml:space="preserve"> </w:t>
      </w:r>
      <w:r>
        <w:t>of</w:t>
      </w:r>
      <w:r>
        <w:rPr>
          <w:spacing w:val="36"/>
        </w:rPr>
        <w:t xml:space="preserve"> </w:t>
      </w:r>
      <w:r>
        <w:t>chip</w:t>
      </w:r>
      <w:r>
        <w:rPr>
          <w:spacing w:val="36"/>
        </w:rPr>
        <w:t xml:space="preserve"> </w:t>
      </w:r>
      <w:r>
        <w:t>size</w:t>
      </w:r>
      <w:r>
        <w:rPr>
          <w:spacing w:val="36"/>
        </w:rPr>
        <w:t xml:space="preserve"> </w:t>
      </w:r>
      <w:r>
        <w:t>by</w:t>
      </w:r>
      <w:r>
        <w:rPr>
          <w:spacing w:val="36"/>
        </w:rPr>
        <w:t xml:space="preserve"> </w:t>
      </w:r>
      <w:r>
        <w:t>testing</w:t>
      </w:r>
      <w:r>
        <w:rPr>
          <w:spacing w:val="36"/>
        </w:rPr>
        <w:t xml:space="preserve"> </w:t>
      </w:r>
      <w:r>
        <w:t>all</w:t>
      </w:r>
      <w:r>
        <w:rPr>
          <w:spacing w:val="36"/>
        </w:rPr>
        <w:t xml:space="preserve"> </w:t>
      </w:r>
      <w:r>
        <w:t>the</w:t>
      </w:r>
      <w:r>
        <w:rPr>
          <w:spacing w:val="36"/>
        </w:rPr>
        <w:t xml:space="preserve"> </w:t>
      </w:r>
      <w:r>
        <w:t>models</w:t>
      </w:r>
      <w:r>
        <w:rPr>
          <w:spacing w:val="36"/>
        </w:rPr>
        <w:t xml:space="preserve"> </w:t>
      </w:r>
      <w:r>
        <w:t>based</w:t>
      </w:r>
      <w:r>
        <w:rPr>
          <w:spacing w:val="36"/>
        </w:rPr>
        <w:t xml:space="preserve"> </w:t>
      </w:r>
      <w:r>
        <w:t>on four different chip sizes - 80, 160, 320 and 640 meters representing chips of 8x8, 16x16, 32x32 and 64x64</w:t>
      </w:r>
      <w:r>
        <w:rPr>
          <w:spacing w:val="34"/>
        </w:rPr>
        <w:t xml:space="preserve"> </w:t>
      </w:r>
      <w:r>
        <w:t>pixels,</w:t>
      </w:r>
      <w:r>
        <w:rPr>
          <w:spacing w:val="34"/>
        </w:rPr>
        <w:t xml:space="preserve"> </w:t>
      </w:r>
      <w:r>
        <w:t>respectively,</w:t>
      </w:r>
      <w:r>
        <w:rPr>
          <w:spacing w:val="34"/>
        </w:rPr>
        <w:t xml:space="preserve"> </w:t>
      </w:r>
      <w:r>
        <w:t>illustrated</w:t>
      </w:r>
      <w:r>
        <w:rPr>
          <w:spacing w:val="34"/>
        </w:rPr>
        <w:t xml:space="preserve"> </w:t>
      </w:r>
      <w:r>
        <w:t>on</w:t>
      </w:r>
      <w:r>
        <w:rPr>
          <w:spacing w:val="34"/>
        </w:rPr>
        <w:t xml:space="preserve"> </w:t>
      </w:r>
      <w:r>
        <w:t>a</w:t>
      </w:r>
      <w:r>
        <w:rPr>
          <w:spacing w:val="34"/>
        </w:rPr>
        <w:t xml:space="preserve"> </w:t>
      </w:r>
      <w:r>
        <w:t>Figure</w:t>
      </w:r>
      <w:r>
        <w:rPr>
          <w:spacing w:val="34"/>
        </w:rPr>
        <w:t xml:space="preserve"> </w:t>
      </w:r>
      <w:hyperlink w:anchor="_bookmark8" w:history="1">
        <w:r>
          <w:rPr>
            <w:color w:val="0000FF"/>
          </w:rPr>
          <w:t>4</w:t>
        </w:r>
      </w:hyperlink>
      <w:r>
        <w:rPr>
          <w:color w:val="0000FF"/>
          <w:spacing w:val="34"/>
        </w:rPr>
        <w:t xml:space="preserve"> </w:t>
      </w:r>
      <w:r>
        <w:t>and</w:t>
      </w:r>
      <w:r>
        <w:rPr>
          <w:spacing w:val="34"/>
        </w:rPr>
        <w:t xml:space="preserve"> </w:t>
      </w:r>
      <w:r>
        <w:t>a</w:t>
      </w:r>
      <w:r>
        <w:rPr>
          <w:spacing w:val="34"/>
        </w:rPr>
        <w:t xml:space="preserve"> </w:t>
      </w:r>
      <w:r>
        <w:t>Supplementary</w:t>
      </w:r>
      <w:r>
        <w:rPr>
          <w:spacing w:val="34"/>
        </w:rPr>
        <w:t xml:space="preserve"> </w:t>
      </w:r>
      <w:r>
        <w:t>Figure</w:t>
      </w:r>
      <w:r>
        <w:rPr>
          <w:spacing w:val="34"/>
        </w:rPr>
        <w:t xml:space="preserve"> </w:t>
      </w:r>
      <w:hyperlink w:anchor="_bookmark64" w:history="1">
        <w:r>
          <w:rPr>
            <w:color w:val="0000FF"/>
          </w:rPr>
          <w:t>14</w:t>
        </w:r>
      </w:hyperlink>
      <w:r>
        <w:t>.</w:t>
      </w:r>
    </w:p>
    <w:p w14:paraId="69F62F25" w14:textId="77777777" w:rsidR="00E37508" w:rsidRDefault="00E37508">
      <w:pPr>
        <w:pStyle w:val="BodyText"/>
        <w:spacing w:before="78"/>
      </w:pPr>
    </w:p>
    <w:p w14:paraId="247B7BCE" w14:textId="77777777" w:rsidR="00E37508" w:rsidRDefault="00000000">
      <w:pPr>
        <w:pStyle w:val="ListParagraph"/>
        <w:numPr>
          <w:ilvl w:val="2"/>
          <w:numId w:val="3"/>
        </w:numPr>
        <w:tabs>
          <w:tab w:val="left" w:pos="660"/>
        </w:tabs>
        <w:ind w:left="660" w:hanging="543"/>
        <w:rPr>
          <w:i/>
        </w:rPr>
      </w:pPr>
      <w:bookmarkStart w:id="28" w:name="2.2.2_(Spatial)_data_augmentation_-_Slid"/>
      <w:bookmarkEnd w:id="28"/>
      <w:r>
        <w:rPr>
          <w:i/>
          <w:spacing w:val="-4"/>
        </w:rPr>
        <w:t>(Spatial)</w:t>
      </w:r>
      <w:r>
        <w:rPr>
          <w:i/>
          <w:spacing w:val="-6"/>
        </w:rPr>
        <w:t xml:space="preserve"> </w:t>
      </w:r>
      <w:r>
        <w:rPr>
          <w:i/>
          <w:spacing w:val="-4"/>
        </w:rPr>
        <w:t>data</w:t>
      </w:r>
      <w:r>
        <w:rPr>
          <w:i/>
          <w:spacing w:val="-6"/>
        </w:rPr>
        <w:t xml:space="preserve"> </w:t>
      </w:r>
      <w:r>
        <w:rPr>
          <w:i/>
          <w:spacing w:val="-4"/>
        </w:rPr>
        <w:t>augmentation</w:t>
      </w:r>
      <w:r>
        <w:rPr>
          <w:i/>
          <w:spacing w:val="-6"/>
        </w:rPr>
        <w:t xml:space="preserve"> </w:t>
      </w:r>
      <w:r>
        <w:rPr>
          <w:i/>
          <w:spacing w:val="-4"/>
        </w:rPr>
        <w:t>-</w:t>
      </w:r>
      <w:r>
        <w:rPr>
          <w:i/>
          <w:spacing w:val="-6"/>
        </w:rPr>
        <w:t xml:space="preserve"> </w:t>
      </w:r>
      <w:r>
        <w:rPr>
          <w:i/>
          <w:spacing w:val="-4"/>
        </w:rPr>
        <w:t>Sliding</w:t>
      </w:r>
    </w:p>
    <w:p w14:paraId="30494DC0" w14:textId="77777777" w:rsidR="00E37508" w:rsidRDefault="00000000">
      <w:pPr>
        <w:pStyle w:val="BodyText"/>
        <w:spacing w:before="214" w:line="304" w:lineRule="auto"/>
        <w:ind w:left="117" w:right="729"/>
        <w:jc w:val="both"/>
      </w:pPr>
      <w:r>
        <w:t>As mentioned above, in combination with the signature geometry and the requirement to keep</w:t>
      </w:r>
      <w:r>
        <w:rPr>
          <w:spacing w:val="80"/>
        </w:rPr>
        <w:t xml:space="preserve"> </w:t>
      </w:r>
      <w:r>
        <w:t>chips</w:t>
      </w:r>
      <w:r>
        <w:rPr>
          <w:spacing w:val="33"/>
        </w:rPr>
        <w:t xml:space="preserve"> </w:t>
      </w:r>
      <w:r>
        <w:t>exclusively</w:t>
      </w:r>
      <w:r>
        <w:rPr>
          <w:spacing w:val="34"/>
        </w:rPr>
        <w:t xml:space="preserve"> </w:t>
      </w:r>
      <w:r>
        <w:t>within</w:t>
      </w:r>
      <w:r>
        <w:rPr>
          <w:spacing w:val="33"/>
        </w:rPr>
        <w:t xml:space="preserve"> </w:t>
      </w:r>
      <w:r>
        <w:t>a</w:t>
      </w:r>
      <w:r>
        <w:rPr>
          <w:spacing w:val="33"/>
        </w:rPr>
        <w:t xml:space="preserve"> </w:t>
      </w:r>
      <w:r>
        <w:t>single</w:t>
      </w:r>
      <w:r>
        <w:rPr>
          <w:spacing w:val="34"/>
        </w:rPr>
        <w:t xml:space="preserve"> </w:t>
      </w:r>
      <w:r>
        <w:t>class,</w:t>
      </w:r>
      <w:r>
        <w:rPr>
          <w:spacing w:val="35"/>
        </w:rPr>
        <w:t xml:space="preserve"> </w:t>
      </w:r>
      <w:r>
        <w:t>specific</w:t>
      </w:r>
      <w:r>
        <w:rPr>
          <w:spacing w:val="33"/>
        </w:rPr>
        <w:t xml:space="preserve"> </w:t>
      </w:r>
      <w:r>
        <w:t>chip</w:t>
      </w:r>
      <w:r>
        <w:rPr>
          <w:spacing w:val="34"/>
        </w:rPr>
        <w:t xml:space="preserve"> </w:t>
      </w:r>
      <w:r>
        <w:t>sizes</w:t>
      </w:r>
      <w:r>
        <w:rPr>
          <w:spacing w:val="33"/>
        </w:rPr>
        <w:t xml:space="preserve"> </w:t>
      </w:r>
      <w:r>
        <w:t>may</w:t>
      </w:r>
      <w:r>
        <w:rPr>
          <w:spacing w:val="33"/>
        </w:rPr>
        <w:t xml:space="preserve"> </w:t>
      </w:r>
      <w:r>
        <w:t>result</w:t>
      </w:r>
      <w:r>
        <w:rPr>
          <w:spacing w:val="34"/>
        </w:rPr>
        <w:t xml:space="preserve"> </w:t>
      </w:r>
      <w:r>
        <w:t>in</w:t>
      </w:r>
      <w:r>
        <w:rPr>
          <w:spacing w:val="33"/>
        </w:rPr>
        <w:t xml:space="preserve"> </w:t>
      </w:r>
      <w:r>
        <w:t>insufficient</w:t>
      </w:r>
      <w:r>
        <w:rPr>
          <w:spacing w:val="34"/>
        </w:rPr>
        <w:t xml:space="preserve"> </w:t>
      </w:r>
      <w:r>
        <w:t>training</w:t>
      </w:r>
      <w:r>
        <w:rPr>
          <w:spacing w:val="33"/>
        </w:rPr>
        <w:t xml:space="preserve"> </w:t>
      </w:r>
      <w:r>
        <w:t>data for</w:t>
      </w:r>
      <w:r>
        <w:rPr>
          <w:spacing w:val="27"/>
        </w:rPr>
        <w:t xml:space="preserve"> </w:t>
      </w:r>
      <w:r>
        <w:t>some</w:t>
      </w:r>
      <w:r>
        <w:rPr>
          <w:spacing w:val="27"/>
        </w:rPr>
        <w:t xml:space="preserve"> </w:t>
      </w:r>
      <w:r>
        <w:t>signature</w:t>
      </w:r>
      <w:r>
        <w:rPr>
          <w:spacing w:val="27"/>
        </w:rPr>
        <w:t xml:space="preserve"> </w:t>
      </w:r>
      <w:r>
        <w:t>types</w:t>
      </w:r>
      <w:r>
        <w:rPr>
          <w:spacing w:val="27"/>
        </w:rPr>
        <w:t xml:space="preserve"> </w:t>
      </w:r>
      <w:r>
        <w:t>causing</w:t>
      </w:r>
      <w:r>
        <w:rPr>
          <w:spacing w:val="27"/>
        </w:rPr>
        <w:t xml:space="preserve"> </w:t>
      </w:r>
      <w:r>
        <w:t>imbalance</w:t>
      </w:r>
      <w:r>
        <w:rPr>
          <w:spacing w:val="27"/>
        </w:rPr>
        <w:t xml:space="preserve"> </w:t>
      </w:r>
      <w:r>
        <w:t>in</w:t>
      </w:r>
      <w:r>
        <w:rPr>
          <w:spacing w:val="27"/>
        </w:rPr>
        <w:t xml:space="preserve"> </w:t>
      </w:r>
      <w:r>
        <w:t>the</w:t>
      </w:r>
      <w:r>
        <w:rPr>
          <w:spacing w:val="27"/>
        </w:rPr>
        <w:t xml:space="preserve"> </w:t>
      </w:r>
      <w:r>
        <w:t>training</w:t>
      </w:r>
      <w:r>
        <w:rPr>
          <w:spacing w:val="27"/>
        </w:rPr>
        <w:t xml:space="preserve"> </w:t>
      </w:r>
      <w:r>
        <w:t>set.</w:t>
      </w:r>
      <w:r>
        <w:rPr>
          <w:spacing w:val="40"/>
        </w:rPr>
        <w:t xml:space="preserve"> </w:t>
      </w:r>
      <w:r>
        <w:t>Under-sampling</w:t>
      </w:r>
      <w:r>
        <w:rPr>
          <w:spacing w:val="27"/>
        </w:rPr>
        <w:t xml:space="preserve"> </w:t>
      </w:r>
      <w:r>
        <w:t>like</w:t>
      </w:r>
      <w:r>
        <w:rPr>
          <w:spacing w:val="27"/>
        </w:rPr>
        <w:t xml:space="preserve"> </w:t>
      </w:r>
      <w:r>
        <w:t>this</w:t>
      </w:r>
      <w:r>
        <w:rPr>
          <w:spacing w:val="27"/>
        </w:rPr>
        <w:t xml:space="preserve"> </w:t>
      </w:r>
      <w:r>
        <w:t>one</w:t>
      </w:r>
      <w:r>
        <w:rPr>
          <w:spacing w:val="27"/>
        </w:rPr>
        <w:t xml:space="preserve"> </w:t>
      </w:r>
      <w:r>
        <w:t>can be a serious problem that is not unique to spatial modelling. However, traditional augmentation methods may not be directly applicable here.</w:t>
      </w:r>
      <w:r>
        <w:rPr>
          <w:spacing w:val="40"/>
        </w:rPr>
        <w:t xml:space="preserve"> </w:t>
      </w:r>
      <w:r>
        <w:t>For example,</w:t>
      </w:r>
      <w:r>
        <w:rPr>
          <w:spacing w:val="40"/>
        </w:rPr>
        <w:t xml:space="preserve"> </w:t>
      </w:r>
      <w:r>
        <w:t>in an image classification problem</w:t>
      </w:r>
      <w:r>
        <w:rPr>
          <w:spacing w:val="40"/>
        </w:rPr>
        <w:t xml:space="preserve"> </w:t>
      </w:r>
      <w:r>
        <w:t>trying</w:t>
      </w:r>
      <w:r>
        <w:rPr>
          <w:spacing w:val="27"/>
        </w:rPr>
        <w:t xml:space="preserve"> </w:t>
      </w:r>
      <w:r>
        <w:t>to</w:t>
      </w:r>
      <w:r>
        <w:rPr>
          <w:spacing w:val="27"/>
        </w:rPr>
        <w:t xml:space="preserve"> </w:t>
      </w:r>
      <w:r>
        <w:t>determine</w:t>
      </w:r>
      <w:r>
        <w:rPr>
          <w:spacing w:val="28"/>
        </w:rPr>
        <w:t xml:space="preserve"> </w:t>
      </w:r>
      <w:r>
        <w:t>if</w:t>
      </w:r>
      <w:r>
        <w:rPr>
          <w:spacing w:val="27"/>
        </w:rPr>
        <w:t xml:space="preserve"> </w:t>
      </w:r>
      <w:r>
        <w:t>there</w:t>
      </w:r>
      <w:r>
        <w:rPr>
          <w:spacing w:val="27"/>
        </w:rPr>
        <w:t xml:space="preserve"> </w:t>
      </w:r>
      <w:r>
        <w:t>is</w:t>
      </w:r>
      <w:r>
        <w:rPr>
          <w:spacing w:val="28"/>
        </w:rPr>
        <w:t xml:space="preserve"> </w:t>
      </w:r>
      <w:r>
        <w:t>a</w:t>
      </w:r>
      <w:r>
        <w:rPr>
          <w:spacing w:val="27"/>
        </w:rPr>
        <w:t xml:space="preserve"> </w:t>
      </w:r>
      <w:r>
        <w:t>cat</w:t>
      </w:r>
      <w:r>
        <w:rPr>
          <w:spacing w:val="27"/>
        </w:rPr>
        <w:t xml:space="preserve"> </w:t>
      </w:r>
      <w:r>
        <w:t>or</w:t>
      </w:r>
      <w:r>
        <w:rPr>
          <w:spacing w:val="28"/>
        </w:rPr>
        <w:t xml:space="preserve"> </w:t>
      </w:r>
      <w:r>
        <w:t>a</w:t>
      </w:r>
      <w:r>
        <w:rPr>
          <w:spacing w:val="27"/>
        </w:rPr>
        <w:t xml:space="preserve"> </w:t>
      </w:r>
      <w:r>
        <w:t>dog</w:t>
      </w:r>
      <w:r>
        <w:rPr>
          <w:spacing w:val="28"/>
        </w:rPr>
        <w:t xml:space="preserve"> </w:t>
      </w:r>
      <w:r>
        <w:t>on</w:t>
      </w:r>
      <w:r>
        <w:rPr>
          <w:spacing w:val="27"/>
        </w:rPr>
        <w:t xml:space="preserve"> </w:t>
      </w:r>
      <w:r>
        <w:t>an</w:t>
      </w:r>
      <w:r>
        <w:rPr>
          <w:spacing w:val="27"/>
        </w:rPr>
        <w:t xml:space="preserve"> </w:t>
      </w:r>
      <w:r>
        <w:t>image,</w:t>
      </w:r>
      <w:r>
        <w:rPr>
          <w:spacing w:val="29"/>
        </w:rPr>
        <w:t xml:space="preserve"> </w:t>
      </w:r>
      <w:r>
        <w:t>we</w:t>
      </w:r>
      <w:r>
        <w:rPr>
          <w:spacing w:val="27"/>
        </w:rPr>
        <w:t xml:space="preserve"> </w:t>
      </w:r>
      <w:r>
        <w:t>add</w:t>
      </w:r>
      <w:r>
        <w:rPr>
          <w:spacing w:val="28"/>
        </w:rPr>
        <w:t xml:space="preserve"> </w:t>
      </w:r>
      <w:r>
        <w:t>some</w:t>
      </w:r>
      <w:r>
        <w:rPr>
          <w:spacing w:val="27"/>
        </w:rPr>
        <w:t xml:space="preserve"> </w:t>
      </w:r>
      <w:r>
        <w:t>rotation</w:t>
      </w:r>
      <w:r>
        <w:rPr>
          <w:spacing w:val="27"/>
        </w:rPr>
        <w:t xml:space="preserve"> </w:t>
      </w:r>
      <w:r>
        <w:t>or</w:t>
      </w:r>
      <w:r>
        <w:rPr>
          <w:spacing w:val="28"/>
        </w:rPr>
        <w:t xml:space="preserve"> </w:t>
      </w:r>
      <w:r>
        <w:t>zoom</w:t>
      </w:r>
      <w:r>
        <w:rPr>
          <w:spacing w:val="27"/>
        </w:rPr>
        <w:t xml:space="preserve"> </w:t>
      </w:r>
      <w:r>
        <w:t>to</w:t>
      </w:r>
      <w:r>
        <w:rPr>
          <w:spacing w:val="27"/>
        </w:rPr>
        <w:t xml:space="preserve"> </w:t>
      </w:r>
      <w:r>
        <w:rPr>
          <w:spacing w:val="-5"/>
        </w:rPr>
        <w:t>get</w:t>
      </w:r>
    </w:p>
    <w:p w14:paraId="07389645" w14:textId="77777777" w:rsidR="00E37508" w:rsidRDefault="00E37508">
      <w:pPr>
        <w:spacing w:line="304" w:lineRule="auto"/>
        <w:jc w:val="both"/>
        <w:sectPr w:rsidR="00E37508">
          <w:pgSz w:w="12240" w:h="15840"/>
          <w:pgMar w:top="1200" w:right="680" w:bottom="760" w:left="1300" w:header="0" w:footer="565" w:gutter="0"/>
          <w:cols w:space="720"/>
        </w:sectPr>
      </w:pPr>
    </w:p>
    <w:p w14:paraId="20E98E8A" w14:textId="77777777" w:rsidR="00E37508" w:rsidRDefault="00000000">
      <w:pPr>
        <w:pStyle w:val="BodyText"/>
        <w:spacing w:before="84" w:line="304" w:lineRule="auto"/>
        <w:ind w:left="117" w:right="729"/>
        <w:jc w:val="both"/>
      </w:pPr>
      <w:r>
        <w:lastRenderedPageBreak/>
        <w:t>more</w:t>
      </w:r>
      <w:r>
        <w:rPr>
          <w:spacing w:val="30"/>
        </w:rPr>
        <w:t xml:space="preserve"> </w:t>
      </w:r>
      <w:r>
        <w:t>versions</w:t>
      </w:r>
      <w:r>
        <w:rPr>
          <w:spacing w:val="30"/>
        </w:rPr>
        <w:t xml:space="preserve"> </w:t>
      </w:r>
      <w:r>
        <w:t>of</w:t>
      </w:r>
      <w:r>
        <w:rPr>
          <w:spacing w:val="30"/>
        </w:rPr>
        <w:t xml:space="preserve"> </w:t>
      </w:r>
      <w:r>
        <w:t>the</w:t>
      </w:r>
      <w:r>
        <w:rPr>
          <w:spacing w:val="30"/>
        </w:rPr>
        <w:t xml:space="preserve"> </w:t>
      </w:r>
      <w:r>
        <w:t>same</w:t>
      </w:r>
      <w:r>
        <w:rPr>
          <w:spacing w:val="30"/>
        </w:rPr>
        <w:t xml:space="preserve"> </w:t>
      </w:r>
      <w:r>
        <w:t>image</w:t>
      </w:r>
      <w:r>
        <w:rPr>
          <w:spacing w:val="30"/>
        </w:rPr>
        <w:t xml:space="preserve"> </w:t>
      </w:r>
      <w:r>
        <w:t>and</w:t>
      </w:r>
      <w:r>
        <w:rPr>
          <w:spacing w:val="30"/>
        </w:rPr>
        <w:t xml:space="preserve"> </w:t>
      </w:r>
      <w:r>
        <w:t>expand</w:t>
      </w:r>
      <w:r>
        <w:rPr>
          <w:spacing w:val="30"/>
        </w:rPr>
        <w:t xml:space="preserve"> </w:t>
      </w:r>
      <w:r>
        <w:t>the</w:t>
      </w:r>
      <w:r>
        <w:rPr>
          <w:spacing w:val="30"/>
        </w:rPr>
        <w:t xml:space="preserve"> </w:t>
      </w:r>
      <w:r>
        <w:t>set</w:t>
      </w:r>
      <w:r>
        <w:rPr>
          <w:spacing w:val="30"/>
        </w:rPr>
        <w:t xml:space="preserve"> </w:t>
      </w:r>
      <w:r>
        <w:t>of</w:t>
      </w:r>
      <w:r>
        <w:rPr>
          <w:spacing w:val="30"/>
        </w:rPr>
        <w:t xml:space="preserve"> </w:t>
      </w:r>
      <w:r>
        <w:t>training</w:t>
      </w:r>
      <w:r>
        <w:rPr>
          <w:spacing w:val="30"/>
        </w:rPr>
        <w:t xml:space="preserve"> </w:t>
      </w:r>
      <w:r>
        <w:t>data.</w:t>
      </w:r>
      <w:r>
        <w:rPr>
          <w:spacing w:val="63"/>
        </w:rPr>
        <w:t xml:space="preserve"> </w:t>
      </w:r>
      <w:r>
        <w:t>Neither</w:t>
      </w:r>
      <w:r>
        <w:rPr>
          <w:spacing w:val="30"/>
        </w:rPr>
        <w:t xml:space="preserve"> </w:t>
      </w:r>
      <w:r>
        <w:t>of</w:t>
      </w:r>
      <w:r>
        <w:rPr>
          <w:spacing w:val="30"/>
        </w:rPr>
        <w:t xml:space="preserve"> </w:t>
      </w:r>
      <w:r>
        <w:t>these</w:t>
      </w:r>
      <w:r>
        <w:rPr>
          <w:spacing w:val="30"/>
        </w:rPr>
        <w:t xml:space="preserve"> </w:t>
      </w:r>
      <w:r>
        <w:t>methods is</w:t>
      </w:r>
      <w:r>
        <w:rPr>
          <w:spacing w:val="40"/>
        </w:rPr>
        <w:t xml:space="preserve"> </w:t>
      </w:r>
      <w:r>
        <w:t>applicable</w:t>
      </w:r>
      <w:r>
        <w:rPr>
          <w:spacing w:val="40"/>
        </w:rPr>
        <w:t xml:space="preserve"> </w:t>
      </w:r>
      <w:r>
        <w:t>to</w:t>
      </w:r>
      <w:r>
        <w:rPr>
          <w:spacing w:val="40"/>
        </w:rPr>
        <w:t xml:space="preserve"> </w:t>
      </w:r>
      <w:r>
        <w:t>spatial</w:t>
      </w:r>
      <w:r>
        <w:rPr>
          <w:spacing w:val="40"/>
        </w:rPr>
        <w:t xml:space="preserve"> </w:t>
      </w:r>
      <w:r>
        <w:t>signatures.</w:t>
      </w:r>
      <w:r>
        <w:rPr>
          <w:spacing w:val="80"/>
        </w:rPr>
        <w:t xml:space="preserve"> </w:t>
      </w:r>
      <w:r>
        <w:t>Zooming</w:t>
      </w:r>
      <w:r>
        <w:rPr>
          <w:spacing w:val="40"/>
        </w:rPr>
        <w:t xml:space="preserve"> </w:t>
      </w:r>
      <w:r>
        <w:t>would</w:t>
      </w:r>
      <w:r>
        <w:rPr>
          <w:spacing w:val="40"/>
        </w:rPr>
        <w:t xml:space="preserve"> </w:t>
      </w:r>
      <w:r>
        <w:t>change</w:t>
      </w:r>
      <w:r>
        <w:rPr>
          <w:spacing w:val="40"/>
        </w:rPr>
        <w:t xml:space="preserve"> </w:t>
      </w:r>
      <w:r>
        <w:t>the</w:t>
      </w:r>
      <w:r>
        <w:rPr>
          <w:spacing w:val="40"/>
        </w:rPr>
        <w:t xml:space="preserve"> </w:t>
      </w:r>
      <w:r>
        <w:t>scale</w:t>
      </w:r>
      <w:r>
        <w:rPr>
          <w:spacing w:val="40"/>
        </w:rPr>
        <w:t xml:space="preserve"> </w:t>
      </w:r>
      <w:r>
        <w:t>of</w:t>
      </w:r>
      <w:r>
        <w:rPr>
          <w:spacing w:val="40"/>
        </w:rPr>
        <w:t xml:space="preserve"> </w:t>
      </w:r>
      <w:r>
        <w:t>the</w:t>
      </w:r>
      <w:r>
        <w:rPr>
          <w:spacing w:val="40"/>
        </w:rPr>
        <w:t xml:space="preserve"> </w:t>
      </w:r>
      <w:r>
        <w:t>urban</w:t>
      </w:r>
      <w:r>
        <w:rPr>
          <w:spacing w:val="40"/>
        </w:rPr>
        <w:t xml:space="preserve"> </w:t>
      </w:r>
      <w:r>
        <w:t>environment we attempt to capture, while the distinction between some signature types is partially in different orientation</w:t>
      </w:r>
      <w:r>
        <w:rPr>
          <w:spacing w:val="40"/>
        </w:rPr>
        <w:t xml:space="preserve"> </w:t>
      </w:r>
      <w:r>
        <w:t>of</w:t>
      </w:r>
      <w:r>
        <w:rPr>
          <w:spacing w:val="40"/>
        </w:rPr>
        <w:t xml:space="preserve"> </w:t>
      </w:r>
      <w:r>
        <w:t>streets,</w:t>
      </w:r>
      <w:r>
        <w:rPr>
          <w:spacing w:val="40"/>
        </w:rPr>
        <w:t xml:space="preserve"> </w:t>
      </w:r>
      <w:r>
        <w:t>rendering</w:t>
      </w:r>
      <w:r>
        <w:rPr>
          <w:spacing w:val="40"/>
        </w:rPr>
        <w:t xml:space="preserve"> </w:t>
      </w:r>
      <w:r>
        <w:t>rotation-based</w:t>
      </w:r>
      <w:r>
        <w:rPr>
          <w:spacing w:val="40"/>
        </w:rPr>
        <w:t xml:space="preserve"> </w:t>
      </w:r>
      <w:r>
        <w:t>augmentation</w:t>
      </w:r>
      <w:r>
        <w:rPr>
          <w:spacing w:val="40"/>
        </w:rPr>
        <w:t xml:space="preserve"> </w:t>
      </w:r>
      <w:r>
        <w:t>conceptually</w:t>
      </w:r>
      <w:r>
        <w:rPr>
          <w:spacing w:val="40"/>
        </w:rPr>
        <w:t xml:space="preserve"> </w:t>
      </w:r>
      <w:r>
        <w:t>problematic.</w:t>
      </w:r>
    </w:p>
    <w:p w14:paraId="3B0E03D3" w14:textId="77777777" w:rsidR="00E37508" w:rsidRDefault="00000000">
      <w:pPr>
        <w:pStyle w:val="BodyText"/>
        <w:spacing w:before="4" w:line="304" w:lineRule="auto"/>
        <w:ind w:left="117" w:right="729" w:firstLine="283"/>
        <w:jc w:val="both"/>
      </w:pPr>
      <w:r>
        <w:t xml:space="preserve">At the same time, the geographical and continuous nature of the data at hand allows us to use explicitly spatial augmentation techniques such as the one we call </w:t>
      </w:r>
      <w:r>
        <w:rPr>
          <w:i/>
        </w:rPr>
        <w:t>sliding</w:t>
      </w:r>
      <w:r>
        <w:t>. Sliding can be seen as overlapping sampling.</w:t>
      </w:r>
      <w:r>
        <w:rPr>
          <w:spacing w:val="40"/>
        </w:rPr>
        <w:t xml:space="preserve"> </w:t>
      </w:r>
      <w:r>
        <w:t>Instead of overlaying a grid of chips over target geometry and using each pixel only once, we take the initial grid and slide it a few pixels horizontally and vertically, as illustrated</w:t>
      </w:r>
      <w:r>
        <w:rPr>
          <w:spacing w:val="39"/>
        </w:rPr>
        <w:t xml:space="preserve"> </w:t>
      </w:r>
      <w:r>
        <w:t>in</w:t>
      </w:r>
      <w:r>
        <w:rPr>
          <w:spacing w:val="39"/>
        </w:rPr>
        <w:t xml:space="preserve"> </w:t>
      </w:r>
      <w:r>
        <w:t>Figure</w:t>
      </w:r>
      <w:r>
        <w:rPr>
          <w:spacing w:val="39"/>
        </w:rPr>
        <w:t xml:space="preserve"> </w:t>
      </w:r>
      <w:hyperlink w:anchor="_bookmark10" w:history="1">
        <w:r>
          <w:rPr>
            <w:color w:val="0000FF"/>
          </w:rPr>
          <w:t>5</w:t>
        </w:r>
      </w:hyperlink>
      <w:r>
        <w:t>.</w:t>
      </w:r>
      <w:r>
        <w:rPr>
          <w:spacing w:val="40"/>
        </w:rPr>
        <w:t xml:space="preserve"> </w:t>
      </w:r>
      <w:r>
        <w:t>If</w:t>
      </w:r>
      <w:r>
        <w:rPr>
          <w:spacing w:val="39"/>
        </w:rPr>
        <w:t xml:space="preserve"> </w:t>
      </w:r>
      <w:r>
        <w:t>the</w:t>
      </w:r>
      <w:r>
        <w:rPr>
          <w:spacing w:val="39"/>
        </w:rPr>
        <w:t xml:space="preserve"> </w:t>
      </w:r>
      <w:r>
        <w:t>boundary</w:t>
      </w:r>
      <w:r>
        <w:rPr>
          <w:spacing w:val="39"/>
        </w:rPr>
        <w:t xml:space="preserve"> </w:t>
      </w:r>
      <w:r>
        <w:t>of</w:t>
      </w:r>
      <w:r>
        <w:rPr>
          <w:spacing w:val="39"/>
        </w:rPr>
        <w:t xml:space="preserve"> </w:t>
      </w:r>
      <w:r>
        <w:t>a</w:t>
      </w:r>
      <w:r>
        <w:rPr>
          <w:spacing w:val="39"/>
        </w:rPr>
        <w:t xml:space="preserve"> </w:t>
      </w:r>
      <w:r>
        <w:t>slid</w:t>
      </w:r>
      <w:r>
        <w:rPr>
          <w:spacing w:val="39"/>
        </w:rPr>
        <w:t xml:space="preserve"> </w:t>
      </w:r>
      <w:r>
        <w:t>chip</w:t>
      </w:r>
      <w:r>
        <w:rPr>
          <w:spacing w:val="39"/>
        </w:rPr>
        <w:t xml:space="preserve"> </w:t>
      </w:r>
      <w:r>
        <w:t>is</w:t>
      </w:r>
      <w:r>
        <w:rPr>
          <w:spacing w:val="39"/>
        </w:rPr>
        <w:t xml:space="preserve"> </w:t>
      </w:r>
      <w:r>
        <w:t>fully</w:t>
      </w:r>
      <w:r>
        <w:rPr>
          <w:spacing w:val="39"/>
        </w:rPr>
        <w:t xml:space="preserve"> </w:t>
      </w:r>
      <w:r>
        <w:t>within</w:t>
      </w:r>
      <w:r>
        <w:rPr>
          <w:spacing w:val="39"/>
        </w:rPr>
        <w:t xml:space="preserve"> </w:t>
      </w:r>
      <w:r>
        <w:t>a</w:t>
      </w:r>
      <w:r>
        <w:rPr>
          <w:spacing w:val="39"/>
        </w:rPr>
        <w:t xml:space="preserve"> </w:t>
      </w:r>
      <w:r>
        <w:t>signature</w:t>
      </w:r>
      <w:r>
        <w:rPr>
          <w:spacing w:val="39"/>
        </w:rPr>
        <w:t xml:space="preserve"> </w:t>
      </w:r>
      <w:r>
        <w:t>geometry,</w:t>
      </w:r>
      <w:r>
        <w:rPr>
          <w:spacing w:val="40"/>
        </w:rPr>
        <w:t xml:space="preserve"> </w:t>
      </w:r>
      <w:r>
        <w:t>it</w:t>
      </w:r>
      <w:r>
        <w:rPr>
          <w:spacing w:val="39"/>
        </w:rPr>
        <w:t xml:space="preserve"> </w:t>
      </w:r>
      <w:r>
        <w:t>is added</w:t>
      </w:r>
      <w:r>
        <w:rPr>
          <w:spacing w:val="29"/>
        </w:rPr>
        <w:t xml:space="preserve"> </w:t>
      </w:r>
      <w:r>
        <w:t>to</w:t>
      </w:r>
      <w:r>
        <w:rPr>
          <w:spacing w:val="29"/>
        </w:rPr>
        <w:t xml:space="preserve"> </w:t>
      </w:r>
      <w:r>
        <w:t>the</w:t>
      </w:r>
      <w:r>
        <w:rPr>
          <w:spacing w:val="29"/>
        </w:rPr>
        <w:t xml:space="preserve"> </w:t>
      </w:r>
      <w:r>
        <w:t>pool</w:t>
      </w:r>
      <w:r>
        <w:rPr>
          <w:spacing w:val="29"/>
        </w:rPr>
        <w:t xml:space="preserve"> </w:t>
      </w:r>
      <w:r>
        <w:t>of</w:t>
      </w:r>
      <w:r>
        <w:rPr>
          <w:spacing w:val="29"/>
        </w:rPr>
        <w:t xml:space="preserve"> </w:t>
      </w:r>
      <w:r>
        <w:t>chips</w:t>
      </w:r>
      <w:r>
        <w:rPr>
          <w:spacing w:val="29"/>
        </w:rPr>
        <w:t xml:space="preserve"> </w:t>
      </w:r>
      <w:r>
        <w:t>to</w:t>
      </w:r>
      <w:r>
        <w:rPr>
          <w:spacing w:val="29"/>
        </w:rPr>
        <w:t xml:space="preserve"> </w:t>
      </w:r>
      <w:r>
        <w:t>be</w:t>
      </w:r>
      <w:r>
        <w:rPr>
          <w:spacing w:val="29"/>
        </w:rPr>
        <w:t xml:space="preserve"> </w:t>
      </w:r>
      <w:r>
        <w:t>used.</w:t>
      </w:r>
      <w:r>
        <w:rPr>
          <w:spacing w:val="40"/>
        </w:rPr>
        <w:t xml:space="preserve"> </w:t>
      </w:r>
      <w:r>
        <w:t>This</w:t>
      </w:r>
      <w:r>
        <w:rPr>
          <w:spacing w:val="29"/>
        </w:rPr>
        <w:t xml:space="preserve"> </w:t>
      </w:r>
      <w:r>
        <w:t>process</w:t>
      </w:r>
      <w:r>
        <w:rPr>
          <w:spacing w:val="29"/>
        </w:rPr>
        <w:t xml:space="preserve"> </w:t>
      </w:r>
      <w:r>
        <w:t>is</w:t>
      </w:r>
      <w:r>
        <w:rPr>
          <w:spacing w:val="29"/>
        </w:rPr>
        <w:t xml:space="preserve"> </w:t>
      </w:r>
      <w:r>
        <w:t>done</w:t>
      </w:r>
      <w:r>
        <w:rPr>
          <w:spacing w:val="29"/>
        </w:rPr>
        <w:t xml:space="preserve"> </w:t>
      </w:r>
      <w:r>
        <w:t>repeatedly</w:t>
      </w:r>
      <w:r>
        <w:rPr>
          <w:spacing w:val="29"/>
        </w:rPr>
        <w:t xml:space="preserve"> </w:t>
      </w:r>
      <w:r>
        <w:t>to</w:t>
      </w:r>
      <w:r>
        <w:rPr>
          <w:spacing w:val="29"/>
        </w:rPr>
        <w:t xml:space="preserve"> </w:t>
      </w:r>
      <w:r>
        <w:t>ensure</w:t>
      </w:r>
      <w:r>
        <w:rPr>
          <w:spacing w:val="29"/>
        </w:rPr>
        <w:t xml:space="preserve"> </w:t>
      </w:r>
      <w:r>
        <w:t>that</w:t>
      </w:r>
      <w:r>
        <w:rPr>
          <w:spacing w:val="29"/>
        </w:rPr>
        <w:t xml:space="preserve"> </w:t>
      </w:r>
      <w:r>
        <w:t>each</w:t>
      </w:r>
      <w:r>
        <w:rPr>
          <w:spacing w:val="29"/>
        </w:rPr>
        <w:t xml:space="preserve"> </w:t>
      </w:r>
      <w:r>
        <w:t>class has a reasonable amount of chips to work with, while chips from the large signature types are intentionally</w:t>
      </w:r>
      <w:r>
        <w:rPr>
          <w:spacing w:val="32"/>
        </w:rPr>
        <w:t xml:space="preserve"> </w:t>
      </w:r>
      <w:r>
        <w:t>undersampled</w:t>
      </w:r>
      <w:r>
        <w:rPr>
          <w:spacing w:val="32"/>
        </w:rPr>
        <w:t xml:space="preserve"> </w:t>
      </w:r>
      <w:r>
        <w:t>to</w:t>
      </w:r>
      <w:r>
        <w:rPr>
          <w:spacing w:val="32"/>
        </w:rPr>
        <w:t xml:space="preserve"> </w:t>
      </w:r>
      <w:r>
        <w:t>retain</w:t>
      </w:r>
      <w:r>
        <w:rPr>
          <w:spacing w:val="32"/>
        </w:rPr>
        <w:t xml:space="preserve"> </w:t>
      </w:r>
      <w:r>
        <w:t>a</w:t>
      </w:r>
      <w:r>
        <w:rPr>
          <w:spacing w:val="32"/>
        </w:rPr>
        <w:t xml:space="preserve"> </w:t>
      </w:r>
      <w:r>
        <w:t>relative</w:t>
      </w:r>
      <w:r>
        <w:rPr>
          <w:spacing w:val="32"/>
        </w:rPr>
        <w:t xml:space="preserve"> </w:t>
      </w:r>
      <w:r>
        <w:t>balance</w:t>
      </w:r>
      <w:r>
        <w:rPr>
          <w:spacing w:val="32"/>
        </w:rPr>
        <w:t xml:space="preserve"> </w:t>
      </w:r>
      <w:r>
        <w:t>between</w:t>
      </w:r>
      <w:r>
        <w:rPr>
          <w:spacing w:val="32"/>
        </w:rPr>
        <w:t xml:space="preserve"> </w:t>
      </w:r>
      <w:r>
        <w:t>the</w:t>
      </w:r>
      <w:r>
        <w:rPr>
          <w:spacing w:val="32"/>
        </w:rPr>
        <w:t xml:space="preserve"> </w:t>
      </w:r>
      <w:r>
        <w:t>classes</w:t>
      </w:r>
      <w:r>
        <w:rPr>
          <w:spacing w:val="32"/>
        </w:rPr>
        <w:t xml:space="preserve"> </w:t>
      </w:r>
      <w:r>
        <w:t>in</w:t>
      </w:r>
      <w:r>
        <w:rPr>
          <w:spacing w:val="32"/>
        </w:rPr>
        <w:t xml:space="preserve"> </w:t>
      </w:r>
      <w:r>
        <w:t>the</w:t>
      </w:r>
      <w:r>
        <w:rPr>
          <w:spacing w:val="32"/>
        </w:rPr>
        <w:t xml:space="preserve"> </w:t>
      </w:r>
      <w:r>
        <w:t>training</w:t>
      </w:r>
      <w:r>
        <w:rPr>
          <w:spacing w:val="32"/>
        </w:rPr>
        <w:t xml:space="preserve"> </w:t>
      </w:r>
      <w:r>
        <w:t>data.</w:t>
      </w:r>
    </w:p>
    <w:p w14:paraId="23B57844" w14:textId="77777777" w:rsidR="00E37508" w:rsidRDefault="00000000">
      <w:pPr>
        <w:pStyle w:val="BodyText"/>
        <w:spacing w:before="9" w:line="304" w:lineRule="auto"/>
        <w:ind w:left="117" w:right="729" w:firstLine="283"/>
        <w:jc w:val="both"/>
      </w:pPr>
      <w:r>
        <w:rPr>
          <w:w w:val="105"/>
        </w:rPr>
        <w:t>It</w:t>
      </w:r>
      <w:r>
        <w:rPr>
          <w:spacing w:val="-5"/>
          <w:w w:val="105"/>
        </w:rPr>
        <w:t xml:space="preserve"> </w:t>
      </w:r>
      <w:r>
        <w:rPr>
          <w:w w:val="105"/>
        </w:rPr>
        <w:t>is</w:t>
      </w:r>
      <w:r>
        <w:rPr>
          <w:spacing w:val="-5"/>
          <w:w w:val="105"/>
        </w:rPr>
        <w:t xml:space="preserve"> </w:t>
      </w:r>
      <w:r>
        <w:rPr>
          <w:w w:val="105"/>
        </w:rPr>
        <w:t>to</w:t>
      </w:r>
      <w:r>
        <w:rPr>
          <w:spacing w:val="-5"/>
          <w:w w:val="105"/>
        </w:rPr>
        <w:t xml:space="preserve"> </w:t>
      </w:r>
      <w:r>
        <w:rPr>
          <w:w w:val="105"/>
        </w:rPr>
        <w:t>be</w:t>
      </w:r>
      <w:r>
        <w:rPr>
          <w:spacing w:val="-5"/>
          <w:w w:val="105"/>
        </w:rPr>
        <w:t xml:space="preserve"> </w:t>
      </w:r>
      <w:r>
        <w:rPr>
          <w:w w:val="105"/>
        </w:rPr>
        <w:t>noted</w:t>
      </w:r>
      <w:r>
        <w:rPr>
          <w:spacing w:val="-5"/>
          <w:w w:val="105"/>
        </w:rPr>
        <w:t xml:space="preserve"> </w:t>
      </w:r>
      <w:r>
        <w:rPr>
          <w:w w:val="105"/>
        </w:rPr>
        <w:t>that</w:t>
      </w:r>
      <w:r>
        <w:rPr>
          <w:spacing w:val="-5"/>
          <w:w w:val="105"/>
        </w:rPr>
        <w:t xml:space="preserve"> </w:t>
      </w:r>
      <w:r>
        <w:rPr>
          <w:w w:val="105"/>
        </w:rPr>
        <w:t>sliding</w:t>
      </w:r>
      <w:r>
        <w:rPr>
          <w:spacing w:val="-5"/>
          <w:w w:val="105"/>
        </w:rPr>
        <w:t xml:space="preserve"> </w:t>
      </w:r>
      <w:r>
        <w:rPr>
          <w:w w:val="105"/>
        </w:rPr>
        <w:t>can</w:t>
      </w:r>
      <w:r>
        <w:rPr>
          <w:spacing w:val="-5"/>
          <w:w w:val="105"/>
        </w:rPr>
        <w:t xml:space="preserve"> </w:t>
      </w:r>
      <w:r>
        <w:rPr>
          <w:w w:val="105"/>
        </w:rPr>
        <w:t>cause</w:t>
      </w:r>
      <w:r>
        <w:rPr>
          <w:spacing w:val="-5"/>
          <w:w w:val="105"/>
        </w:rPr>
        <w:t xml:space="preserve"> </w:t>
      </w:r>
      <w:r>
        <w:rPr>
          <w:w w:val="105"/>
        </w:rPr>
        <w:t>data</w:t>
      </w:r>
      <w:r>
        <w:rPr>
          <w:spacing w:val="-5"/>
          <w:w w:val="105"/>
        </w:rPr>
        <w:t xml:space="preserve"> </w:t>
      </w:r>
      <w:r>
        <w:rPr>
          <w:w w:val="105"/>
        </w:rPr>
        <w:t>leakage</w:t>
      </w:r>
      <w:r>
        <w:rPr>
          <w:spacing w:val="-5"/>
          <w:w w:val="105"/>
        </w:rPr>
        <w:t xml:space="preserve"> </w:t>
      </w:r>
      <w:r>
        <w:rPr>
          <w:w w:val="105"/>
        </w:rPr>
        <w:t>(sequences</w:t>
      </w:r>
      <w:r>
        <w:rPr>
          <w:spacing w:val="-5"/>
          <w:w w:val="105"/>
        </w:rPr>
        <w:t xml:space="preserve"> </w:t>
      </w:r>
      <w:r>
        <w:rPr>
          <w:w w:val="105"/>
        </w:rPr>
        <w:t>of</w:t>
      </w:r>
      <w:r>
        <w:rPr>
          <w:spacing w:val="-5"/>
          <w:w w:val="105"/>
        </w:rPr>
        <w:t xml:space="preserve"> </w:t>
      </w:r>
      <w:r>
        <w:rPr>
          <w:w w:val="105"/>
        </w:rPr>
        <w:t>pixels</w:t>
      </w:r>
      <w:r>
        <w:rPr>
          <w:spacing w:val="-5"/>
          <w:w w:val="105"/>
        </w:rPr>
        <w:t xml:space="preserve"> </w:t>
      </w:r>
      <w:r>
        <w:rPr>
          <w:w w:val="105"/>
        </w:rPr>
        <w:t>being</w:t>
      </w:r>
      <w:r>
        <w:rPr>
          <w:spacing w:val="-5"/>
          <w:w w:val="105"/>
        </w:rPr>
        <w:t xml:space="preserve"> </w:t>
      </w:r>
      <w:r>
        <w:rPr>
          <w:w w:val="105"/>
        </w:rPr>
        <w:t>present</w:t>
      </w:r>
      <w:r>
        <w:rPr>
          <w:spacing w:val="-5"/>
          <w:w w:val="105"/>
        </w:rPr>
        <w:t xml:space="preserve"> </w:t>
      </w:r>
      <w:r>
        <w:rPr>
          <w:w w:val="105"/>
        </w:rPr>
        <w:t>in</w:t>
      </w:r>
      <w:r>
        <w:rPr>
          <w:spacing w:val="-5"/>
          <w:w w:val="105"/>
        </w:rPr>
        <w:t xml:space="preserve"> </w:t>
      </w:r>
      <w:r>
        <w:rPr>
          <w:w w:val="105"/>
        </w:rPr>
        <w:t>both training and validation) if done before splitting the data into training and validation subsets. Therefore, we first create the initial grid, subdivide it spatially into four parts (40% for CNN training, 10% for CNN validation, 40% for probability modelling training, 10% for probability modelling</w:t>
      </w:r>
      <w:r>
        <w:rPr>
          <w:spacing w:val="-6"/>
          <w:w w:val="105"/>
        </w:rPr>
        <w:t xml:space="preserve"> </w:t>
      </w:r>
      <w:r>
        <w:rPr>
          <w:w w:val="105"/>
        </w:rPr>
        <w:t>validation)</w:t>
      </w:r>
      <w:r>
        <w:rPr>
          <w:spacing w:val="-6"/>
          <w:w w:val="105"/>
        </w:rPr>
        <w:t xml:space="preserve"> </w:t>
      </w:r>
      <w:r>
        <w:rPr>
          <w:w w:val="105"/>
        </w:rPr>
        <w:t>and</w:t>
      </w:r>
      <w:r>
        <w:rPr>
          <w:spacing w:val="-6"/>
          <w:w w:val="105"/>
        </w:rPr>
        <w:t xml:space="preserve"> </w:t>
      </w:r>
      <w:r>
        <w:rPr>
          <w:w w:val="105"/>
        </w:rPr>
        <w:t>apply</w:t>
      </w:r>
      <w:r>
        <w:rPr>
          <w:spacing w:val="-6"/>
          <w:w w:val="105"/>
        </w:rPr>
        <w:t xml:space="preserve"> </w:t>
      </w:r>
      <w:r>
        <w:rPr>
          <w:w w:val="105"/>
        </w:rPr>
        <w:t>sliding</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part</w:t>
      </w:r>
      <w:r>
        <w:rPr>
          <w:spacing w:val="-6"/>
          <w:w w:val="105"/>
        </w:rPr>
        <w:t xml:space="preserve"> </w:t>
      </w:r>
      <w:r>
        <w:rPr>
          <w:w w:val="105"/>
        </w:rPr>
        <w:t>to</w:t>
      </w:r>
      <w:r>
        <w:rPr>
          <w:spacing w:val="-6"/>
          <w:w w:val="105"/>
        </w:rPr>
        <w:t xml:space="preserve"> </w:t>
      </w:r>
      <w:r>
        <w:rPr>
          <w:w w:val="105"/>
        </w:rPr>
        <w:t>avoid</w:t>
      </w:r>
      <w:r>
        <w:rPr>
          <w:spacing w:val="-6"/>
          <w:w w:val="105"/>
        </w:rPr>
        <w:t xml:space="preserve"> </w:t>
      </w:r>
      <w:r>
        <w:rPr>
          <w:w w:val="105"/>
        </w:rPr>
        <w:t>any</w:t>
      </w:r>
      <w:r>
        <w:rPr>
          <w:spacing w:val="-6"/>
          <w:w w:val="105"/>
        </w:rPr>
        <w:t xml:space="preserve"> </w:t>
      </w:r>
      <w:r>
        <w:rPr>
          <w:w w:val="105"/>
        </w:rPr>
        <w:t>pixels</w:t>
      </w:r>
      <w:r>
        <w:rPr>
          <w:spacing w:val="-6"/>
          <w:w w:val="105"/>
        </w:rPr>
        <w:t xml:space="preserve"> </w:t>
      </w:r>
      <w:r>
        <w:rPr>
          <w:w w:val="105"/>
        </w:rPr>
        <w:t>being</w:t>
      </w:r>
      <w:r>
        <w:rPr>
          <w:spacing w:val="-6"/>
          <w:w w:val="105"/>
        </w:rPr>
        <w:t xml:space="preserve"> </w:t>
      </w:r>
      <w:r>
        <w:rPr>
          <w:w w:val="105"/>
        </w:rPr>
        <w:t>shared</w:t>
      </w:r>
      <w:r>
        <w:rPr>
          <w:spacing w:val="-6"/>
          <w:w w:val="105"/>
        </w:rPr>
        <w:t xml:space="preserve"> </w:t>
      </w:r>
      <w:r>
        <w:rPr>
          <w:w w:val="105"/>
        </w:rPr>
        <w:t>among chips</w:t>
      </w:r>
      <w:r>
        <w:rPr>
          <w:spacing w:val="-6"/>
          <w:w w:val="105"/>
        </w:rPr>
        <w:t xml:space="preserve"> </w:t>
      </w:r>
      <w:r>
        <w:rPr>
          <w:w w:val="105"/>
        </w:rPr>
        <w:t>from</w:t>
      </w:r>
      <w:r>
        <w:rPr>
          <w:spacing w:val="-6"/>
          <w:w w:val="105"/>
        </w:rPr>
        <w:t xml:space="preserve"> </w:t>
      </w:r>
      <w:r>
        <w:rPr>
          <w:w w:val="105"/>
        </w:rPr>
        <w:t>different</w:t>
      </w:r>
      <w:r>
        <w:rPr>
          <w:spacing w:val="-6"/>
          <w:w w:val="105"/>
        </w:rPr>
        <w:t xml:space="preserve"> </w:t>
      </w:r>
      <w:r>
        <w:rPr>
          <w:w w:val="105"/>
        </w:rPr>
        <w:t>sets. Subdivision</w:t>
      </w:r>
      <w:r>
        <w:rPr>
          <w:spacing w:val="-6"/>
          <w:w w:val="105"/>
        </w:rPr>
        <w:t xml:space="preserve"> </w:t>
      </w:r>
      <w:r>
        <w:rPr>
          <w:w w:val="105"/>
        </w:rPr>
        <w:t>into</w:t>
      </w:r>
      <w:r>
        <w:rPr>
          <w:spacing w:val="-6"/>
          <w:w w:val="105"/>
        </w:rPr>
        <w:t xml:space="preserve"> </w:t>
      </w:r>
      <w:r>
        <w:rPr>
          <w:w w:val="105"/>
        </w:rPr>
        <w:t>the</w:t>
      </w:r>
      <w:r>
        <w:rPr>
          <w:spacing w:val="-6"/>
          <w:w w:val="105"/>
        </w:rPr>
        <w:t xml:space="preserve"> </w:t>
      </w:r>
      <w:r>
        <w:rPr>
          <w:w w:val="105"/>
        </w:rPr>
        <w:t>four</w:t>
      </w:r>
      <w:r>
        <w:rPr>
          <w:spacing w:val="-6"/>
          <w:w w:val="105"/>
        </w:rPr>
        <w:t xml:space="preserve"> </w:t>
      </w:r>
      <w:r>
        <w:rPr>
          <w:w w:val="105"/>
        </w:rPr>
        <w:t>parts</w:t>
      </w:r>
      <w:r>
        <w:rPr>
          <w:spacing w:val="-6"/>
          <w:w w:val="105"/>
        </w:rPr>
        <w:t xml:space="preserve"> </w:t>
      </w:r>
      <w:r>
        <w:rPr>
          <w:w w:val="105"/>
        </w:rPr>
        <w:t>is</w:t>
      </w:r>
      <w:r>
        <w:rPr>
          <w:spacing w:val="-6"/>
          <w:w w:val="105"/>
        </w:rPr>
        <w:t xml:space="preserve"> </w:t>
      </w:r>
      <w:r>
        <w:rPr>
          <w:w w:val="105"/>
        </w:rPr>
        <w:t>done</w:t>
      </w:r>
      <w:r>
        <w:rPr>
          <w:spacing w:val="-6"/>
          <w:w w:val="105"/>
        </w:rPr>
        <w:t xml:space="preserve"> </w:t>
      </w:r>
      <w:r>
        <w:rPr>
          <w:w w:val="105"/>
        </w:rPr>
        <w:t>within</w:t>
      </w:r>
      <w:r>
        <w:rPr>
          <w:spacing w:val="-6"/>
          <w:w w:val="105"/>
        </w:rPr>
        <w:t xml:space="preserve"> </w:t>
      </w:r>
      <w:r>
        <w:rPr>
          <w:w w:val="105"/>
        </w:rPr>
        <w:t>each</w:t>
      </w:r>
      <w:r>
        <w:rPr>
          <w:spacing w:val="-6"/>
          <w:w w:val="105"/>
        </w:rPr>
        <w:t xml:space="preserve"> </w:t>
      </w:r>
      <w:r>
        <w:rPr>
          <w:w w:val="105"/>
        </w:rPr>
        <w:t>signature</w:t>
      </w:r>
      <w:r>
        <w:rPr>
          <w:spacing w:val="-6"/>
          <w:w w:val="105"/>
        </w:rPr>
        <w:t xml:space="preserve"> </w:t>
      </w:r>
      <w:r>
        <w:rPr>
          <w:w w:val="105"/>
        </w:rPr>
        <w:t>geometry to avoid potential geographical bias.</w:t>
      </w:r>
      <w:r>
        <w:rPr>
          <w:spacing w:val="40"/>
          <w:w w:val="105"/>
        </w:rPr>
        <w:t xml:space="preserve"> </w:t>
      </w:r>
      <w:r>
        <w:rPr>
          <w:w w:val="105"/>
        </w:rPr>
        <w:t>The details of the splitting method are available in the appendix B..</w:t>
      </w:r>
    </w:p>
    <w:p w14:paraId="03D38E8A" w14:textId="77777777" w:rsidR="00E37508" w:rsidRDefault="00E37508">
      <w:pPr>
        <w:pStyle w:val="BodyText"/>
        <w:spacing w:before="84"/>
      </w:pPr>
    </w:p>
    <w:p w14:paraId="661002B2" w14:textId="77777777" w:rsidR="00E37508" w:rsidRDefault="00000000">
      <w:pPr>
        <w:pStyle w:val="ListParagraph"/>
        <w:numPr>
          <w:ilvl w:val="2"/>
          <w:numId w:val="3"/>
        </w:numPr>
        <w:tabs>
          <w:tab w:val="left" w:pos="660"/>
        </w:tabs>
        <w:ind w:left="660" w:hanging="543"/>
        <w:rPr>
          <w:i/>
        </w:rPr>
      </w:pPr>
      <w:bookmarkStart w:id="29" w:name="2.2.3_Model_architecture"/>
      <w:bookmarkStart w:id="30" w:name="_bookmark9"/>
      <w:bookmarkEnd w:id="29"/>
      <w:bookmarkEnd w:id="30"/>
      <w:r>
        <w:rPr>
          <w:i/>
        </w:rPr>
        <w:t>Model</w:t>
      </w:r>
      <w:r>
        <w:rPr>
          <w:i/>
          <w:spacing w:val="6"/>
        </w:rPr>
        <w:t xml:space="preserve"> </w:t>
      </w:r>
      <w:r>
        <w:rPr>
          <w:i/>
          <w:spacing w:val="-2"/>
        </w:rPr>
        <w:t>architecture</w:t>
      </w:r>
    </w:p>
    <w:p w14:paraId="0F445A35" w14:textId="77777777" w:rsidR="00E37508" w:rsidRDefault="00000000">
      <w:pPr>
        <w:pStyle w:val="BodyText"/>
        <w:spacing w:before="214" w:line="304" w:lineRule="auto"/>
        <w:ind w:left="117" w:right="729"/>
        <w:jc w:val="both"/>
      </w:pPr>
      <w:r>
        <w:rPr>
          <w:w w:val="105"/>
        </w:rPr>
        <w:t>Model architecture refers to the analytical pipeline that transforms chips into a prediction for a single signature type.</w:t>
      </w:r>
      <w:r>
        <w:rPr>
          <w:spacing w:val="37"/>
          <w:w w:val="105"/>
        </w:rPr>
        <w:t xml:space="preserve"> </w:t>
      </w:r>
      <w:r>
        <w:rPr>
          <w:w w:val="105"/>
        </w:rPr>
        <w:t>Our competing architectures contain two main parts.</w:t>
      </w:r>
      <w:r>
        <w:rPr>
          <w:spacing w:val="37"/>
          <w:w w:val="105"/>
        </w:rPr>
        <w:t xml:space="preserve"> </w:t>
      </w:r>
      <w:r>
        <w:rPr>
          <w:w w:val="105"/>
        </w:rPr>
        <w:t>First is a CNN that transforms</w:t>
      </w:r>
      <w:r>
        <w:rPr>
          <w:spacing w:val="21"/>
          <w:w w:val="105"/>
        </w:rPr>
        <w:t xml:space="preserve"> </w:t>
      </w:r>
      <w:r>
        <w:rPr>
          <w:w w:val="105"/>
        </w:rPr>
        <w:t>a</w:t>
      </w:r>
      <w:r>
        <w:rPr>
          <w:spacing w:val="21"/>
          <w:w w:val="105"/>
        </w:rPr>
        <w:t xml:space="preserve"> </w:t>
      </w:r>
      <w:r>
        <w:rPr>
          <w:w w:val="105"/>
        </w:rPr>
        <w:t>single</w:t>
      </w:r>
      <w:r>
        <w:rPr>
          <w:spacing w:val="21"/>
          <w:w w:val="105"/>
        </w:rPr>
        <w:t xml:space="preserve"> </w:t>
      </w:r>
      <w:r>
        <w:rPr>
          <w:w w:val="105"/>
        </w:rPr>
        <w:t>chip</w:t>
      </w:r>
      <w:r>
        <w:rPr>
          <w:spacing w:val="21"/>
          <w:w w:val="105"/>
        </w:rPr>
        <w:t xml:space="preserve"> </w:t>
      </w:r>
      <w:r>
        <w:rPr>
          <w:w w:val="105"/>
        </w:rPr>
        <w:t>into</w:t>
      </w:r>
      <w:r>
        <w:rPr>
          <w:spacing w:val="21"/>
          <w:w w:val="105"/>
        </w:rPr>
        <w:t xml:space="preserve"> </w:t>
      </w:r>
      <w:r>
        <w:rPr>
          <w:w w:val="105"/>
        </w:rPr>
        <w:t>a</w:t>
      </w:r>
      <w:r>
        <w:rPr>
          <w:spacing w:val="21"/>
          <w:w w:val="105"/>
        </w:rPr>
        <w:t xml:space="preserve"> </w:t>
      </w:r>
      <w:r>
        <w:rPr>
          <w:w w:val="105"/>
        </w:rPr>
        <w:t>set</w:t>
      </w:r>
      <w:r>
        <w:rPr>
          <w:spacing w:val="21"/>
          <w:w w:val="105"/>
        </w:rPr>
        <w:t xml:space="preserve"> </w:t>
      </w:r>
      <w:r>
        <w:rPr>
          <w:w w:val="105"/>
        </w:rPr>
        <w:t>of</w:t>
      </w:r>
      <w:r>
        <w:rPr>
          <w:spacing w:val="21"/>
          <w:w w:val="105"/>
        </w:rPr>
        <w:t xml:space="preserve"> </w:t>
      </w:r>
      <w:r>
        <w:rPr>
          <w:w w:val="105"/>
        </w:rPr>
        <w:t>12</w:t>
      </w:r>
      <w:r>
        <w:rPr>
          <w:spacing w:val="21"/>
          <w:w w:val="105"/>
        </w:rPr>
        <w:t xml:space="preserve"> </w:t>
      </w:r>
      <w:r>
        <w:rPr>
          <w:w w:val="105"/>
        </w:rPr>
        <w:t>probabilities,</w:t>
      </w:r>
      <w:r>
        <w:rPr>
          <w:spacing w:val="26"/>
          <w:w w:val="105"/>
        </w:rPr>
        <w:t xml:space="preserve"> </w:t>
      </w:r>
      <w:r>
        <w:rPr>
          <w:w w:val="105"/>
        </w:rPr>
        <w:t>one</w:t>
      </w:r>
      <w:r>
        <w:rPr>
          <w:spacing w:val="21"/>
          <w:w w:val="105"/>
        </w:rPr>
        <w:t xml:space="preserve"> </w:t>
      </w:r>
      <w:r>
        <w:rPr>
          <w:w w:val="105"/>
        </w:rPr>
        <w:t>for</w:t>
      </w:r>
      <w:r>
        <w:rPr>
          <w:spacing w:val="21"/>
          <w:w w:val="105"/>
        </w:rPr>
        <w:t xml:space="preserve"> </w:t>
      </w:r>
      <w:r>
        <w:rPr>
          <w:w w:val="105"/>
        </w:rPr>
        <w:t>each</w:t>
      </w:r>
      <w:r>
        <w:rPr>
          <w:spacing w:val="21"/>
          <w:w w:val="105"/>
        </w:rPr>
        <w:t xml:space="preserve"> </w:t>
      </w:r>
      <w:r>
        <w:rPr>
          <w:w w:val="105"/>
        </w:rPr>
        <w:t>signature</w:t>
      </w:r>
      <w:r>
        <w:rPr>
          <w:spacing w:val="21"/>
          <w:w w:val="105"/>
        </w:rPr>
        <w:t xml:space="preserve"> </w:t>
      </w:r>
      <w:r>
        <w:rPr>
          <w:w w:val="105"/>
        </w:rPr>
        <w:t>type.</w:t>
      </w:r>
      <w:r>
        <w:rPr>
          <w:spacing w:val="76"/>
          <w:w w:val="105"/>
        </w:rPr>
        <w:t xml:space="preserve"> </w:t>
      </w:r>
      <w:r>
        <w:rPr>
          <w:w w:val="105"/>
        </w:rPr>
        <w:t>Second</w:t>
      </w:r>
      <w:r>
        <w:rPr>
          <w:spacing w:val="21"/>
          <w:w w:val="105"/>
        </w:rPr>
        <w:t xml:space="preserve"> </w:t>
      </w:r>
      <w:r>
        <w:rPr>
          <w:w w:val="105"/>
        </w:rPr>
        <w:t>is a</w:t>
      </w:r>
      <w:r>
        <w:rPr>
          <w:spacing w:val="-2"/>
          <w:w w:val="105"/>
        </w:rPr>
        <w:t xml:space="preserve"> </w:t>
      </w:r>
      <w:r>
        <w:rPr>
          <w:w w:val="105"/>
        </w:rPr>
        <w:t>mathematical</w:t>
      </w:r>
      <w:r>
        <w:rPr>
          <w:spacing w:val="-2"/>
          <w:w w:val="105"/>
        </w:rPr>
        <w:t xml:space="preserve"> </w:t>
      </w:r>
      <w:r>
        <w:rPr>
          <w:w w:val="105"/>
        </w:rPr>
        <w:t>function</w:t>
      </w:r>
      <w:r>
        <w:rPr>
          <w:spacing w:val="-2"/>
          <w:w w:val="105"/>
        </w:rPr>
        <w:t xml:space="preserve"> </w:t>
      </w:r>
      <w:r>
        <w:rPr>
          <w:w w:val="105"/>
        </w:rPr>
        <w:t>that</w:t>
      </w:r>
      <w:r>
        <w:rPr>
          <w:spacing w:val="-2"/>
          <w:w w:val="105"/>
        </w:rPr>
        <w:t xml:space="preserve"> </w:t>
      </w:r>
      <w:r>
        <w:rPr>
          <w:w w:val="105"/>
        </w:rPr>
        <w:t>converts</w:t>
      </w:r>
      <w:r>
        <w:rPr>
          <w:spacing w:val="-2"/>
          <w:w w:val="105"/>
        </w:rPr>
        <w:t xml:space="preserve"> </w:t>
      </w:r>
      <w:r>
        <w:rPr>
          <w:w w:val="105"/>
        </w:rPr>
        <w:t>such</w:t>
      </w:r>
      <w:r>
        <w:rPr>
          <w:spacing w:val="-2"/>
          <w:w w:val="105"/>
        </w:rPr>
        <w:t xml:space="preserve"> </w:t>
      </w:r>
      <w:r>
        <w:rPr>
          <w:w w:val="105"/>
        </w:rPr>
        <w:t>probabilities</w:t>
      </w:r>
      <w:r>
        <w:rPr>
          <w:spacing w:val="-2"/>
          <w:w w:val="105"/>
        </w:rPr>
        <w:t xml:space="preserve"> </w:t>
      </w:r>
      <w:r>
        <w:rPr>
          <w:w w:val="105"/>
        </w:rPr>
        <w:t>(</w:t>
      </w:r>
      <w:r>
        <w:rPr>
          <w:spacing w:val="-2"/>
          <w:w w:val="105"/>
        </w:rPr>
        <w:t xml:space="preserve"> </w:t>
      </w:r>
      <w:r>
        <w:rPr>
          <w:w w:val="105"/>
        </w:rPr>
        <w:t>considering</w:t>
      </w:r>
      <w:r>
        <w:rPr>
          <w:spacing w:val="-2"/>
          <w:w w:val="105"/>
        </w:rPr>
        <w:t xml:space="preserve"> </w:t>
      </w:r>
      <w:r>
        <w:rPr>
          <w:w w:val="105"/>
        </w:rPr>
        <w:t>only</w:t>
      </w:r>
      <w:r>
        <w:rPr>
          <w:spacing w:val="-2"/>
          <w:w w:val="105"/>
        </w:rPr>
        <w:t xml:space="preserve"> </w:t>
      </w:r>
      <w:r>
        <w:rPr>
          <w:w w:val="105"/>
        </w:rPr>
        <w:t>those</w:t>
      </w:r>
      <w:r>
        <w:rPr>
          <w:spacing w:val="-2"/>
          <w:w w:val="105"/>
        </w:rPr>
        <w:t xml:space="preserve"> </w:t>
      </w:r>
      <w:r>
        <w:rPr>
          <w:w w:val="105"/>
        </w:rPr>
        <w:t>for</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 xml:space="preserve">of </w:t>
      </w:r>
      <w:r>
        <w:t xml:space="preserve">interest or in conjunction with those of neighbouring chips) into a prediction for a single signature </w:t>
      </w:r>
      <w:r>
        <w:rPr>
          <w:w w:val="105"/>
        </w:rPr>
        <w:t>type.</w:t>
      </w:r>
      <w:r>
        <w:rPr>
          <w:spacing w:val="31"/>
          <w:w w:val="105"/>
        </w:rPr>
        <w:t xml:space="preserve"> </w:t>
      </w:r>
      <w:r>
        <w:rPr>
          <w:w w:val="105"/>
        </w:rPr>
        <w:t>This section describes each of these in detail.</w:t>
      </w:r>
      <w:r>
        <w:rPr>
          <w:spacing w:val="31"/>
          <w:w w:val="105"/>
        </w:rPr>
        <w:t xml:space="preserve"> </w:t>
      </w:r>
      <w:r>
        <w:rPr>
          <w:w w:val="105"/>
        </w:rPr>
        <w:t xml:space="preserve">We would like to highlight that, contrary to the majority of deep learning-focused research, our focus is not on the architecture of the CNN </w:t>
      </w:r>
      <w:r>
        <w:rPr>
          <w:spacing w:val="-2"/>
          <w:w w:val="105"/>
        </w:rPr>
        <w:t>itself.</w:t>
      </w:r>
      <w:r>
        <w:rPr>
          <w:spacing w:val="11"/>
          <w:w w:val="105"/>
        </w:rPr>
        <w:t xml:space="preserve"> </w:t>
      </w:r>
      <w:r>
        <w:rPr>
          <w:spacing w:val="-2"/>
          <w:w w:val="105"/>
        </w:rPr>
        <w:t>We</w:t>
      </w:r>
      <w:r>
        <w:rPr>
          <w:spacing w:val="-6"/>
          <w:w w:val="105"/>
        </w:rPr>
        <w:t xml:space="preserve"> </w:t>
      </w:r>
      <w:r>
        <w:rPr>
          <w:spacing w:val="-2"/>
          <w:w w:val="105"/>
        </w:rPr>
        <w:t>assume</w:t>
      </w:r>
      <w:r>
        <w:rPr>
          <w:spacing w:val="-6"/>
          <w:w w:val="105"/>
        </w:rPr>
        <w:t xml:space="preserve"> </w:t>
      </w:r>
      <w:r>
        <w:rPr>
          <w:spacing w:val="-2"/>
          <w:w w:val="105"/>
        </w:rPr>
        <w:t>the</w:t>
      </w:r>
      <w:r>
        <w:rPr>
          <w:spacing w:val="-6"/>
          <w:w w:val="105"/>
        </w:rPr>
        <w:t xml:space="preserve"> </w:t>
      </w:r>
      <w:r>
        <w:rPr>
          <w:spacing w:val="-2"/>
          <w:w w:val="105"/>
        </w:rPr>
        <w:t>effect</w:t>
      </w:r>
      <w:r>
        <w:rPr>
          <w:spacing w:val="-6"/>
          <w:w w:val="105"/>
        </w:rPr>
        <w:t xml:space="preserve"> </w:t>
      </w:r>
      <w:r>
        <w:rPr>
          <w:spacing w:val="-2"/>
          <w:w w:val="105"/>
        </w:rPr>
        <w:t>of</w:t>
      </w:r>
      <w:r>
        <w:rPr>
          <w:spacing w:val="-6"/>
          <w:w w:val="105"/>
        </w:rPr>
        <w:t xml:space="preserve"> </w:t>
      </w:r>
      <w:r>
        <w:rPr>
          <w:spacing w:val="-2"/>
          <w:w w:val="105"/>
        </w:rPr>
        <w:t>geographic</w:t>
      </w:r>
      <w:r>
        <w:rPr>
          <w:spacing w:val="-6"/>
          <w:w w:val="105"/>
        </w:rPr>
        <w:t xml:space="preserve"> </w:t>
      </w:r>
      <w:r>
        <w:rPr>
          <w:spacing w:val="-2"/>
          <w:w w:val="105"/>
        </w:rPr>
        <w:t>choices</w:t>
      </w:r>
      <w:r>
        <w:rPr>
          <w:spacing w:val="-6"/>
          <w:w w:val="105"/>
        </w:rPr>
        <w:t xml:space="preserve"> </w:t>
      </w:r>
      <w:r>
        <w:rPr>
          <w:spacing w:val="-2"/>
          <w:w w:val="105"/>
        </w:rPr>
        <w:t>will</w:t>
      </w:r>
      <w:r>
        <w:rPr>
          <w:spacing w:val="-6"/>
          <w:w w:val="105"/>
        </w:rPr>
        <w:t xml:space="preserve"> </w:t>
      </w:r>
      <w:r>
        <w:rPr>
          <w:spacing w:val="-2"/>
          <w:w w:val="105"/>
        </w:rPr>
        <w:t>largely</w:t>
      </w:r>
      <w:r>
        <w:rPr>
          <w:spacing w:val="-6"/>
          <w:w w:val="105"/>
        </w:rPr>
        <w:t xml:space="preserve"> </w:t>
      </w:r>
      <w:r>
        <w:rPr>
          <w:spacing w:val="-2"/>
          <w:w w:val="105"/>
        </w:rPr>
        <w:t>show</w:t>
      </w:r>
      <w:r>
        <w:rPr>
          <w:spacing w:val="-6"/>
          <w:w w:val="105"/>
        </w:rPr>
        <w:t xml:space="preserve"> </w:t>
      </w:r>
      <w:r>
        <w:rPr>
          <w:spacing w:val="-2"/>
          <w:w w:val="105"/>
        </w:rPr>
        <w:t>similar</w:t>
      </w:r>
      <w:r>
        <w:rPr>
          <w:spacing w:val="-6"/>
          <w:w w:val="105"/>
        </w:rPr>
        <w:t xml:space="preserve"> </w:t>
      </w:r>
      <w:r>
        <w:rPr>
          <w:spacing w:val="-2"/>
          <w:w w:val="105"/>
        </w:rPr>
        <w:t>behaviour</w:t>
      </w:r>
      <w:r>
        <w:rPr>
          <w:spacing w:val="-6"/>
          <w:w w:val="105"/>
        </w:rPr>
        <w:t xml:space="preserve"> </w:t>
      </w:r>
      <w:r>
        <w:rPr>
          <w:spacing w:val="-2"/>
          <w:w w:val="105"/>
        </w:rPr>
        <w:t xml:space="preserve">irrespective </w:t>
      </w:r>
      <w:r>
        <w:rPr>
          <w:w w:val="105"/>
        </w:rPr>
        <w:t>of</w:t>
      </w:r>
      <w:r>
        <w:rPr>
          <w:spacing w:val="-8"/>
          <w:w w:val="105"/>
        </w:rPr>
        <w:t xml:space="preserve"> </w:t>
      </w:r>
      <w:r>
        <w:rPr>
          <w:w w:val="105"/>
        </w:rPr>
        <w:t>the</w:t>
      </w:r>
      <w:r>
        <w:rPr>
          <w:spacing w:val="-8"/>
          <w:w w:val="105"/>
        </w:rPr>
        <w:t xml:space="preserve"> </w:t>
      </w:r>
      <w:r>
        <w:rPr>
          <w:w w:val="105"/>
        </w:rPr>
        <w:t>network</w:t>
      </w:r>
      <w:r>
        <w:rPr>
          <w:spacing w:val="-8"/>
          <w:w w:val="105"/>
        </w:rPr>
        <w:t xml:space="preserve"> </w:t>
      </w:r>
      <w:r>
        <w:rPr>
          <w:w w:val="105"/>
        </w:rPr>
        <w:t>architecture.</w:t>
      </w:r>
      <w:r>
        <w:rPr>
          <w:spacing w:val="9"/>
          <w:w w:val="105"/>
        </w:rPr>
        <w:t xml:space="preserve"> </w:t>
      </w:r>
      <w:r>
        <w:rPr>
          <w:w w:val="105"/>
        </w:rPr>
        <w:t>For</w:t>
      </w:r>
      <w:r>
        <w:rPr>
          <w:spacing w:val="-8"/>
          <w:w w:val="105"/>
        </w:rPr>
        <w:t xml:space="preserve"> </w:t>
      </w:r>
      <w:r>
        <w:rPr>
          <w:w w:val="105"/>
        </w:rPr>
        <w:t>that</w:t>
      </w:r>
      <w:r>
        <w:rPr>
          <w:spacing w:val="-8"/>
          <w:w w:val="105"/>
        </w:rPr>
        <w:t xml:space="preserve"> </w:t>
      </w:r>
      <w:r>
        <w:rPr>
          <w:w w:val="105"/>
        </w:rPr>
        <w:t>reason,</w:t>
      </w:r>
      <w:r>
        <w:rPr>
          <w:spacing w:val="-7"/>
          <w:w w:val="105"/>
        </w:rPr>
        <w:t xml:space="preserve"> </w:t>
      </w:r>
      <w:r>
        <w:rPr>
          <w:w w:val="105"/>
        </w:rPr>
        <w:t>throughout</w:t>
      </w:r>
      <w:r>
        <w:rPr>
          <w:spacing w:val="-8"/>
          <w:w w:val="105"/>
        </w:rPr>
        <w:t xml:space="preserve"> </w:t>
      </w:r>
      <w:r>
        <w:rPr>
          <w:w w:val="105"/>
        </w:rPr>
        <w:t>our</w:t>
      </w:r>
      <w:r>
        <w:rPr>
          <w:spacing w:val="-8"/>
          <w:w w:val="105"/>
        </w:rPr>
        <w:t xml:space="preserve"> </w:t>
      </w:r>
      <w:r>
        <w:rPr>
          <w:w w:val="105"/>
        </w:rPr>
        <w:t>experiments</w:t>
      </w:r>
      <w:r>
        <w:rPr>
          <w:spacing w:val="-8"/>
          <w:w w:val="105"/>
        </w:rPr>
        <w:t xml:space="preserve"> </w:t>
      </w:r>
      <w:r>
        <w:rPr>
          <w:w w:val="105"/>
        </w:rPr>
        <w:t>we</w:t>
      </w:r>
      <w:r>
        <w:rPr>
          <w:spacing w:val="-8"/>
          <w:w w:val="105"/>
        </w:rPr>
        <w:t xml:space="preserve"> </w:t>
      </w:r>
      <w:r>
        <w:rPr>
          <w:w w:val="105"/>
        </w:rPr>
        <w:t>use</w:t>
      </w:r>
      <w:r>
        <w:rPr>
          <w:spacing w:val="-8"/>
          <w:w w:val="105"/>
        </w:rPr>
        <w:t xml:space="preserve"> </w:t>
      </w:r>
      <w:r>
        <w:rPr>
          <w:w w:val="105"/>
        </w:rPr>
        <w:t>EfficientNetB4 (</w:t>
      </w:r>
      <w:hyperlink w:anchor="_bookmark50" w:history="1">
        <w:r>
          <w:rPr>
            <w:color w:val="00004C"/>
            <w:w w:val="105"/>
          </w:rPr>
          <w:t>Tan</w:t>
        </w:r>
        <w:r>
          <w:rPr>
            <w:color w:val="00004C"/>
            <w:spacing w:val="-11"/>
            <w:w w:val="105"/>
          </w:rPr>
          <w:t xml:space="preserve"> </w:t>
        </w:r>
        <w:r>
          <w:rPr>
            <w:color w:val="00004C"/>
            <w:w w:val="105"/>
          </w:rPr>
          <w:t>and</w:t>
        </w:r>
        <w:r>
          <w:rPr>
            <w:color w:val="00004C"/>
            <w:spacing w:val="-11"/>
            <w:w w:val="105"/>
          </w:rPr>
          <w:t xml:space="preserve"> </w:t>
        </w:r>
        <w:r>
          <w:rPr>
            <w:color w:val="00004C"/>
            <w:w w:val="105"/>
          </w:rPr>
          <w:t>Le</w:t>
        </w:r>
      </w:hyperlink>
      <w:r>
        <w:rPr>
          <w:w w:val="105"/>
        </w:rPr>
        <w:t>,</w:t>
      </w:r>
      <w:r>
        <w:rPr>
          <w:spacing w:val="-11"/>
          <w:w w:val="105"/>
        </w:rPr>
        <w:t xml:space="preserve"> </w:t>
      </w:r>
      <w:hyperlink w:anchor="_bookmark50" w:history="1">
        <w:r>
          <w:rPr>
            <w:color w:val="00004C"/>
            <w:w w:val="105"/>
          </w:rPr>
          <w:t>2019</w:t>
        </w:r>
      </w:hyperlink>
      <w:r>
        <w:rPr>
          <w:w w:val="105"/>
        </w:rPr>
        <w:t>),</w:t>
      </w:r>
      <w:r>
        <w:rPr>
          <w:spacing w:val="-10"/>
          <w:w w:val="105"/>
        </w:rPr>
        <w:t xml:space="preserve"> </w:t>
      </w:r>
      <w:r>
        <w:rPr>
          <w:w w:val="105"/>
        </w:rPr>
        <w:t>pre-trained</w:t>
      </w:r>
      <w:r>
        <w:rPr>
          <w:spacing w:val="-11"/>
          <w:w w:val="105"/>
        </w:rPr>
        <w:t xml:space="preserve"> </w:t>
      </w:r>
      <w:r>
        <w:rPr>
          <w:w w:val="105"/>
        </w:rPr>
        <w:t>on</w:t>
      </w:r>
      <w:r>
        <w:rPr>
          <w:spacing w:val="-11"/>
          <w:w w:val="105"/>
        </w:rPr>
        <w:t xml:space="preserve"> </w:t>
      </w:r>
      <w:r>
        <w:rPr>
          <w:w w:val="105"/>
        </w:rPr>
        <w:t>the</w:t>
      </w:r>
      <w:r>
        <w:rPr>
          <w:spacing w:val="-11"/>
          <w:w w:val="105"/>
        </w:rPr>
        <w:t xml:space="preserve"> </w:t>
      </w:r>
      <w:r>
        <w:rPr>
          <w:w w:val="105"/>
        </w:rPr>
        <w:t>popular</w:t>
      </w:r>
      <w:r>
        <w:rPr>
          <w:spacing w:val="-11"/>
          <w:w w:val="105"/>
        </w:rPr>
        <w:t xml:space="preserve"> </w:t>
      </w:r>
      <w:r>
        <w:rPr>
          <w:w w:val="105"/>
        </w:rPr>
        <w:t>ImageNet</w:t>
      </w:r>
      <w:r>
        <w:rPr>
          <w:spacing w:val="-11"/>
          <w:w w:val="105"/>
        </w:rPr>
        <w:t xml:space="preserve"> </w:t>
      </w:r>
      <w:r>
        <w:rPr>
          <w:w w:val="105"/>
        </w:rPr>
        <w:t>dataset</w:t>
      </w:r>
      <w:r>
        <w:rPr>
          <w:spacing w:val="-11"/>
          <w:w w:val="105"/>
        </w:rPr>
        <w:t xml:space="preserve"> </w:t>
      </w:r>
      <w:r>
        <w:rPr>
          <w:w w:val="105"/>
        </w:rPr>
        <w:t>(</w:t>
      </w:r>
      <w:hyperlink w:anchor="_bookmark28" w:history="1">
        <w:r>
          <w:rPr>
            <w:color w:val="00004C"/>
            <w:w w:val="105"/>
          </w:rPr>
          <w:t>Deng</w:t>
        </w:r>
        <w:r>
          <w:rPr>
            <w:color w:val="00004C"/>
            <w:spacing w:val="-11"/>
            <w:w w:val="105"/>
          </w:rPr>
          <w:t xml:space="preserve"> </w:t>
        </w:r>
        <w:r>
          <w:rPr>
            <w:color w:val="00004C"/>
            <w:w w:val="105"/>
          </w:rPr>
          <w:t>et</w:t>
        </w:r>
        <w:r>
          <w:rPr>
            <w:color w:val="00004C"/>
            <w:spacing w:val="-11"/>
            <w:w w:val="105"/>
          </w:rPr>
          <w:t xml:space="preserve"> </w:t>
        </w:r>
        <w:r>
          <w:rPr>
            <w:color w:val="00004C"/>
            <w:w w:val="105"/>
          </w:rPr>
          <w:t>al.</w:t>
        </w:r>
      </w:hyperlink>
      <w:r>
        <w:rPr>
          <w:w w:val="105"/>
        </w:rPr>
        <w:t>,</w:t>
      </w:r>
      <w:r>
        <w:rPr>
          <w:spacing w:val="-11"/>
          <w:w w:val="105"/>
        </w:rPr>
        <w:t xml:space="preserve"> </w:t>
      </w:r>
      <w:hyperlink w:anchor="_bookmark28" w:history="1">
        <w:r>
          <w:rPr>
            <w:color w:val="00004C"/>
            <w:w w:val="105"/>
          </w:rPr>
          <w:t>2009</w:t>
        </w:r>
      </w:hyperlink>
      <w:r>
        <w:rPr>
          <w:w w:val="105"/>
        </w:rPr>
        <w:t>). Appendix</w:t>
      </w:r>
      <w:r>
        <w:rPr>
          <w:spacing w:val="-11"/>
          <w:w w:val="105"/>
        </w:rPr>
        <w:t xml:space="preserve"> </w:t>
      </w:r>
      <w:r>
        <w:rPr>
          <w:w w:val="105"/>
        </w:rPr>
        <w:t xml:space="preserve">C. </w:t>
      </w:r>
      <w:r>
        <w:t xml:space="preserve">shows a brief comparison of several standard neural network architectures with a subset different </w:t>
      </w:r>
      <w:r>
        <w:rPr>
          <w:w w:val="105"/>
        </w:rPr>
        <w:t>hyperparameters and their performance on a subset of data to motivate our decision.</w:t>
      </w:r>
      <w:r>
        <w:rPr>
          <w:spacing w:val="32"/>
          <w:w w:val="105"/>
        </w:rPr>
        <w:t xml:space="preserve"> </w:t>
      </w:r>
      <w:r>
        <w:rPr>
          <w:w w:val="105"/>
        </w:rPr>
        <w:t>The final selection</w:t>
      </w:r>
      <w:r>
        <w:rPr>
          <w:spacing w:val="-13"/>
          <w:w w:val="105"/>
        </w:rPr>
        <w:t xml:space="preserve"> </w:t>
      </w:r>
      <w:r>
        <w:rPr>
          <w:w w:val="105"/>
        </w:rPr>
        <w:t>of</w:t>
      </w:r>
      <w:r>
        <w:rPr>
          <w:spacing w:val="-13"/>
          <w:w w:val="105"/>
        </w:rPr>
        <w:t xml:space="preserve"> </w:t>
      </w:r>
      <w:r>
        <w:rPr>
          <w:w w:val="105"/>
        </w:rPr>
        <w:t>hyperparameters</w:t>
      </w:r>
      <w:r>
        <w:rPr>
          <w:spacing w:val="-13"/>
          <w:w w:val="105"/>
        </w:rPr>
        <w:t xml:space="preserve"> </w:t>
      </w:r>
      <w:r>
        <w:rPr>
          <w:w w:val="105"/>
        </w:rPr>
        <w:t>and</w:t>
      </w:r>
      <w:r>
        <w:rPr>
          <w:spacing w:val="-12"/>
          <w:w w:val="105"/>
        </w:rPr>
        <w:t xml:space="preserve"> </w:t>
      </w:r>
      <w:r>
        <w:rPr>
          <w:w w:val="105"/>
        </w:rPr>
        <w:t>top</w:t>
      </w:r>
      <w:r>
        <w:rPr>
          <w:spacing w:val="-13"/>
          <w:w w:val="105"/>
        </w:rPr>
        <w:t xml:space="preserve"> </w:t>
      </w:r>
      <w:r>
        <w:rPr>
          <w:w w:val="105"/>
        </w:rPr>
        <w:t>layers</w:t>
      </w:r>
      <w:r>
        <w:rPr>
          <w:spacing w:val="-13"/>
          <w:w w:val="105"/>
        </w:rPr>
        <w:t xml:space="preserve"> </w:t>
      </w:r>
      <w:r>
        <w:rPr>
          <w:w w:val="105"/>
        </w:rPr>
        <w:t>-</w:t>
      </w:r>
      <w:r>
        <w:rPr>
          <w:spacing w:val="-13"/>
          <w:w w:val="105"/>
        </w:rPr>
        <w:t xml:space="preserve"> </w:t>
      </w:r>
      <w:r>
        <w:rPr>
          <w:w w:val="105"/>
        </w:rPr>
        <w:t>256</w:t>
      </w:r>
      <w:r>
        <w:rPr>
          <w:spacing w:val="-12"/>
          <w:w w:val="105"/>
        </w:rPr>
        <w:t xml:space="preserve"> </w:t>
      </w:r>
      <w:r>
        <w:rPr>
          <w:w w:val="105"/>
        </w:rPr>
        <w:t>neurons</w:t>
      </w:r>
      <w:r>
        <w:rPr>
          <w:spacing w:val="-13"/>
          <w:w w:val="105"/>
        </w:rPr>
        <w:t xml:space="preserve"> </w:t>
      </w:r>
      <w:r>
        <w:rPr>
          <w:w w:val="105"/>
        </w:rPr>
        <w:t>using</w:t>
      </w:r>
      <w:r>
        <w:rPr>
          <w:spacing w:val="-13"/>
          <w:w w:val="105"/>
        </w:rPr>
        <w:t xml:space="preserve"> </w:t>
      </w:r>
      <w:r>
        <w:rPr>
          <w:w w:val="105"/>
        </w:rPr>
        <w:t>GlobalAveragePooling2D</w:t>
      </w:r>
      <w:r>
        <w:rPr>
          <w:spacing w:val="-12"/>
          <w:w w:val="105"/>
        </w:rPr>
        <w:t xml:space="preserve"> </w:t>
      </w:r>
      <w:r>
        <w:rPr>
          <w:w w:val="105"/>
        </w:rPr>
        <w:t>with</w:t>
      </w:r>
      <w:r>
        <w:rPr>
          <w:spacing w:val="-13"/>
          <w:w w:val="105"/>
        </w:rPr>
        <w:t xml:space="preserve"> </w:t>
      </w:r>
      <w:r>
        <w:rPr>
          <w:w w:val="105"/>
        </w:rPr>
        <w:t>a learning</w:t>
      </w:r>
      <w:r>
        <w:rPr>
          <w:spacing w:val="-9"/>
          <w:w w:val="105"/>
        </w:rPr>
        <w:t xml:space="preserve"> </w:t>
      </w:r>
      <w:r>
        <w:rPr>
          <w:w w:val="105"/>
        </w:rPr>
        <w:t>rate</w:t>
      </w:r>
      <w:r>
        <w:rPr>
          <w:spacing w:val="-9"/>
          <w:w w:val="105"/>
        </w:rPr>
        <w:t xml:space="preserve"> </w:t>
      </w:r>
      <w:r>
        <w:rPr>
          <w:w w:val="105"/>
        </w:rPr>
        <w:t>of</w:t>
      </w:r>
      <w:r>
        <w:rPr>
          <w:spacing w:val="-9"/>
          <w:w w:val="105"/>
        </w:rPr>
        <w:t xml:space="preserve"> </w:t>
      </w:r>
      <w:r>
        <w:rPr>
          <w:w w:val="105"/>
        </w:rPr>
        <w:t>0.001</w:t>
      </w:r>
      <w:r>
        <w:rPr>
          <w:spacing w:val="-9"/>
          <w:w w:val="105"/>
        </w:rPr>
        <w:t xml:space="preserve"> </w:t>
      </w:r>
      <w:r>
        <w:rPr>
          <w:w w:val="105"/>
        </w:rPr>
        <w:t>-</w:t>
      </w:r>
      <w:r>
        <w:rPr>
          <w:spacing w:val="-9"/>
          <w:w w:val="105"/>
        </w:rPr>
        <w:t xml:space="preserve"> </w:t>
      </w:r>
      <w:r>
        <w:rPr>
          <w:w w:val="105"/>
        </w:rPr>
        <w:t>is</w:t>
      </w:r>
      <w:r>
        <w:rPr>
          <w:spacing w:val="-9"/>
          <w:w w:val="105"/>
        </w:rPr>
        <w:t xml:space="preserve"> </w:t>
      </w:r>
      <w:r>
        <w:rPr>
          <w:w w:val="105"/>
        </w:rPr>
        <w:t>based</w:t>
      </w:r>
      <w:r>
        <w:rPr>
          <w:spacing w:val="-9"/>
          <w:w w:val="105"/>
        </w:rPr>
        <w:t xml:space="preserve"> </w:t>
      </w:r>
      <w:r>
        <w:rPr>
          <w:w w:val="105"/>
        </w:rPr>
        <w:t>on</w:t>
      </w:r>
      <w:r>
        <w:rPr>
          <w:spacing w:val="-9"/>
          <w:w w:val="105"/>
        </w:rPr>
        <w:t xml:space="preserve"> </w:t>
      </w:r>
      <w:r>
        <w:rPr>
          <w:w w:val="105"/>
        </w:rPr>
        <w:t>the</w:t>
      </w:r>
      <w:r>
        <w:rPr>
          <w:spacing w:val="-9"/>
          <w:w w:val="105"/>
        </w:rPr>
        <w:t xml:space="preserve"> </w:t>
      </w:r>
      <w:r>
        <w:rPr>
          <w:w w:val="105"/>
        </w:rPr>
        <w:t>global</w:t>
      </w:r>
      <w:r>
        <w:rPr>
          <w:spacing w:val="-9"/>
          <w:w w:val="105"/>
        </w:rPr>
        <w:t xml:space="preserve"> </w:t>
      </w:r>
      <w:r>
        <w:rPr>
          <w:w w:val="105"/>
        </w:rPr>
        <w:t>accuracy</w:t>
      </w:r>
      <w:r>
        <w:rPr>
          <w:spacing w:val="-9"/>
          <w:w w:val="105"/>
        </w:rPr>
        <w:t xml:space="preserve"> </w:t>
      </w:r>
      <w:r>
        <w:rPr>
          <w:w w:val="105"/>
        </w:rPr>
        <w:t>and</w:t>
      </w:r>
      <w:r>
        <w:rPr>
          <w:spacing w:val="-9"/>
          <w:w w:val="105"/>
        </w:rPr>
        <w:t xml:space="preserve"> </w:t>
      </w:r>
      <w:r>
        <w:rPr>
          <w:w w:val="105"/>
        </w:rPr>
        <w:t>models</w:t>
      </w:r>
      <w:r>
        <w:rPr>
          <w:spacing w:val="-9"/>
          <w:w w:val="105"/>
        </w:rPr>
        <w:t xml:space="preserve"> </w:t>
      </w:r>
      <w:r>
        <w:rPr>
          <w:w w:val="105"/>
        </w:rPr>
        <w:t>(re-)trained</w:t>
      </w:r>
      <w:r>
        <w:rPr>
          <w:spacing w:val="-9"/>
          <w:w w:val="105"/>
        </w:rPr>
        <w:t xml:space="preserve"> </w:t>
      </w:r>
      <w:r>
        <w:rPr>
          <w:w w:val="105"/>
        </w:rPr>
        <w:t>on</w:t>
      </w:r>
      <w:r>
        <w:rPr>
          <w:spacing w:val="-9"/>
          <w:w w:val="105"/>
        </w:rPr>
        <w:t xml:space="preserve"> </w:t>
      </w:r>
      <w:r>
        <w:rPr>
          <w:w w:val="105"/>
        </w:rPr>
        <w:t>a</w:t>
      </w:r>
      <w:r>
        <w:rPr>
          <w:spacing w:val="-9"/>
          <w:w w:val="105"/>
        </w:rPr>
        <w:t xml:space="preserve"> </w:t>
      </w:r>
      <w:r>
        <w:rPr>
          <w:w w:val="105"/>
        </w:rPr>
        <w:t>subset</w:t>
      </w:r>
      <w:r>
        <w:rPr>
          <w:spacing w:val="-9"/>
          <w:w w:val="105"/>
        </w:rPr>
        <w:t xml:space="preserve"> </w:t>
      </w:r>
      <w:r>
        <w:rPr>
          <w:w w:val="105"/>
        </w:rPr>
        <w:t>of</w:t>
      </w:r>
      <w:r>
        <w:rPr>
          <w:spacing w:val="-9"/>
          <w:w w:val="105"/>
        </w:rPr>
        <w:t xml:space="preserve"> </w:t>
      </w:r>
      <w:r>
        <w:rPr>
          <w:w w:val="105"/>
        </w:rPr>
        <w:t>the data.</w:t>
      </w:r>
      <w:r>
        <w:rPr>
          <w:spacing w:val="34"/>
          <w:w w:val="105"/>
        </w:rPr>
        <w:t xml:space="preserve"> </w:t>
      </w:r>
      <w:r>
        <w:rPr>
          <w:w w:val="105"/>
        </w:rPr>
        <w:t>We then apply transfer learning by re-training the top layer of the pre-trained model and replacing it by a custom sequence of dense layers described below.</w:t>
      </w:r>
    </w:p>
    <w:p w14:paraId="4C455A2D" w14:textId="77777777" w:rsidR="00E37508" w:rsidRDefault="00000000">
      <w:pPr>
        <w:pStyle w:val="BodyText"/>
        <w:spacing w:before="18" w:line="304" w:lineRule="auto"/>
        <w:ind w:left="117" w:right="729" w:firstLine="283"/>
        <w:jc w:val="both"/>
      </w:pPr>
      <w:r>
        <w:t>We consider three variants of the CNN. The default approach (which we will refer to bic, for “baseline image classification”) is a standard image classification problem, using the sets of chips that</w:t>
      </w:r>
      <w:r>
        <w:rPr>
          <w:spacing w:val="35"/>
        </w:rPr>
        <w:t xml:space="preserve"> </w:t>
      </w:r>
      <w:r>
        <w:t>are</w:t>
      </w:r>
      <w:r>
        <w:rPr>
          <w:spacing w:val="35"/>
        </w:rPr>
        <w:t xml:space="preserve"> </w:t>
      </w:r>
      <w:r>
        <w:t>fully</w:t>
      </w:r>
      <w:r>
        <w:rPr>
          <w:spacing w:val="35"/>
        </w:rPr>
        <w:t xml:space="preserve"> </w:t>
      </w:r>
      <w:r>
        <w:t>within</w:t>
      </w:r>
      <w:r>
        <w:rPr>
          <w:spacing w:val="35"/>
        </w:rPr>
        <w:t xml:space="preserve"> </w:t>
      </w:r>
      <w:r>
        <w:t>a</w:t>
      </w:r>
      <w:r>
        <w:rPr>
          <w:spacing w:val="35"/>
        </w:rPr>
        <w:t xml:space="preserve"> </w:t>
      </w:r>
      <w:r>
        <w:t>single</w:t>
      </w:r>
      <w:r>
        <w:rPr>
          <w:spacing w:val="36"/>
        </w:rPr>
        <w:t xml:space="preserve"> </w:t>
      </w:r>
      <w:r>
        <w:t>signature</w:t>
      </w:r>
      <w:r>
        <w:rPr>
          <w:spacing w:val="35"/>
        </w:rPr>
        <w:t xml:space="preserve"> </w:t>
      </w:r>
      <w:r>
        <w:t>type.</w:t>
      </w:r>
      <w:r>
        <w:rPr>
          <w:spacing w:val="73"/>
        </w:rPr>
        <w:t xml:space="preserve"> </w:t>
      </w:r>
      <w:r>
        <w:t>The</w:t>
      </w:r>
      <w:r>
        <w:rPr>
          <w:spacing w:val="36"/>
        </w:rPr>
        <w:t xml:space="preserve"> </w:t>
      </w:r>
      <w:r>
        <w:t>custom</w:t>
      </w:r>
      <w:r>
        <w:rPr>
          <w:spacing w:val="35"/>
        </w:rPr>
        <w:t xml:space="preserve"> </w:t>
      </w:r>
      <w:r>
        <w:t>top</w:t>
      </w:r>
      <w:r>
        <w:rPr>
          <w:spacing w:val="35"/>
        </w:rPr>
        <w:t xml:space="preserve"> </w:t>
      </w:r>
      <w:r>
        <w:t>layer</w:t>
      </w:r>
      <w:r>
        <w:rPr>
          <w:spacing w:val="35"/>
        </w:rPr>
        <w:t xml:space="preserve"> </w:t>
      </w:r>
      <w:r>
        <w:t>of</w:t>
      </w:r>
      <w:r>
        <w:rPr>
          <w:spacing w:val="35"/>
        </w:rPr>
        <w:t xml:space="preserve"> </w:t>
      </w:r>
      <w:r>
        <w:t>the</w:t>
      </w:r>
      <w:r>
        <w:rPr>
          <w:spacing w:val="36"/>
        </w:rPr>
        <w:t xml:space="preserve"> </w:t>
      </w:r>
      <w:r>
        <w:t>pre-trained</w:t>
      </w:r>
      <w:r>
        <w:rPr>
          <w:spacing w:val="35"/>
        </w:rPr>
        <w:t xml:space="preserve"> </w:t>
      </w:r>
      <w:r>
        <w:t>CNN</w:t>
      </w:r>
      <w:r>
        <w:rPr>
          <w:spacing w:val="35"/>
        </w:rPr>
        <w:t xml:space="preserve"> </w:t>
      </w:r>
      <w:r>
        <w:rPr>
          <w:spacing w:val="-4"/>
        </w:rPr>
        <w:t>then</w:t>
      </w:r>
    </w:p>
    <w:p w14:paraId="1BA14FA9" w14:textId="77777777" w:rsidR="00E37508" w:rsidRDefault="00E37508">
      <w:pPr>
        <w:spacing w:line="304" w:lineRule="auto"/>
        <w:jc w:val="both"/>
        <w:sectPr w:rsidR="00E37508">
          <w:pgSz w:w="12240" w:h="15840"/>
          <w:pgMar w:top="1060" w:right="680" w:bottom="760" w:left="1300" w:header="0" w:footer="565" w:gutter="0"/>
          <w:cols w:space="720"/>
        </w:sectPr>
      </w:pPr>
    </w:p>
    <w:p w14:paraId="1679BBAC" w14:textId="77777777" w:rsidR="00E37508" w:rsidRDefault="00E37508">
      <w:pPr>
        <w:pStyle w:val="BodyText"/>
        <w:rPr>
          <w:sz w:val="20"/>
        </w:rPr>
      </w:pPr>
    </w:p>
    <w:p w14:paraId="57216E94" w14:textId="77777777" w:rsidR="00E37508" w:rsidRDefault="00E37508">
      <w:pPr>
        <w:pStyle w:val="BodyText"/>
        <w:rPr>
          <w:sz w:val="20"/>
        </w:rPr>
      </w:pPr>
    </w:p>
    <w:p w14:paraId="389C0D57" w14:textId="77777777" w:rsidR="00E37508" w:rsidRDefault="00E37508">
      <w:pPr>
        <w:pStyle w:val="BodyText"/>
        <w:rPr>
          <w:sz w:val="20"/>
        </w:rPr>
      </w:pPr>
    </w:p>
    <w:p w14:paraId="55B899D2" w14:textId="77777777" w:rsidR="00E37508" w:rsidRDefault="00E37508">
      <w:pPr>
        <w:pStyle w:val="BodyText"/>
        <w:rPr>
          <w:sz w:val="20"/>
        </w:rPr>
      </w:pPr>
    </w:p>
    <w:p w14:paraId="25F1F79D" w14:textId="77777777" w:rsidR="00E37508" w:rsidRDefault="00E37508">
      <w:pPr>
        <w:pStyle w:val="BodyText"/>
        <w:rPr>
          <w:sz w:val="20"/>
        </w:rPr>
      </w:pPr>
    </w:p>
    <w:p w14:paraId="4EB51235" w14:textId="77777777" w:rsidR="00E37508" w:rsidRDefault="00E37508">
      <w:pPr>
        <w:pStyle w:val="BodyText"/>
        <w:rPr>
          <w:sz w:val="20"/>
        </w:rPr>
      </w:pPr>
    </w:p>
    <w:p w14:paraId="138862BC" w14:textId="77777777" w:rsidR="00E37508" w:rsidRDefault="00E37508">
      <w:pPr>
        <w:pStyle w:val="BodyText"/>
        <w:rPr>
          <w:sz w:val="20"/>
        </w:rPr>
      </w:pPr>
    </w:p>
    <w:p w14:paraId="724073DA" w14:textId="77777777" w:rsidR="00E37508" w:rsidRDefault="00E37508">
      <w:pPr>
        <w:pStyle w:val="BodyText"/>
        <w:rPr>
          <w:sz w:val="20"/>
        </w:rPr>
      </w:pPr>
    </w:p>
    <w:p w14:paraId="2DA95CD2" w14:textId="77777777" w:rsidR="00E37508" w:rsidRDefault="00E37508">
      <w:pPr>
        <w:pStyle w:val="BodyText"/>
        <w:spacing w:before="137"/>
        <w:rPr>
          <w:sz w:val="20"/>
        </w:rPr>
      </w:pPr>
    </w:p>
    <w:p w14:paraId="555AAA0C" w14:textId="77777777" w:rsidR="00E37508" w:rsidRDefault="00000000">
      <w:pPr>
        <w:pStyle w:val="BodyText"/>
        <w:ind w:left="1761"/>
        <w:rPr>
          <w:sz w:val="20"/>
        </w:rPr>
      </w:pPr>
      <w:r>
        <w:rPr>
          <w:noProof/>
          <w:sz w:val="20"/>
        </w:rPr>
        <w:drawing>
          <wp:inline distT="0" distB="0" distL="0" distR="0" wp14:anchorId="226D1383" wp14:editId="4D924030">
            <wp:extent cx="3919918" cy="4350638"/>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5" cstate="print"/>
                    <a:stretch>
                      <a:fillRect/>
                    </a:stretch>
                  </pic:blipFill>
                  <pic:spPr>
                    <a:xfrm>
                      <a:off x="0" y="0"/>
                      <a:ext cx="3919918" cy="4350638"/>
                    </a:xfrm>
                    <a:prstGeom prst="rect">
                      <a:avLst/>
                    </a:prstGeom>
                  </pic:spPr>
                </pic:pic>
              </a:graphicData>
            </a:graphic>
          </wp:inline>
        </w:drawing>
      </w:r>
    </w:p>
    <w:p w14:paraId="123A6C53" w14:textId="77777777" w:rsidR="00E37508" w:rsidRDefault="00E37508">
      <w:pPr>
        <w:pStyle w:val="BodyText"/>
        <w:spacing w:before="184"/>
      </w:pPr>
    </w:p>
    <w:p w14:paraId="665A5716" w14:textId="77777777" w:rsidR="00E37508" w:rsidRDefault="00000000">
      <w:pPr>
        <w:pStyle w:val="BodyText"/>
        <w:tabs>
          <w:tab w:val="left" w:pos="5849"/>
        </w:tabs>
        <w:spacing w:line="252" w:lineRule="auto"/>
        <w:ind w:left="117" w:right="729"/>
      </w:pPr>
      <w:bookmarkStart w:id="31" w:name="_bookmark10"/>
      <w:bookmarkEnd w:id="31"/>
      <w:r>
        <w:t>Figure</w:t>
      </w:r>
      <w:r>
        <w:rPr>
          <w:spacing w:val="40"/>
        </w:rPr>
        <w:t xml:space="preserve"> </w:t>
      </w:r>
      <w:r>
        <w:t>5:</w:t>
      </w:r>
      <w:r>
        <w:rPr>
          <w:spacing w:val="80"/>
        </w:rPr>
        <w:t xml:space="preserve"> </w:t>
      </w:r>
      <w:r>
        <w:t>Diagram</w:t>
      </w:r>
      <w:r>
        <w:rPr>
          <w:spacing w:val="40"/>
        </w:rPr>
        <w:t xml:space="preserve"> </w:t>
      </w:r>
      <w:r>
        <w:t>illustrating</w:t>
      </w:r>
      <w:r>
        <w:rPr>
          <w:spacing w:val="40"/>
        </w:rPr>
        <w:t xml:space="preserve"> </w:t>
      </w:r>
      <w:r>
        <w:t>the</w:t>
      </w:r>
      <w:r>
        <w:rPr>
          <w:spacing w:val="40"/>
        </w:rPr>
        <w:t xml:space="preserve"> </w:t>
      </w:r>
      <w:r>
        <w:t>sliding</w:t>
      </w:r>
      <w:r>
        <w:rPr>
          <w:spacing w:val="40"/>
        </w:rPr>
        <w:t xml:space="preserve"> </w:t>
      </w:r>
      <w:r>
        <w:t>mechanism.</w:t>
      </w:r>
      <w:r>
        <w:tab/>
        <w:t>The</w:t>
      </w:r>
      <w:r>
        <w:rPr>
          <w:spacing w:val="40"/>
        </w:rPr>
        <w:t xml:space="preserve"> </w:t>
      </w:r>
      <w:r>
        <w:t>first</w:t>
      </w:r>
      <w:r>
        <w:rPr>
          <w:spacing w:val="40"/>
        </w:rPr>
        <w:t xml:space="preserve"> </w:t>
      </w:r>
      <w:r>
        <w:t>row</w:t>
      </w:r>
      <w:r>
        <w:rPr>
          <w:spacing w:val="40"/>
        </w:rPr>
        <w:t xml:space="preserve"> </w:t>
      </w:r>
      <w:r>
        <w:t>shows</w:t>
      </w:r>
      <w:r>
        <w:rPr>
          <w:spacing w:val="40"/>
        </w:rPr>
        <w:t xml:space="preserve"> </w:t>
      </w:r>
      <w:r>
        <w:t>the</w:t>
      </w:r>
      <w:r>
        <w:rPr>
          <w:spacing w:val="40"/>
        </w:rPr>
        <w:t xml:space="preserve"> </w:t>
      </w:r>
      <w:r>
        <w:t>initial</w:t>
      </w:r>
      <w:r>
        <w:rPr>
          <w:spacing w:val="40"/>
        </w:rPr>
        <w:t xml:space="preserve"> </w:t>
      </w:r>
      <w:r>
        <w:t>non- overlapping</w:t>
      </w:r>
      <w:r>
        <w:rPr>
          <w:spacing w:val="40"/>
        </w:rPr>
        <w:t xml:space="preserve"> </w:t>
      </w:r>
      <w:r>
        <w:t>grid,</w:t>
      </w:r>
      <w:r>
        <w:rPr>
          <w:spacing w:val="40"/>
        </w:rPr>
        <w:t xml:space="preserve"> </w:t>
      </w:r>
      <w:r>
        <w:t>the</w:t>
      </w:r>
      <w:r>
        <w:rPr>
          <w:spacing w:val="40"/>
        </w:rPr>
        <w:t xml:space="preserve"> </w:t>
      </w:r>
      <w:r>
        <w:t>last</w:t>
      </w:r>
      <w:r>
        <w:rPr>
          <w:spacing w:val="40"/>
        </w:rPr>
        <w:t xml:space="preserve"> </w:t>
      </w:r>
      <w:r>
        <w:t>one</w:t>
      </w:r>
      <w:r>
        <w:rPr>
          <w:spacing w:val="40"/>
        </w:rPr>
        <w:t xml:space="preserve"> </w:t>
      </w:r>
      <w:r>
        <w:t>final</w:t>
      </w:r>
      <w:r>
        <w:rPr>
          <w:spacing w:val="40"/>
        </w:rPr>
        <w:t xml:space="preserve"> </w:t>
      </w:r>
      <w:r>
        <w:t>overlapping</w:t>
      </w:r>
      <w:r>
        <w:rPr>
          <w:spacing w:val="40"/>
        </w:rPr>
        <w:t xml:space="preserve"> </w:t>
      </w:r>
      <w:r>
        <w:t>set</w:t>
      </w:r>
      <w:r>
        <w:rPr>
          <w:spacing w:val="40"/>
        </w:rPr>
        <w:t xml:space="preserve"> </w:t>
      </w:r>
      <w:r>
        <w:t>of</w:t>
      </w:r>
      <w:r>
        <w:rPr>
          <w:spacing w:val="40"/>
        </w:rPr>
        <w:t xml:space="preserve"> </w:t>
      </w:r>
      <w:r>
        <w:t>chips.</w:t>
      </w:r>
    </w:p>
    <w:p w14:paraId="32CBC3E8" w14:textId="77777777" w:rsidR="00E37508" w:rsidRDefault="00E37508">
      <w:pPr>
        <w:spacing w:line="252" w:lineRule="auto"/>
        <w:sectPr w:rsidR="00E37508">
          <w:pgSz w:w="12240" w:h="15840"/>
          <w:pgMar w:top="1820" w:right="680" w:bottom="760" w:left="1300" w:header="0" w:footer="565" w:gutter="0"/>
          <w:cols w:space="720"/>
        </w:sectPr>
      </w:pPr>
    </w:p>
    <w:p w14:paraId="4E2757BF" w14:textId="77777777" w:rsidR="00E37508" w:rsidRDefault="00000000">
      <w:pPr>
        <w:pStyle w:val="BodyText"/>
        <w:spacing w:before="84" w:line="304" w:lineRule="auto"/>
        <w:ind w:left="117" w:right="729"/>
        <w:jc w:val="both"/>
      </w:pPr>
      <w:r>
        <w:lastRenderedPageBreak/>
        <w:t>contains a Global Average Pooling (2D) layer, a dense layer with ReLu activation and 256 neurons, and</w:t>
      </w:r>
      <w:r>
        <w:rPr>
          <w:spacing w:val="40"/>
        </w:rPr>
        <w:t xml:space="preserve"> </w:t>
      </w:r>
      <w:r>
        <w:t>a</w:t>
      </w:r>
      <w:r>
        <w:rPr>
          <w:spacing w:val="40"/>
        </w:rPr>
        <w:t xml:space="preserve"> </w:t>
      </w:r>
      <w:r>
        <w:t>dense</w:t>
      </w:r>
      <w:r>
        <w:rPr>
          <w:spacing w:val="40"/>
        </w:rPr>
        <w:t xml:space="preserve"> </w:t>
      </w:r>
      <w:r>
        <w:t>layer</w:t>
      </w:r>
      <w:r>
        <w:rPr>
          <w:spacing w:val="40"/>
        </w:rPr>
        <w:t xml:space="preserve"> </w:t>
      </w:r>
      <w:r>
        <w:t>with</w:t>
      </w:r>
      <w:r>
        <w:rPr>
          <w:spacing w:val="40"/>
        </w:rPr>
        <w:t xml:space="preserve"> </w:t>
      </w:r>
      <w:r>
        <w:t>the</w:t>
      </w:r>
      <w:r>
        <w:rPr>
          <w:spacing w:val="40"/>
        </w:rPr>
        <w:t xml:space="preserve"> </w:t>
      </w:r>
      <w:r>
        <w:t>softmax</w:t>
      </w:r>
      <w:r>
        <w:rPr>
          <w:spacing w:val="40"/>
        </w:rPr>
        <w:t xml:space="preserve"> </w:t>
      </w:r>
      <w:r>
        <w:t>activation</w:t>
      </w:r>
      <w:r>
        <w:rPr>
          <w:spacing w:val="40"/>
        </w:rPr>
        <w:t xml:space="preserve"> </w:t>
      </w:r>
      <w:r>
        <w:t>and</w:t>
      </w:r>
      <w:r>
        <w:rPr>
          <w:spacing w:val="40"/>
        </w:rPr>
        <w:t xml:space="preserve"> </w:t>
      </w:r>
      <w:r>
        <w:t>a</w:t>
      </w:r>
      <w:r>
        <w:rPr>
          <w:spacing w:val="40"/>
        </w:rPr>
        <w:t xml:space="preserve"> </w:t>
      </w:r>
      <w:r>
        <w:t>number</w:t>
      </w:r>
      <w:r>
        <w:rPr>
          <w:spacing w:val="40"/>
        </w:rPr>
        <w:t xml:space="preserve"> </w:t>
      </w:r>
      <w:r>
        <w:t>of</w:t>
      </w:r>
      <w:r>
        <w:rPr>
          <w:spacing w:val="40"/>
        </w:rPr>
        <w:t xml:space="preserve"> </w:t>
      </w:r>
      <w:r>
        <w:t>neurons</w:t>
      </w:r>
      <w:r>
        <w:rPr>
          <w:spacing w:val="40"/>
        </w:rPr>
        <w:t xml:space="preserve"> </w:t>
      </w:r>
      <w:r>
        <w:t>equal</w:t>
      </w:r>
      <w:r>
        <w:rPr>
          <w:spacing w:val="40"/>
        </w:rPr>
        <w:t xml:space="preserve"> </w:t>
      </w:r>
      <w:r>
        <w:t>to</w:t>
      </w:r>
      <w:r>
        <w:rPr>
          <w:spacing w:val="40"/>
        </w:rPr>
        <w:t xml:space="preserve"> </w:t>
      </w:r>
      <w:r>
        <w:t>a</w:t>
      </w:r>
      <w:r>
        <w:rPr>
          <w:spacing w:val="40"/>
        </w:rPr>
        <w:t xml:space="preserve"> </w:t>
      </w:r>
      <w:r>
        <w:t>number</w:t>
      </w:r>
      <w:r>
        <w:rPr>
          <w:spacing w:val="40"/>
        </w:rPr>
        <w:t xml:space="preserve"> </w:t>
      </w:r>
      <w:r>
        <w:t>of classes</w:t>
      </w:r>
      <w:r>
        <w:rPr>
          <w:spacing w:val="27"/>
        </w:rPr>
        <w:t xml:space="preserve"> </w:t>
      </w:r>
      <w:r>
        <w:t>(12).</w:t>
      </w:r>
      <w:r>
        <w:rPr>
          <w:spacing w:val="40"/>
        </w:rPr>
        <w:t xml:space="preserve"> </w:t>
      </w:r>
      <w:r>
        <w:t>The result</w:t>
      </w:r>
      <w:r>
        <w:rPr>
          <w:spacing w:val="27"/>
        </w:rPr>
        <w:t xml:space="preserve"> </w:t>
      </w:r>
      <w:r>
        <w:t>for a</w:t>
      </w:r>
      <w:r>
        <w:rPr>
          <w:spacing w:val="27"/>
        </w:rPr>
        <w:t xml:space="preserve"> </w:t>
      </w:r>
      <w:r>
        <w:t>single chip</w:t>
      </w:r>
      <w:r>
        <w:rPr>
          <w:spacing w:val="27"/>
        </w:rPr>
        <w:t xml:space="preserve"> </w:t>
      </w:r>
      <w:r>
        <w:t>is a</w:t>
      </w:r>
      <w:r>
        <w:rPr>
          <w:spacing w:val="27"/>
        </w:rPr>
        <w:t xml:space="preserve"> </w:t>
      </w:r>
      <w:r>
        <w:t>collection</w:t>
      </w:r>
      <w:r>
        <w:rPr>
          <w:spacing w:val="27"/>
        </w:rPr>
        <w:t xml:space="preserve"> </w:t>
      </w:r>
      <w:r>
        <w:t>of 12 probabilities</w:t>
      </w:r>
      <w:r>
        <w:rPr>
          <w:spacing w:val="27"/>
        </w:rPr>
        <w:t xml:space="preserve"> </w:t>
      </w:r>
      <w:r>
        <w:t>of a</w:t>
      </w:r>
      <w:r>
        <w:rPr>
          <w:spacing w:val="27"/>
        </w:rPr>
        <w:t xml:space="preserve"> </w:t>
      </w:r>
      <w:r>
        <w:t>chip belonging</w:t>
      </w:r>
      <w:r>
        <w:rPr>
          <w:spacing w:val="27"/>
        </w:rPr>
        <w:t xml:space="preserve"> </w:t>
      </w:r>
      <w:r>
        <w:t>to each signature type.</w:t>
      </w:r>
      <w:r>
        <w:rPr>
          <w:spacing w:val="40"/>
        </w:rPr>
        <w:t xml:space="preserve"> </w:t>
      </w:r>
      <w:r>
        <w:t>The sum of all probabilities is one.</w:t>
      </w:r>
      <w:r>
        <w:rPr>
          <w:spacing w:val="40"/>
        </w:rPr>
        <w:t xml:space="preserve"> </w:t>
      </w:r>
      <w:r>
        <w:t>An extension of this approach (sic, for “sliding</w:t>
      </w:r>
      <w:r>
        <w:rPr>
          <w:spacing w:val="38"/>
        </w:rPr>
        <w:t xml:space="preserve"> </w:t>
      </w:r>
      <w:r>
        <w:t>image</w:t>
      </w:r>
      <w:r>
        <w:rPr>
          <w:spacing w:val="38"/>
        </w:rPr>
        <w:t xml:space="preserve"> </w:t>
      </w:r>
      <w:r>
        <w:t>classification”)</w:t>
      </w:r>
      <w:r>
        <w:rPr>
          <w:spacing w:val="38"/>
        </w:rPr>
        <w:t xml:space="preserve"> </w:t>
      </w:r>
      <w:r>
        <w:t>applies</w:t>
      </w:r>
      <w:r>
        <w:rPr>
          <w:spacing w:val="38"/>
        </w:rPr>
        <w:t xml:space="preserve"> </w:t>
      </w:r>
      <w:r>
        <w:t>this</w:t>
      </w:r>
      <w:r>
        <w:rPr>
          <w:spacing w:val="38"/>
        </w:rPr>
        <w:t xml:space="preserve"> </w:t>
      </w:r>
      <w:r>
        <w:t>technique</w:t>
      </w:r>
      <w:r>
        <w:rPr>
          <w:spacing w:val="38"/>
        </w:rPr>
        <w:t xml:space="preserve"> </w:t>
      </w:r>
      <w:r>
        <w:t>to</w:t>
      </w:r>
      <w:r>
        <w:rPr>
          <w:spacing w:val="38"/>
        </w:rPr>
        <w:t xml:space="preserve"> </w:t>
      </w:r>
      <w:r>
        <w:t>the</w:t>
      </w:r>
      <w:r>
        <w:rPr>
          <w:spacing w:val="38"/>
        </w:rPr>
        <w:t xml:space="preserve"> </w:t>
      </w:r>
      <w:r>
        <w:t>data</w:t>
      </w:r>
      <w:r>
        <w:rPr>
          <w:spacing w:val="38"/>
        </w:rPr>
        <w:t xml:space="preserve"> </w:t>
      </w:r>
      <w:r>
        <w:t>being</w:t>
      </w:r>
      <w:r>
        <w:rPr>
          <w:spacing w:val="38"/>
        </w:rPr>
        <w:t xml:space="preserve"> </w:t>
      </w:r>
      <w:r>
        <w:t>spatially</w:t>
      </w:r>
      <w:r>
        <w:rPr>
          <w:spacing w:val="38"/>
        </w:rPr>
        <w:t xml:space="preserve"> </w:t>
      </w:r>
      <w:r>
        <w:t>augmented</w:t>
      </w:r>
      <w:r>
        <w:rPr>
          <w:spacing w:val="38"/>
        </w:rPr>
        <w:t xml:space="preserve"> </w:t>
      </w:r>
      <w:r>
        <w:t>with the sliding technique described above.</w:t>
      </w:r>
    </w:p>
    <w:p w14:paraId="565E2AA1" w14:textId="77777777" w:rsidR="00E37508" w:rsidRDefault="00000000">
      <w:pPr>
        <w:pStyle w:val="BodyText"/>
        <w:spacing w:before="7" w:line="304" w:lineRule="auto"/>
        <w:ind w:left="117" w:right="729" w:firstLine="283"/>
        <w:jc w:val="both"/>
      </w:pPr>
      <w:r>
        <w:t>Our third approach recasts the image classification task as a multiclass prediction.</w:t>
      </w:r>
      <w:r>
        <w:rPr>
          <w:spacing w:val="40"/>
        </w:rPr>
        <w:t xml:space="preserve"> </w:t>
      </w:r>
      <w:r>
        <w:t>If we relax</w:t>
      </w:r>
      <w:r>
        <w:rPr>
          <w:spacing w:val="80"/>
        </w:rPr>
        <w:t xml:space="preserve"> </w:t>
      </w:r>
      <w:r>
        <w:t>the</w:t>
      </w:r>
      <w:r>
        <w:rPr>
          <w:spacing w:val="26"/>
        </w:rPr>
        <w:t xml:space="preserve"> </w:t>
      </w:r>
      <w:r>
        <w:t>requirement</w:t>
      </w:r>
      <w:r>
        <w:rPr>
          <w:spacing w:val="26"/>
        </w:rPr>
        <w:t xml:space="preserve"> </w:t>
      </w:r>
      <w:r>
        <w:t>that</w:t>
      </w:r>
      <w:r>
        <w:rPr>
          <w:spacing w:val="26"/>
        </w:rPr>
        <w:t xml:space="preserve"> </w:t>
      </w:r>
      <w:r>
        <w:t>every</w:t>
      </w:r>
      <w:r>
        <w:rPr>
          <w:spacing w:val="26"/>
        </w:rPr>
        <w:t xml:space="preserve"> </w:t>
      </w:r>
      <w:r>
        <w:t>chip</w:t>
      </w:r>
      <w:r>
        <w:rPr>
          <w:spacing w:val="26"/>
        </w:rPr>
        <w:t xml:space="preserve"> </w:t>
      </w:r>
      <w:r>
        <w:t>is</w:t>
      </w:r>
      <w:r>
        <w:rPr>
          <w:spacing w:val="26"/>
        </w:rPr>
        <w:t xml:space="preserve"> </w:t>
      </w:r>
      <w:r>
        <w:t>fully</w:t>
      </w:r>
      <w:r>
        <w:rPr>
          <w:spacing w:val="26"/>
        </w:rPr>
        <w:t xml:space="preserve"> </w:t>
      </w:r>
      <w:r>
        <w:t>within</w:t>
      </w:r>
      <w:r>
        <w:rPr>
          <w:spacing w:val="26"/>
        </w:rPr>
        <w:t xml:space="preserve"> </w:t>
      </w:r>
      <w:r>
        <w:t>the</w:t>
      </w:r>
      <w:r>
        <w:rPr>
          <w:spacing w:val="26"/>
        </w:rPr>
        <w:t xml:space="preserve"> </w:t>
      </w:r>
      <w:r>
        <w:t>boundaries</w:t>
      </w:r>
      <w:r>
        <w:rPr>
          <w:spacing w:val="26"/>
        </w:rPr>
        <w:t xml:space="preserve"> </w:t>
      </w:r>
      <w:r>
        <w:t>of</w:t>
      </w:r>
      <w:r>
        <w:rPr>
          <w:spacing w:val="26"/>
        </w:rPr>
        <w:t xml:space="preserve"> </w:t>
      </w:r>
      <w:r>
        <w:t>a</w:t>
      </w:r>
      <w:r>
        <w:rPr>
          <w:spacing w:val="26"/>
        </w:rPr>
        <w:t xml:space="preserve"> </w:t>
      </w:r>
      <w:r>
        <w:t>single</w:t>
      </w:r>
      <w:r>
        <w:rPr>
          <w:spacing w:val="26"/>
        </w:rPr>
        <w:t xml:space="preserve"> </w:t>
      </w:r>
      <w:r>
        <w:t>signature</w:t>
      </w:r>
      <w:r>
        <w:rPr>
          <w:spacing w:val="26"/>
        </w:rPr>
        <w:t xml:space="preserve"> </w:t>
      </w:r>
      <w:r>
        <w:t>type,</w:t>
      </w:r>
      <w:r>
        <w:rPr>
          <w:spacing w:val="26"/>
        </w:rPr>
        <w:t xml:space="preserve"> </w:t>
      </w:r>
      <w:r>
        <w:t>we</w:t>
      </w:r>
      <w:r>
        <w:rPr>
          <w:spacing w:val="26"/>
        </w:rPr>
        <w:t xml:space="preserve"> </w:t>
      </w:r>
      <w:r>
        <w:t>end up</w:t>
      </w:r>
      <w:r>
        <w:rPr>
          <w:spacing w:val="40"/>
        </w:rPr>
        <w:t xml:space="preserve"> </w:t>
      </w:r>
      <w:r>
        <w:t>with</w:t>
      </w:r>
      <w:r>
        <w:rPr>
          <w:spacing w:val="40"/>
        </w:rPr>
        <w:t xml:space="preserve"> </w:t>
      </w:r>
      <w:r>
        <w:t>many</w:t>
      </w:r>
      <w:r>
        <w:rPr>
          <w:spacing w:val="40"/>
        </w:rPr>
        <w:t xml:space="preserve"> </w:t>
      </w:r>
      <w:r>
        <w:t>more</w:t>
      </w:r>
      <w:r>
        <w:rPr>
          <w:spacing w:val="40"/>
        </w:rPr>
        <w:t xml:space="preserve"> </w:t>
      </w:r>
      <w:r>
        <w:t>available</w:t>
      </w:r>
      <w:r>
        <w:rPr>
          <w:spacing w:val="40"/>
        </w:rPr>
        <w:t xml:space="preserve"> </w:t>
      </w:r>
      <w:r>
        <w:t>chips,</w:t>
      </w:r>
      <w:r>
        <w:rPr>
          <w:spacing w:val="40"/>
        </w:rPr>
        <w:t xml:space="preserve"> </w:t>
      </w:r>
      <w:r>
        <w:t>but</w:t>
      </w:r>
      <w:r>
        <w:rPr>
          <w:spacing w:val="40"/>
        </w:rPr>
        <w:t xml:space="preserve"> </w:t>
      </w:r>
      <w:r>
        <w:t>now</w:t>
      </w:r>
      <w:r>
        <w:rPr>
          <w:spacing w:val="40"/>
        </w:rPr>
        <w:t xml:space="preserve"> </w:t>
      </w:r>
      <w:r>
        <w:t>some</w:t>
      </w:r>
      <w:r>
        <w:rPr>
          <w:spacing w:val="40"/>
        </w:rPr>
        <w:t xml:space="preserve"> </w:t>
      </w:r>
      <w:r>
        <w:t>of</w:t>
      </w:r>
      <w:r>
        <w:rPr>
          <w:spacing w:val="40"/>
        </w:rPr>
        <w:t xml:space="preserve"> </w:t>
      </w:r>
      <w:r>
        <w:t>them</w:t>
      </w:r>
      <w:r>
        <w:rPr>
          <w:spacing w:val="40"/>
        </w:rPr>
        <w:t xml:space="preserve"> </w:t>
      </w:r>
      <w:r>
        <w:t>include</w:t>
      </w:r>
      <w:r>
        <w:rPr>
          <w:spacing w:val="40"/>
        </w:rPr>
        <w:t xml:space="preserve"> </w:t>
      </w:r>
      <w:r>
        <w:t>more</w:t>
      </w:r>
      <w:r>
        <w:rPr>
          <w:spacing w:val="40"/>
        </w:rPr>
        <w:t xml:space="preserve"> </w:t>
      </w:r>
      <w:r>
        <w:t>than</w:t>
      </w:r>
      <w:r>
        <w:rPr>
          <w:spacing w:val="40"/>
        </w:rPr>
        <w:t xml:space="preserve"> </w:t>
      </w:r>
      <w:r>
        <w:t>a</w:t>
      </w:r>
      <w:r>
        <w:rPr>
          <w:spacing w:val="40"/>
        </w:rPr>
        <w:t xml:space="preserve"> </w:t>
      </w:r>
      <w:r>
        <w:t>single</w:t>
      </w:r>
      <w:r>
        <w:rPr>
          <w:spacing w:val="40"/>
        </w:rPr>
        <w:t xml:space="preserve"> </w:t>
      </w:r>
      <w:r>
        <w:t>label within</w:t>
      </w:r>
      <w:r>
        <w:rPr>
          <w:spacing w:val="40"/>
        </w:rPr>
        <w:t xml:space="preserve"> </w:t>
      </w:r>
      <w:r>
        <w:t>their</w:t>
      </w:r>
      <w:r>
        <w:rPr>
          <w:spacing w:val="40"/>
        </w:rPr>
        <w:t xml:space="preserve"> </w:t>
      </w:r>
      <w:r>
        <w:t>extent.</w:t>
      </w:r>
      <w:r>
        <w:rPr>
          <w:spacing w:val="80"/>
        </w:rPr>
        <w:t xml:space="preserve"> </w:t>
      </w:r>
      <w:r>
        <w:t>Instead</w:t>
      </w:r>
      <w:r>
        <w:rPr>
          <w:spacing w:val="40"/>
        </w:rPr>
        <w:t xml:space="preserve"> </w:t>
      </w:r>
      <w:r>
        <w:t>of</w:t>
      </w:r>
      <w:r>
        <w:rPr>
          <w:spacing w:val="40"/>
        </w:rPr>
        <w:t xml:space="preserve"> </w:t>
      </w:r>
      <w:r>
        <w:t>a</w:t>
      </w:r>
      <w:r>
        <w:rPr>
          <w:spacing w:val="40"/>
        </w:rPr>
        <w:t xml:space="preserve"> </w:t>
      </w:r>
      <w:r>
        <w:t>single</w:t>
      </w:r>
      <w:r>
        <w:rPr>
          <w:spacing w:val="40"/>
        </w:rPr>
        <w:t xml:space="preserve"> </w:t>
      </w:r>
      <w:r>
        <w:t>label</w:t>
      </w:r>
      <w:r>
        <w:rPr>
          <w:spacing w:val="40"/>
        </w:rPr>
        <w:t xml:space="preserve"> </w:t>
      </w:r>
      <w:r>
        <w:t>per</w:t>
      </w:r>
      <w:r>
        <w:rPr>
          <w:spacing w:val="40"/>
        </w:rPr>
        <w:t xml:space="preserve"> </w:t>
      </w:r>
      <w:r>
        <w:t>chip,</w:t>
      </w:r>
      <w:r>
        <w:rPr>
          <w:spacing w:val="40"/>
        </w:rPr>
        <w:t xml:space="preserve"> </w:t>
      </w:r>
      <w:r>
        <w:t>we</w:t>
      </w:r>
      <w:r>
        <w:rPr>
          <w:spacing w:val="40"/>
        </w:rPr>
        <w:t xml:space="preserve"> </w:t>
      </w:r>
      <w:r>
        <w:t>now</w:t>
      </w:r>
      <w:r>
        <w:rPr>
          <w:spacing w:val="40"/>
        </w:rPr>
        <w:t xml:space="preserve"> </w:t>
      </w:r>
      <w:r>
        <w:t>deal</w:t>
      </w:r>
      <w:r>
        <w:rPr>
          <w:spacing w:val="40"/>
        </w:rPr>
        <w:t xml:space="preserve"> </w:t>
      </w:r>
      <w:r>
        <w:t>with</w:t>
      </w:r>
      <w:r>
        <w:rPr>
          <w:spacing w:val="40"/>
        </w:rPr>
        <w:t xml:space="preserve"> </w:t>
      </w:r>
      <w:r>
        <w:t>a</w:t>
      </w:r>
      <w:r>
        <w:rPr>
          <w:spacing w:val="40"/>
        </w:rPr>
        <w:t xml:space="preserve"> </w:t>
      </w:r>
      <w:r>
        <w:t>1-D</w:t>
      </w:r>
      <w:r>
        <w:rPr>
          <w:spacing w:val="40"/>
        </w:rPr>
        <w:t xml:space="preserve"> </w:t>
      </w:r>
      <w:r>
        <w:t>array</w:t>
      </w:r>
      <w:r>
        <w:rPr>
          <w:spacing w:val="40"/>
        </w:rPr>
        <w:t xml:space="preserve"> </w:t>
      </w:r>
      <w:r>
        <w:t>of</w:t>
      </w:r>
      <w:r>
        <w:rPr>
          <w:spacing w:val="40"/>
        </w:rPr>
        <w:t xml:space="preserve"> </w:t>
      </w:r>
      <w:r>
        <w:t>them. This</w:t>
      </w:r>
      <w:r>
        <w:rPr>
          <w:spacing w:val="40"/>
        </w:rPr>
        <w:t xml:space="preserve"> </w:t>
      </w:r>
      <w:r>
        <w:t>can</w:t>
      </w:r>
      <w:r>
        <w:rPr>
          <w:spacing w:val="40"/>
        </w:rPr>
        <w:t xml:space="preserve"> </w:t>
      </w:r>
      <w:r>
        <w:t>be</w:t>
      </w:r>
      <w:r>
        <w:rPr>
          <w:spacing w:val="40"/>
        </w:rPr>
        <w:t xml:space="preserve"> </w:t>
      </w:r>
      <w:r>
        <w:t>beneficial</w:t>
      </w:r>
      <w:r>
        <w:rPr>
          <w:spacing w:val="40"/>
        </w:rPr>
        <w:t xml:space="preserve"> </w:t>
      </w:r>
      <w:r>
        <w:t>from</w:t>
      </w:r>
      <w:r>
        <w:rPr>
          <w:spacing w:val="40"/>
        </w:rPr>
        <w:t xml:space="preserve"> </w:t>
      </w:r>
      <w:r>
        <w:t>the</w:t>
      </w:r>
      <w:r>
        <w:rPr>
          <w:spacing w:val="40"/>
        </w:rPr>
        <w:t xml:space="preserve"> </w:t>
      </w:r>
      <w:r>
        <w:t>geographical</w:t>
      </w:r>
      <w:r>
        <w:rPr>
          <w:spacing w:val="40"/>
        </w:rPr>
        <w:t xml:space="preserve"> </w:t>
      </w:r>
      <w:r>
        <w:t>perspective</w:t>
      </w:r>
      <w:r>
        <w:rPr>
          <w:spacing w:val="40"/>
        </w:rPr>
        <w:t xml:space="preserve"> </w:t>
      </w:r>
      <w:r>
        <w:t>as</w:t>
      </w:r>
      <w:r>
        <w:rPr>
          <w:spacing w:val="40"/>
        </w:rPr>
        <w:t xml:space="preserve"> </w:t>
      </w:r>
      <w:r>
        <w:t>such</w:t>
      </w:r>
      <w:r>
        <w:rPr>
          <w:spacing w:val="40"/>
        </w:rPr>
        <w:t xml:space="preserve"> </w:t>
      </w:r>
      <w:r>
        <w:t>chips</w:t>
      </w:r>
      <w:r>
        <w:rPr>
          <w:spacing w:val="40"/>
        </w:rPr>
        <w:t xml:space="preserve"> </w:t>
      </w:r>
      <w:r>
        <w:t>now</w:t>
      </w:r>
      <w:r>
        <w:rPr>
          <w:spacing w:val="40"/>
        </w:rPr>
        <w:t xml:space="preserve"> </w:t>
      </w:r>
      <w:r>
        <w:t>inherently</w:t>
      </w:r>
      <w:r>
        <w:rPr>
          <w:spacing w:val="40"/>
        </w:rPr>
        <w:t xml:space="preserve"> </w:t>
      </w:r>
      <w:r>
        <w:t>encode the co-location of individual signature types and a model could use this information during the prediction.</w:t>
      </w:r>
      <w:r>
        <w:rPr>
          <w:spacing w:val="40"/>
        </w:rPr>
        <w:t xml:space="preserve"> </w:t>
      </w:r>
      <w:r>
        <w:t>As signature types usually tend to neighbour only a subset of other classes (e.g.,</w:t>
      </w:r>
      <w:r>
        <w:rPr>
          <w:spacing w:val="40"/>
        </w:rPr>
        <w:t xml:space="preserve"> </w:t>
      </w:r>
      <w:r>
        <w:t>Urbanity</w:t>
      </w:r>
      <w:r>
        <w:rPr>
          <w:spacing w:val="40"/>
        </w:rPr>
        <w:t xml:space="preserve"> </w:t>
      </w:r>
      <w:r>
        <w:t>never</w:t>
      </w:r>
      <w:r>
        <w:rPr>
          <w:spacing w:val="40"/>
        </w:rPr>
        <w:t xml:space="preserve"> </w:t>
      </w:r>
      <w:r>
        <w:t>neighbours</w:t>
      </w:r>
      <w:r>
        <w:rPr>
          <w:spacing w:val="40"/>
        </w:rPr>
        <w:t xml:space="preserve"> </w:t>
      </w:r>
      <w:r>
        <w:t>Wild</w:t>
      </w:r>
      <w:r>
        <w:rPr>
          <w:spacing w:val="40"/>
        </w:rPr>
        <w:t xml:space="preserve"> </w:t>
      </w:r>
      <w:r>
        <w:t>Countryside),</w:t>
      </w:r>
      <w:r>
        <w:rPr>
          <w:spacing w:val="40"/>
        </w:rPr>
        <w:t xml:space="preserve"> </w:t>
      </w:r>
      <w:r>
        <w:t>we</w:t>
      </w:r>
      <w:r>
        <w:rPr>
          <w:spacing w:val="40"/>
        </w:rPr>
        <w:t xml:space="preserve"> </w:t>
      </w:r>
      <w:r>
        <w:t>can</w:t>
      </w:r>
      <w:r>
        <w:rPr>
          <w:spacing w:val="40"/>
        </w:rPr>
        <w:t xml:space="preserve"> </w:t>
      </w:r>
      <w:r>
        <w:t>assume</w:t>
      </w:r>
      <w:r>
        <w:rPr>
          <w:spacing w:val="40"/>
        </w:rPr>
        <w:t xml:space="preserve"> </w:t>
      </w:r>
      <w:r>
        <w:t>that</w:t>
      </w:r>
      <w:r>
        <w:rPr>
          <w:spacing w:val="40"/>
        </w:rPr>
        <w:t xml:space="preserve"> </w:t>
      </w:r>
      <w:r>
        <w:t>information</w:t>
      </w:r>
      <w:r>
        <w:rPr>
          <w:spacing w:val="40"/>
        </w:rPr>
        <w:t xml:space="preserve"> </w:t>
      </w:r>
      <w:r>
        <w:t>on</w:t>
      </w:r>
      <w:r>
        <w:rPr>
          <w:spacing w:val="40"/>
        </w:rPr>
        <w:t xml:space="preserve"> </w:t>
      </w:r>
      <w:r>
        <w:t>co-location can</w:t>
      </w:r>
      <w:r>
        <w:rPr>
          <w:spacing w:val="40"/>
        </w:rPr>
        <w:t xml:space="preserve"> </w:t>
      </w:r>
      <w:r>
        <w:t>positively</w:t>
      </w:r>
      <w:r>
        <w:rPr>
          <w:spacing w:val="40"/>
        </w:rPr>
        <w:t xml:space="preserve"> </w:t>
      </w:r>
      <w:r>
        <w:t>impact</w:t>
      </w:r>
      <w:r>
        <w:rPr>
          <w:spacing w:val="40"/>
        </w:rPr>
        <w:t xml:space="preserve"> </w:t>
      </w:r>
      <w:r>
        <w:t>predictive</w:t>
      </w:r>
      <w:r>
        <w:rPr>
          <w:spacing w:val="40"/>
        </w:rPr>
        <w:t xml:space="preserve"> </w:t>
      </w:r>
      <w:r>
        <w:t>performance.</w:t>
      </w:r>
      <w:r>
        <w:rPr>
          <w:spacing w:val="80"/>
        </w:rPr>
        <w:t xml:space="preserve"> </w:t>
      </w:r>
      <w:r>
        <w:t>We</w:t>
      </w:r>
      <w:r>
        <w:rPr>
          <w:spacing w:val="40"/>
        </w:rPr>
        <w:t xml:space="preserve"> </w:t>
      </w:r>
      <w:r>
        <w:t>then</w:t>
      </w:r>
      <w:r>
        <w:rPr>
          <w:spacing w:val="40"/>
        </w:rPr>
        <w:t xml:space="preserve"> </w:t>
      </w:r>
      <w:r>
        <w:t>include</w:t>
      </w:r>
      <w:r>
        <w:rPr>
          <w:spacing w:val="40"/>
        </w:rPr>
        <w:t xml:space="preserve"> </w:t>
      </w:r>
      <w:r>
        <w:t>a</w:t>
      </w:r>
      <w:r>
        <w:rPr>
          <w:spacing w:val="40"/>
        </w:rPr>
        <w:t xml:space="preserve"> </w:t>
      </w:r>
      <w:r>
        <w:t>set</w:t>
      </w:r>
      <w:r>
        <w:rPr>
          <w:spacing w:val="40"/>
        </w:rPr>
        <w:t xml:space="preserve"> </w:t>
      </w:r>
      <w:r>
        <w:t>of</w:t>
      </w:r>
      <w:r>
        <w:rPr>
          <w:spacing w:val="40"/>
        </w:rPr>
        <w:t xml:space="preserve"> </w:t>
      </w:r>
      <w:r>
        <w:t>chips</w:t>
      </w:r>
      <w:r>
        <w:rPr>
          <w:spacing w:val="40"/>
        </w:rPr>
        <w:t xml:space="preserve"> </w:t>
      </w:r>
      <w:r>
        <w:t>sampled</w:t>
      </w:r>
      <w:r>
        <w:rPr>
          <w:spacing w:val="40"/>
        </w:rPr>
        <w:t xml:space="preserve"> </w:t>
      </w:r>
      <w:r>
        <w:t>from</w:t>
      </w:r>
      <w:r>
        <w:rPr>
          <w:spacing w:val="40"/>
        </w:rPr>
        <w:t xml:space="preserve"> </w:t>
      </w:r>
      <w:r>
        <w:t>a grid</w:t>
      </w:r>
      <w:r>
        <w:rPr>
          <w:spacing w:val="32"/>
        </w:rPr>
        <w:t xml:space="preserve"> </w:t>
      </w:r>
      <w:r>
        <w:t>crossing</w:t>
      </w:r>
      <w:r>
        <w:rPr>
          <w:spacing w:val="34"/>
        </w:rPr>
        <w:t xml:space="preserve"> </w:t>
      </w:r>
      <w:r>
        <w:t>the</w:t>
      </w:r>
      <w:r>
        <w:rPr>
          <w:spacing w:val="32"/>
        </w:rPr>
        <w:t xml:space="preserve"> </w:t>
      </w:r>
      <w:r>
        <w:t>boundaries</w:t>
      </w:r>
      <w:r>
        <w:rPr>
          <w:spacing w:val="32"/>
        </w:rPr>
        <w:t xml:space="preserve"> </w:t>
      </w:r>
      <w:r>
        <w:t>of</w:t>
      </w:r>
      <w:r>
        <w:rPr>
          <w:spacing w:val="34"/>
        </w:rPr>
        <w:t xml:space="preserve"> </w:t>
      </w:r>
      <w:r>
        <w:t>signature</w:t>
      </w:r>
      <w:r>
        <w:rPr>
          <w:spacing w:val="32"/>
        </w:rPr>
        <w:t xml:space="preserve"> </w:t>
      </w:r>
      <w:r>
        <w:t>types</w:t>
      </w:r>
      <w:r>
        <w:rPr>
          <w:spacing w:val="32"/>
        </w:rPr>
        <w:t xml:space="preserve"> </w:t>
      </w:r>
      <w:r>
        <w:t>(using</w:t>
      </w:r>
      <w:r>
        <w:rPr>
          <w:spacing w:val="34"/>
        </w:rPr>
        <w:t xml:space="preserve"> </w:t>
      </w:r>
      <w:r>
        <w:t>the</w:t>
      </w:r>
      <w:r>
        <w:rPr>
          <w:spacing w:val="32"/>
        </w:rPr>
        <w:t xml:space="preserve"> </w:t>
      </w:r>
      <w:r>
        <w:t>same</w:t>
      </w:r>
      <w:r>
        <w:rPr>
          <w:spacing w:val="32"/>
        </w:rPr>
        <w:t xml:space="preserve"> </w:t>
      </w:r>
      <w:r>
        <w:t>chip</w:t>
      </w:r>
      <w:r>
        <w:rPr>
          <w:spacing w:val="34"/>
        </w:rPr>
        <w:t xml:space="preserve"> </w:t>
      </w:r>
      <w:r>
        <w:t>sizes</w:t>
      </w:r>
      <w:r>
        <w:rPr>
          <w:spacing w:val="32"/>
        </w:rPr>
        <w:t xml:space="preserve"> </w:t>
      </w:r>
      <w:r>
        <w:t>as</w:t>
      </w:r>
      <w:r>
        <w:rPr>
          <w:spacing w:val="32"/>
        </w:rPr>
        <w:t xml:space="preserve"> </w:t>
      </w:r>
      <w:r>
        <w:t>before)</w:t>
      </w:r>
      <w:r>
        <w:rPr>
          <w:spacing w:val="34"/>
        </w:rPr>
        <w:t xml:space="preserve"> </w:t>
      </w:r>
      <w:r>
        <w:t>and</w:t>
      </w:r>
      <w:r>
        <w:rPr>
          <w:spacing w:val="32"/>
        </w:rPr>
        <w:t xml:space="preserve"> </w:t>
      </w:r>
      <w:r>
        <w:t>adapt the CNN to perform multi-output regression (mor) instead of image classification.</w:t>
      </w:r>
      <w:r>
        <w:rPr>
          <w:spacing w:val="40"/>
        </w:rPr>
        <w:t xml:space="preserve"> </w:t>
      </w:r>
      <w:r>
        <w:t>This change implies the top layer is now composed of a Global Average Pooling (2D) layer, a dense layer with ReLu activation and 256 neurons, and a dense layer with the sigmoid activation and a number of neurons</w:t>
      </w:r>
      <w:r>
        <w:rPr>
          <w:spacing w:val="25"/>
        </w:rPr>
        <w:t xml:space="preserve"> </w:t>
      </w:r>
      <w:r>
        <w:t>equal</w:t>
      </w:r>
      <w:r>
        <w:rPr>
          <w:spacing w:val="25"/>
        </w:rPr>
        <w:t xml:space="preserve"> </w:t>
      </w:r>
      <w:r>
        <w:t>to</w:t>
      </w:r>
      <w:r>
        <w:rPr>
          <w:spacing w:val="25"/>
        </w:rPr>
        <w:t xml:space="preserve"> </w:t>
      </w:r>
      <w:r>
        <w:t>a</w:t>
      </w:r>
      <w:r>
        <w:rPr>
          <w:spacing w:val="25"/>
        </w:rPr>
        <w:t xml:space="preserve"> </w:t>
      </w:r>
      <w:r>
        <w:t>number</w:t>
      </w:r>
      <w:r>
        <w:rPr>
          <w:spacing w:val="25"/>
        </w:rPr>
        <w:t xml:space="preserve"> </w:t>
      </w:r>
      <w:r>
        <w:t>of</w:t>
      </w:r>
      <w:r>
        <w:rPr>
          <w:spacing w:val="25"/>
        </w:rPr>
        <w:t xml:space="preserve"> </w:t>
      </w:r>
      <w:r>
        <w:t>classes</w:t>
      </w:r>
      <w:r>
        <w:rPr>
          <w:spacing w:val="25"/>
        </w:rPr>
        <w:t xml:space="preserve"> </w:t>
      </w:r>
      <w:r>
        <w:t>(i.e.,</w:t>
      </w:r>
      <w:r>
        <w:rPr>
          <w:spacing w:val="27"/>
        </w:rPr>
        <w:t xml:space="preserve"> </w:t>
      </w:r>
      <w:r>
        <w:t>12).</w:t>
      </w:r>
      <w:r>
        <w:rPr>
          <w:spacing w:val="40"/>
        </w:rPr>
        <w:t xml:space="preserve"> </w:t>
      </w:r>
      <w:r>
        <w:t>The</w:t>
      </w:r>
      <w:r>
        <w:rPr>
          <w:spacing w:val="25"/>
        </w:rPr>
        <w:t xml:space="preserve"> </w:t>
      </w:r>
      <w:r>
        <w:t>result</w:t>
      </w:r>
      <w:r>
        <w:rPr>
          <w:spacing w:val="25"/>
        </w:rPr>
        <w:t xml:space="preserve"> </w:t>
      </w:r>
      <w:r>
        <w:t>for</w:t>
      </w:r>
      <w:r>
        <w:rPr>
          <w:spacing w:val="25"/>
        </w:rPr>
        <w:t xml:space="preserve"> </w:t>
      </w:r>
      <w:r>
        <w:t>a</w:t>
      </w:r>
      <w:r>
        <w:rPr>
          <w:spacing w:val="25"/>
        </w:rPr>
        <w:t xml:space="preserve"> </w:t>
      </w:r>
      <w:r>
        <w:t>single</w:t>
      </w:r>
      <w:r>
        <w:rPr>
          <w:spacing w:val="25"/>
        </w:rPr>
        <w:t xml:space="preserve"> </w:t>
      </w:r>
      <w:r>
        <w:t>chip</w:t>
      </w:r>
      <w:r>
        <w:rPr>
          <w:spacing w:val="25"/>
        </w:rPr>
        <w:t xml:space="preserve"> </w:t>
      </w:r>
      <w:r>
        <w:t>is</w:t>
      </w:r>
      <w:r>
        <w:rPr>
          <w:spacing w:val="25"/>
        </w:rPr>
        <w:t xml:space="preserve"> </w:t>
      </w:r>
      <w:r>
        <w:t>a</w:t>
      </w:r>
      <w:r>
        <w:rPr>
          <w:spacing w:val="25"/>
        </w:rPr>
        <w:t xml:space="preserve"> </w:t>
      </w:r>
      <w:r>
        <w:t>similar</w:t>
      </w:r>
      <w:r>
        <w:rPr>
          <w:spacing w:val="25"/>
        </w:rPr>
        <w:t xml:space="preserve"> </w:t>
      </w:r>
      <w:r>
        <w:t>collection of probabilities, but these are now predicted proportions. As such, the sum of all of them ranges between 0 and 12 rather than between 0 and 1.</w:t>
      </w:r>
    </w:p>
    <w:p w14:paraId="75964012" w14:textId="77777777" w:rsidR="00E37508" w:rsidRDefault="00000000">
      <w:pPr>
        <w:pStyle w:val="BodyText"/>
        <w:spacing w:before="18" w:line="304" w:lineRule="auto"/>
        <w:ind w:left="117" w:right="729" w:firstLine="283"/>
        <w:jc w:val="both"/>
      </w:pPr>
      <w:r>
        <w:t xml:space="preserve">A comparison of the total number of chips used by each CNN is available in the supplementary table </w:t>
      </w:r>
      <w:hyperlink w:anchor="_bookmark65" w:history="1">
        <w:r>
          <w:rPr>
            <w:color w:val="0000FF"/>
          </w:rPr>
          <w:t>11</w:t>
        </w:r>
      </w:hyperlink>
      <w:r>
        <w:t>.</w:t>
      </w:r>
      <w:r>
        <w:rPr>
          <w:spacing w:val="40"/>
        </w:rPr>
        <w:t xml:space="preserve"> </w:t>
      </w:r>
      <w:r>
        <w:t>The split of chips is then 40% for CNN training, 10% for CNN validation, 40% for probability modelling training, 10% for probability modelling validation equally across all the options.</w:t>
      </w:r>
      <w:r>
        <w:rPr>
          <w:spacing w:val="40"/>
        </w:rPr>
        <w:t xml:space="preserve"> </w:t>
      </w:r>
      <w:r>
        <w:t>All</w:t>
      </w:r>
      <w:r>
        <w:rPr>
          <w:spacing w:val="40"/>
        </w:rPr>
        <w:t xml:space="preserve"> </w:t>
      </w:r>
      <w:r>
        <w:t>CNN</w:t>
      </w:r>
      <w:r>
        <w:rPr>
          <w:spacing w:val="40"/>
        </w:rPr>
        <w:t xml:space="preserve"> </w:t>
      </w:r>
      <w:r>
        <w:t>models</w:t>
      </w:r>
      <w:r>
        <w:rPr>
          <w:spacing w:val="40"/>
        </w:rPr>
        <w:t xml:space="preserve"> </w:t>
      </w:r>
      <w:r>
        <w:t>are</w:t>
      </w:r>
      <w:r>
        <w:rPr>
          <w:spacing w:val="40"/>
        </w:rPr>
        <w:t xml:space="preserve"> </w:t>
      </w:r>
      <w:r>
        <w:t>trained</w:t>
      </w:r>
      <w:r>
        <w:rPr>
          <w:spacing w:val="40"/>
        </w:rPr>
        <w:t xml:space="preserve"> </w:t>
      </w:r>
      <w:r>
        <w:t>using</w:t>
      </w:r>
      <w:r>
        <w:rPr>
          <w:spacing w:val="40"/>
        </w:rPr>
        <w:t xml:space="preserve"> </w:t>
      </w:r>
      <w:r>
        <w:t>the</w:t>
      </w:r>
      <w:r>
        <w:rPr>
          <w:spacing w:val="40"/>
        </w:rPr>
        <w:t xml:space="preserve"> </w:t>
      </w:r>
      <w:r>
        <w:t>following</w:t>
      </w:r>
      <w:r>
        <w:rPr>
          <w:spacing w:val="40"/>
        </w:rPr>
        <w:t xml:space="preserve"> </w:t>
      </w:r>
      <w:r>
        <w:t>hyperparameters:</w:t>
      </w:r>
      <w:r>
        <w:rPr>
          <w:spacing w:val="40"/>
        </w:rPr>
        <w:t xml:space="preserve"> </w:t>
      </w:r>
      <w:r>
        <w:t>number</w:t>
      </w:r>
      <w:r>
        <w:rPr>
          <w:spacing w:val="40"/>
        </w:rPr>
        <w:t xml:space="preserve"> </w:t>
      </w:r>
      <w:r>
        <w:t>of</w:t>
      </w:r>
      <w:r>
        <w:rPr>
          <w:spacing w:val="40"/>
        </w:rPr>
        <w:t xml:space="preserve"> </w:t>
      </w:r>
      <w:r>
        <w:t>epochs: 200, optimizer:</w:t>
      </w:r>
      <w:r>
        <w:rPr>
          <w:spacing w:val="40"/>
        </w:rPr>
        <w:t xml:space="preserve"> </w:t>
      </w:r>
      <w:r>
        <w:t>Adam, patience:</w:t>
      </w:r>
      <w:r>
        <w:rPr>
          <w:spacing w:val="40"/>
        </w:rPr>
        <w:t xml:space="preserve"> </w:t>
      </w:r>
      <w:r>
        <w:t>5, and a batch size:</w:t>
      </w:r>
      <w:r>
        <w:rPr>
          <w:spacing w:val="40"/>
        </w:rPr>
        <w:t xml:space="preserve"> </w:t>
      </w:r>
      <w:r>
        <w:t>32.</w:t>
      </w:r>
      <w:r>
        <w:rPr>
          <w:spacing w:val="40"/>
        </w:rPr>
        <w:t xml:space="preserve"> </w:t>
      </w:r>
      <w:r>
        <w:t>See the relevant code in the linked repository for details.</w:t>
      </w:r>
    </w:p>
    <w:p w14:paraId="43C09D5C" w14:textId="24E41793" w:rsidR="00E37508" w:rsidRDefault="00000000" w:rsidP="00AC5CA3">
      <w:pPr>
        <w:pStyle w:val="BodyText"/>
        <w:spacing w:before="7" w:line="304" w:lineRule="auto"/>
        <w:ind w:left="117" w:right="729" w:firstLine="283"/>
        <w:jc w:val="both"/>
      </w:pPr>
      <w:r>
        <w:t>The second step in the pipeline takes chip probabilities and turns them into predictions of a signature type.</w:t>
      </w:r>
      <w:r>
        <w:rPr>
          <w:spacing w:val="40"/>
        </w:rPr>
        <w:t xml:space="preserve"> </w:t>
      </w:r>
      <w:r>
        <w:t>To do this, we compare five approaches of differing complexity and sophistication. These five variants stem from the combination of two components:</w:t>
      </w:r>
      <w:r>
        <w:rPr>
          <w:spacing w:val="34"/>
        </w:rPr>
        <w:t xml:space="preserve"> </w:t>
      </w:r>
      <w:r>
        <w:t>the set of inputs used to make the</w:t>
      </w:r>
      <w:r>
        <w:rPr>
          <w:spacing w:val="29"/>
        </w:rPr>
        <w:t xml:space="preserve"> </w:t>
      </w:r>
      <w:r>
        <w:t>prediction</w:t>
      </w:r>
      <w:r>
        <w:rPr>
          <w:spacing w:val="29"/>
        </w:rPr>
        <w:t xml:space="preserve"> </w:t>
      </w:r>
      <w:r>
        <w:t>and</w:t>
      </w:r>
      <w:r>
        <w:rPr>
          <w:spacing w:val="29"/>
        </w:rPr>
        <w:t xml:space="preserve"> </w:t>
      </w:r>
      <w:r>
        <w:t>the</w:t>
      </w:r>
      <w:r>
        <w:rPr>
          <w:spacing w:val="29"/>
        </w:rPr>
        <w:t xml:space="preserve"> </w:t>
      </w:r>
      <w:r>
        <w:t>function</w:t>
      </w:r>
      <w:r>
        <w:rPr>
          <w:spacing w:val="29"/>
        </w:rPr>
        <w:t xml:space="preserve"> </w:t>
      </w:r>
      <w:r>
        <w:t>transforming</w:t>
      </w:r>
      <w:r>
        <w:rPr>
          <w:spacing w:val="29"/>
        </w:rPr>
        <w:t xml:space="preserve"> </w:t>
      </w:r>
      <w:r>
        <w:t>them</w:t>
      </w:r>
      <w:r>
        <w:rPr>
          <w:spacing w:val="29"/>
        </w:rPr>
        <w:t xml:space="preserve"> </w:t>
      </w:r>
      <w:r>
        <w:t>into</w:t>
      </w:r>
      <w:r>
        <w:rPr>
          <w:spacing w:val="29"/>
        </w:rPr>
        <w:t xml:space="preserve"> </w:t>
      </w:r>
      <w:r>
        <w:t>a</w:t>
      </w:r>
      <w:r>
        <w:rPr>
          <w:spacing w:val="29"/>
        </w:rPr>
        <w:t xml:space="preserve"> </w:t>
      </w:r>
      <w:r>
        <w:t>single</w:t>
      </w:r>
      <w:r>
        <w:rPr>
          <w:spacing w:val="29"/>
        </w:rPr>
        <w:t xml:space="preserve"> </w:t>
      </w:r>
      <w:r>
        <w:t>signature</w:t>
      </w:r>
      <w:r>
        <w:rPr>
          <w:spacing w:val="29"/>
        </w:rPr>
        <w:t xml:space="preserve"> </w:t>
      </w:r>
      <w:r>
        <w:t>type.</w:t>
      </w:r>
      <w:r>
        <w:rPr>
          <w:spacing w:val="55"/>
        </w:rPr>
        <w:t xml:space="preserve"> </w:t>
      </w:r>
      <w:r>
        <w:t>For</w:t>
      </w:r>
      <w:r>
        <w:rPr>
          <w:spacing w:val="29"/>
        </w:rPr>
        <w:t xml:space="preserve"> </w:t>
      </w:r>
      <w:r>
        <w:t>a</w:t>
      </w:r>
      <w:r>
        <w:rPr>
          <w:spacing w:val="29"/>
        </w:rPr>
        <w:t xml:space="preserve"> </w:t>
      </w:r>
      <w:r>
        <w:t>given</w:t>
      </w:r>
      <w:r>
        <w:rPr>
          <w:spacing w:val="29"/>
        </w:rPr>
        <w:t xml:space="preserve"> </w:t>
      </w:r>
      <w:r>
        <w:t xml:space="preserve">chip </w:t>
      </w:r>
      <w:r>
        <w:rPr>
          <w:i/>
        </w:rPr>
        <w:t>i</w:t>
      </w:r>
      <w:r>
        <w:t>,</w:t>
      </w:r>
      <w:r>
        <w:rPr>
          <w:spacing w:val="39"/>
        </w:rPr>
        <w:t xml:space="preserve"> </w:t>
      </w:r>
      <w:r>
        <w:t>we</w:t>
      </w:r>
      <w:r>
        <w:rPr>
          <w:spacing w:val="39"/>
        </w:rPr>
        <w:t xml:space="preserve"> </w:t>
      </w:r>
      <w:r>
        <w:t>can</w:t>
      </w:r>
      <w:r>
        <w:rPr>
          <w:spacing w:val="39"/>
        </w:rPr>
        <w:t xml:space="preserve"> </w:t>
      </w:r>
      <w:r>
        <w:t>express</w:t>
      </w:r>
      <w:r>
        <w:rPr>
          <w:spacing w:val="39"/>
        </w:rPr>
        <w:t xml:space="preserve"> </w:t>
      </w:r>
      <w:r>
        <w:t>this</w:t>
      </w:r>
      <w:r>
        <w:rPr>
          <w:spacing w:val="39"/>
        </w:rPr>
        <w:t xml:space="preserve"> </w:t>
      </w:r>
      <w:r>
        <w:t>step</w:t>
      </w:r>
      <w:r>
        <w:rPr>
          <w:spacing w:val="39"/>
        </w:rPr>
        <w:t xml:space="preserve"> </w:t>
      </w:r>
      <w:r>
        <w:t>of</w:t>
      </w:r>
      <w:r>
        <w:rPr>
          <w:spacing w:val="39"/>
        </w:rPr>
        <w:t xml:space="preserve"> </w:t>
      </w:r>
      <w:r>
        <w:t>the</w:t>
      </w:r>
      <w:r>
        <w:rPr>
          <w:spacing w:val="39"/>
        </w:rPr>
        <w:t xml:space="preserve"> </w:t>
      </w:r>
      <w:r>
        <w:t>pipeline</w:t>
      </w:r>
      <w:r>
        <w:rPr>
          <w:spacing w:val="39"/>
        </w:rPr>
        <w:t xml:space="preserve"> </w:t>
      </w:r>
      <w:r>
        <w:t>mathematically</w:t>
      </w:r>
      <w:r>
        <w:rPr>
          <w:spacing w:val="39"/>
        </w:rPr>
        <w:t xml:space="preserve"> </w:t>
      </w:r>
      <w:r>
        <w:t>as</w:t>
      </w:r>
      <w:r>
        <w:rPr>
          <w:spacing w:val="39"/>
        </w:rPr>
        <w:t xml:space="preserve"> </w:t>
      </w:r>
      <w:r>
        <w:t>follows:</w:t>
      </w:r>
    </w:p>
    <w:p w14:paraId="23428E1E" w14:textId="77777777" w:rsidR="00E37508" w:rsidRDefault="00E37508">
      <w:pPr>
        <w:pStyle w:val="BodyText"/>
        <w:spacing w:before="184"/>
        <w:rPr>
          <w:del w:id="32" w:author="Fleischmann Martin" w:date="2024-06-24T11:15:00Z"/>
        </w:rPr>
      </w:pPr>
    </w:p>
    <w:p w14:paraId="4B52E3F3" w14:textId="77777777" w:rsidR="00E37508" w:rsidRDefault="00000000">
      <w:pPr>
        <w:spacing w:before="1" w:line="264" w:lineRule="exact"/>
        <w:ind w:left="3294"/>
        <w:rPr>
          <w:del w:id="33" w:author="Fleischmann Martin" w:date="2024-06-24T11:15:00Z"/>
          <w:rFonts w:ascii="Lucida Sans Unicode"/>
        </w:rPr>
      </w:pPr>
      <w:del w:id="34" w:author="Fleischmann Martin" w:date="2024-06-24T11:15:00Z">
        <w:r>
          <w:rPr>
            <w:noProof/>
          </w:rPr>
          <mc:AlternateContent>
            <mc:Choice Requires="wps">
              <w:drawing>
                <wp:anchor distT="0" distB="0" distL="0" distR="0" simplePos="0" relativeHeight="487617024" behindDoc="1" locked="0" layoutInCell="1" allowOverlap="1" wp14:anchorId="4B86931A" wp14:editId="04C626F6">
                  <wp:simplePos x="0" y="0"/>
                  <wp:positionH relativeFrom="page">
                    <wp:posOffset>3709415</wp:posOffset>
                  </wp:positionH>
                  <wp:positionV relativeFrom="paragraph">
                    <wp:posOffset>168439</wp:posOffset>
                  </wp:positionV>
                  <wp:extent cx="81280" cy="51435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 cy="514350"/>
                          </a:xfrm>
                          <a:prstGeom prst="rect">
                            <a:avLst/>
                          </a:prstGeom>
                        </wps:spPr>
                        <wps:txbx>
                          <w:txbxContent>
                            <w:p w14:paraId="631D3505" w14:textId="77777777" w:rsidR="00E37508" w:rsidRDefault="00000000">
                              <w:pPr>
                                <w:pStyle w:val="BodyText"/>
                                <w:spacing w:line="213" w:lineRule="exact"/>
                                <w:rPr>
                                  <w:del w:id="35" w:author="Fleischmann Martin" w:date="2024-06-24T11:15:00Z"/>
                                  <w:rFonts w:ascii="Trebuchet MS"/>
                                </w:rPr>
                              </w:pPr>
                              <w:del w:id="36" w:author="Fleischmann Martin" w:date="2024-06-24T11:15:00Z">
                                <w:r>
                                  <w:rPr>
                                    <w:rFonts w:ascii="Trebuchet MS"/>
                                    <w:spacing w:val="-10"/>
                                    <w:w w:val="200"/>
                                  </w:rPr>
                                  <w:delText>i</w:delText>
                                </w:r>
                              </w:del>
                            </w:p>
                          </w:txbxContent>
                        </wps:txbx>
                        <wps:bodyPr wrap="square" lIns="0" tIns="0" rIns="0" bIns="0" rtlCol="0">
                          <a:noAutofit/>
                        </wps:bodyPr>
                      </wps:wsp>
                    </a:graphicData>
                  </a:graphic>
                </wp:anchor>
              </w:drawing>
            </mc:Choice>
            <mc:Fallback>
              <w:pict>
                <v:shapetype w14:anchorId="4B86931A" id="_x0000_t202" coordsize="21600,21600" o:spt="202" path="m,l,21600r21600,l21600,xe">
                  <v:stroke joinstyle="miter"/>
                  <v:path gradientshapeok="t" o:connecttype="rect"/>
                </v:shapetype>
                <v:shape id="Textbox 88" o:spid="_x0000_s1026" type="#_x0000_t202" style="position:absolute;left:0;text-align:left;margin-left:292.1pt;margin-top:13.25pt;width:6.4pt;height:40.5pt;z-index:-15699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" filled="f" stroked="f">
                  <v:textbox inset="0,0,0,0">
                    <w:txbxContent>
                      <w:p w14:paraId="631D3505" w14:textId="77777777" w:rsidR="00E37508" w:rsidRDefault="00000000">
                        <w:pPr>
                          <w:pStyle w:val="BodyText"/>
                          <w:spacing w:line="213" w:lineRule="exact"/>
                          <w:rPr>
                            <w:del w:id="37" w:author="Fleischmann Martin" w:date="2024-06-24T11:15:00Z"/>
                            <w:rFonts w:ascii="Trebuchet MS"/>
                          </w:rPr>
                        </w:pPr>
                        <w:del w:id="38" w:author="Fleischmann Martin" w:date="2024-06-24T11:15:00Z">
                          <w:r>
                            <w:rPr>
                              <w:rFonts w:ascii="Trebuchet MS"/>
                              <w:spacing w:val="-10"/>
                              <w:w w:val="200"/>
                            </w:rPr>
                            <w:delText>i</w:delText>
                          </w:r>
                        </w:del>
                      </w:p>
                    </w:txbxContent>
                  </v:textbox>
                  <w10:wrap anchorx="page"/>
                </v:shape>
              </w:pict>
            </mc:Fallback>
          </mc:AlternateContent>
        </w:r>
        <w:r>
          <w:rPr>
            <w:i/>
            <w:w w:val="110"/>
          </w:rPr>
          <w:delText>S</w:delText>
        </w:r>
        <w:r>
          <w:rPr>
            <w:i/>
            <w:w w:val="110"/>
            <w:vertAlign w:val="subscript"/>
          </w:rPr>
          <w:delText>i</w:delText>
        </w:r>
        <w:r>
          <w:rPr>
            <w:i/>
            <w:spacing w:val="12"/>
            <w:w w:val="110"/>
          </w:rPr>
          <w:delText xml:space="preserve"> </w:delText>
        </w:r>
        <w:r>
          <w:rPr>
            <w:rFonts w:ascii="Lucida Sans Unicode"/>
            <w:w w:val="110"/>
          </w:rPr>
          <w:delText>=</w:delText>
        </w:r>
        <w:r>
          <w:rPr>
            <w:rFonts w:ascii="Lucida Sans Unicode"/>
            <w:spacing w:val="8"/>
            <w:w w:val="110"/>
          </w:rPr>
          <w:delText xml:space="preserve"> </w:delText>
        </w:r>
        <w:r>
          <w:rPr>
            <w:i/>
            <w:w w:val="110"/>
          </w:rPr>
          <w:delText>f</w:delText>
        </w:r>
        <w:r>
          <w:rPr>
            <w:i/>
            <w:spacing w:val="-19"/>
            <w:w w:val="110"/>
          </w:rPr>
          <w:delText xml:space="preserve"> </w:delText>
        </w:r>
        <w:r>
          <w:rPr>
            <w:rFonts w:ascii="Lucida Sans Unicode"/>
            <w:spacing w:val="-5"/>
            <w:w w:val="110"/>
          </w:rPr>
          <w:delText>(</w:delText>
        </w:r>
        <w:r>
          <w:rPr>
            <w:i/>
            <w:spacing w:val="-5"/>
            <w:w w:val="110"/>
          </w:rPr>
          <w:delText>P</w:delText>
        </w:r>
        <w:r>
          <w:rPr>
            <w:rFonts w:ascii="Lucida Sans Unicode"/>
            <w:spacing w:val="-5"/>
            <w:w w:val="110"/>
          </w:rPr>
          <w:delText>)</w:delText>
        </w:r>
      </w:del>
    </w:p>
    <w:p w14:paraId="45FFACF4" w14:textId="77777777" w:rsidR="00E37508" w:rsidRDefault="00E37508">
      <w:pPr>
        <w:spacing w:line="264" w:lineRule="exact"/>
        <w:rPr>
          <w:del w:id="39" w:author="Fleischmann Martin" w:date="2024-06-24T11:15:00Z"/>
          <w:rFonts w:ascii="Lucida Sans Unicode"/>
        </w:rPr>
        <w:sectPr w:rsidR="00E37508">
          <w:pgSz w:w="12240" w:h="15840"/>
          <w:pgMar w:top="1060" w:right="680" w:bottom="760" w:left="1300" w:header="0" w:footer="565" w:gutter="0"/>
          <w:cols w:space="720"/>
        </w:sectPr>
      </w:pPr>
    </w:p>
    <w:p w14:paraId="7C9AF802" w14:textId="77777777" w:rsidR="00E37508" w:rsidRDefault="00000000">
      <w:pPr>
        <w:spacing w:before="295" w:line="324" w:lineRule="exact"/>
        <w:jc w:val="right"/>
        <w:rPr>
          <w:del w:id="40" w:author="Fleischmann Martin" w:date="2024-06-24T11:15:00Z"/>
          <w:sz w:val="30"/>
        </w:rPr>
      </w:pPr>
      <w:del w:id="41" w:author="Fleischmann Martin" w:date="2024-06-24T11:15:00Z">
        <w:r>
          <w:rPr>
            <w:i/>
            <w:w w:val="110"/>
          </w:rPr>
          <w:delText>P</w:delText>
        </w:r>
        <w:r>
          <w:rPr>
            <w:i/>
            <w:spacing w:val="3"/>
            <w:w w:val="110"/>
          </w:rPr>
          <w:delText xml:space="preserve"> </w:delText>
        </w:r>
        <w:r>
          <w:rPr>
            <w:rFonts w:ascii="Lucida Sans Unicode" w:hAnsi="Lucida Sans Unicode"/>
            <w:w w:val="110"/>
          </w:rPr>
          <w:delText>=</w:delText>
        </w:r>
        <w:r>
          <w:rPr>
            <w:rFonts w:ascii="Lucida Sans Unicode" w:hAnsi="Lucida Sans Unicode"/>
            <w:spacing w:val="-19"/>
            <w:w w:val="110"/>
          </w:rPr>
          <w:delText xml:space="preserve"> </w:delText>
        </w:r>
        <w:r>
          <w:rPr>
            <w:spacing w:val="-10"/>
            <w:w w:val="110"/>
            <w:position w:val="-4"/>
            <w:sz w:val="30"/>
          </w:rPr>
          <w:delText>∑</w:delText>
        </w:r>
      </w:del>
    </w:p>
    <w:p w14:paraId="60297017" w14:textId="77777777" w:rsidR="00E37508" w:rsidRDefault="00000000">
      <w:pPr>
        <w:spacing w:before="141"/>
        <w:rPr>
          <w:del w:id="42" w:author="Fleischmann Martin" w:date="2024-06-24T11:15:00Z"/>
          <w:sz w:val="16"/>
        </w:rPr>
      </w:pPr>
      <w:del w:id="43" w:author="Fleischmann Martin" w:date="2024-06-24T11:15:00Z">
        <w:r>
          <w:br w:type="column"/>
        </w:r>
      </w:del>
    </w:p>
    <w:p w14:paraId="30BE1CDD" w14:textId="77777777" w:rsidR="00E37508" w:rsidRDefault="00000000">
      <w:pPr>
        <w:spacing w:line="291" w:lineRule="exact"/>
        <w:ind w:left="6"/>
        <w:rPr>
          <w:del w:id="44" w:author="Fleischmann Martin" w:date="2024-06-24T11:15:00Z"/>
          <w:i/>
          <w:sz w:val="16"/>
        </w:rPr>
      </w:pPr>
      <w:del w:id="45" w:author="Fleischmann Martin" w:date="2024-06-24T11:15:00Z">
        <w:r>
          <w:rPr>
            <w:i/>
            <w:spacing w:val="-5"/>
            <w:position w:val="4"/>
          </w:rPr>
          <w:delText>P</w:delText>
        </w:r>
        <w:r>
          <w:rPr>
            <w:i/>
            <w:spacing w:val="-5"/>
            <w:sz w:val="16"/>
          </w:rPr>
          <w:delText>k</w:delText>
        </w:r>
        <w:r>
          <w:rPr>
            <w:rFonts w:ascii="Meiryo UI" w:hAnsi="Meiryo UI"/>
            <w:i/>
            <w:spacing w:val="-5"/>
            <w:sz w:val="16"/>
          </w:rPr>
          <w:delText>−</w:delText>
        </w:r>
        <w:r>
          <w:rPr>
            <w:i/>
            <w:spacing w:val="-5"/>
            <w:sz w:val="16"/>
          </w:rPr>
          <w:delText>i</w:delText>
        </w:r>
      </w:del>
    </w:p>
    <w:p w14:paraId="08662374" w14:textId="77777777" w:rsidR="00E37508" w:rsidRDefault="00000000">
      <w:pPr>
        <w:spacing w:before="104" w:line="225" w:lineRule="exact"/>
        <w:ind w:left="704"/>
        <w:rPr>
          <w:del w:id="46" w:author="Fleischmann Martin" w:date="2024-06-24T11:15:00Z"/>
          <w:sz w:val="16"/>
        </w:rPr>
      </w:pPr>
      <w:del w:id="47" w:author="Fleischmann Martin" w:date="2024-06-24T11:15:00Z">
        <w:r>
          <w:br w:type="column"/>
        </w:r>
        <w:r>
          <w:rPr>
            <w:i/>
            <w:spacing w:val="-5"/>
            <w:sz w:val="16"/>
          </w:rPr>
          <w:delText>N</w:delText>
        </w:r>
        <w:r>
          <w:rPr>
            <w:rFonts w:ascii="Meiryo UI" w:hAnsi="Meiryo UI"/>
            <w:i/>
            <w:spacing w:val="-5"/>
            <w:sz w:val="16"/>
          </w:rPr>
          <w:delText>−</w:delText>
        </w:r>
        <w:r>
          <w:rPr>
            <w:spacing w:val="-5"/>
            <w:sz w:val="16"/>
          </w:rPr>
          <w:delText>1</w:delText>
        </w:r>
      </w:del>
    </w:p>
    <w:p w14:paraId="516AD276" w14:textId="77777777" w:rsidR="00E37508" w:rsidRDefault="00000000">
      <w:pPr>
        <w:spacing w:line="290" w:lineRule="exact"/>
        <w:ind w:left="205"/>
        <w:rPr>
          <w:del w:id="48" w:author="Fleischmann Martin" w:date="2024-06-24T11:15:00Z"/>
          <w:i/>
          <w:sz w:val="16"/>
        </w:rPr>
      </w:pPr>
      <w:del w:id="49" w:author="Fleischmann Martin" w:date="2024-06-24T11:15:00Z">
        <w:r>
          <w:rPr>
            <w:rFonts w:ascii="Lucida Sans Unicode" w:hAnsi="Lucida Sans Unicode"/>
            <w:w w:val="105"/>
            <w:position w:val="5"/>
          </w:rPr>
          <w:delText>+</w:delText>
        </w:r>
        <w:r>
          <w:rPr>
            <w:rFonts w:ascii="Lucida Sans Unicode" w:hAnsi="Lucida Sans Unicode"/>
            <w:spacing w:val="-29"/>
            <w:w w:val="105"/>
            <w:position w:val="5"/>
          </w:rPr>
          <w:delText xml:space="preserve"> </w:delText>
        </w:r>
        <w:r>
          <w:rPr>
            <w:w w:val="105"/>
            <w:sz w:val="30"/>
          </w:rPr>
          <w:delText>∑</w:delText>
        </w:r>
        <w:r>
          <w:rPr>
            <w:spacing w:val="33"/>
            <w:w w:val="105"/>
            <w:sz w:val="30"/>
          </w:rPr>
          <w:delText xml:space="preserve"> </w:delText>
        </w:r>
        <w:r>
          <w:rPr>
            <w:w w:val="105"/>
            <w:sz w:val="30"/>
          </w:rPr>
          <w:delText>∑</w:delText>
        </w:r>
        <w:r>
          <w:rPr>
            <w:spacing w:val="34"/>
            <w:w w:val="105"/>
            <w:sz w:val="30"/>
          </w:rPr>
          <w:delText xml:space="preserve"> </w:delText>
        </w:r>
        <w:r>
          <w:rPr>
            <w:i/>
            <w:spacing w:val="-5"/>
            <w:w w:val="105"/>
            <w:position w:val="5"/>
          </w:rPr>
          <w:delText>w</w:delText>
        </w:r>
        <w:r>
          <w:rPr>
            <w:i/>
            <w:spacing w:val="-5"/>
            <w:w w:val="105"/>
            <w:position w:val="1"/>
            <w:sz w:val="16"/>
          </w:rPr>
          <w:delText>ij</w:delText>
        </w:r>
      </w:del>
    </w:p>
    <w:p w14:paraId="0A18D0FD" w14:textId="77777777" w:rsidR="00E37508" w:rsidRDefault="00000000">
      <w:pPr>
        <w:spacing w:line="619" w:lineRule="exact"/>
        <w:rPr>
          <w:del w:id="50" w:author="Fleischmann Martin" w:date="2024-06-24T11:15:00Z"/>
          <w:rFonts w:ascii="Trebuchet MS" w:hAnsi="Trebuchet MS"/>
        </w:rPr>
      </w:pPr>
      <w:del w:id="51" w:author="Fleischmann Martin" w:date="2024-06-24T11:15:00Z">
        <w:r>
          <w:br w:type="column"/>
        </w:r>
        <w:r>
          <w:rPr>
            <w:i/>
            <w:spacing w:val="-2"/>
            <w:position w:val="4"/>
          </w:rPr>
          <w:delText>P</w:delText>
        </w:r>
        <w:r>
          <w:rPr>
            <w:i/>
            <w:spacing w:val="-2"/>
            <w:sz w:val="16"/>
          </w:rPr>
          <w:delText>k</w:delText>
        </w:r>
        <w:r>
          <w:rPr>
            <w:rFonts w:ascii="Meiryo UI" w:hAnsi="Meiryo UI"/>
            <w:i/>
            <w:spacing w:val="-2"/>
            <w:sz w:val="16"/>
          </w:rPr>
          <w:delText>−</w:delText>
        </w:r>
        <w:r>
          <w:rPr>
            <w:i/>
            <w:spacing w:val="-2"/>
            <w:sz w:val="16"/>
          </w:rPr>
          <w:delText>j</w:delText>
        </w:r>
        <w:r>
          <w:rPr>
            <w:i/>
            <w:spacing w:val="-15"/>
            <w:sz w:val="16"/>
          </w:rPr>
          <w:delText xml:space="preserve"> </w:delText>
        </w:r>
        <w:r>
          <w:rPr>
            <w:rFonts w:ascii="Trebuchet MS" w:hAnsi="Trebuchet MS"/>
            <w:spacing w:val="-10"/>
            <w:w w:val="170"/>
            <w:position w:val="41"/>
          </w:rPr>
          <w:delText>l</w:delText>
        </w:r>
      </w:del>
    </w:p>
    <w:p w14:paraId="75161E66" w14:textId="77777777" w:rsidR="00E37508" w:rsidRDefault="00000000">
      <w:pPr>
        <w:spacing w:before="30"/>
        <w:rPr>
          <w:del w:id="52" w:author="Fleischmann Martin" w:date="2024-06-24T11:15:00Z"/>
          <w:rFonts w:ascii="Trebuchet MS"/>
        </w:rPr>
      </w:pPr>
      <w:del w:id="53" w:author="Fleischmann Martin" w:date="2024-06-24T11:15:00Z">
        <w:r>
          <w:br w:type="column"/>
        </w:r>
      </w:del>
    </w:p>
    <w:p w14:paraId="6C991A80" w14:textId="77777777" w:rsidR="00E37508" w:rsidRDefault="00000000">
      <w:pPr>
        <w:pStyle w:val="BodyText"/>
        <w:ind w:right="729"/>
        <w:jc w:val="right"/>
        <w:rPr>
          <w:del w:id="54" w:author="Fleischmann Martin" w:date="2024-06-24T11:15:00Z"/>
        </w:rPr>
      </w:pPr>
      <w:del w:id="55" w:author="Fleischmann Martin" w:date="2024-06-24T11:15:00Z">
        <w:r>
          <w:rPr>
            <w:spacing w:val="-5"/>
            <w:w w:val="95"/>
          </w:rPr>
          <w:delText>(1)</w:delText>
        </w:r>
      </w:del>
    </w:p>
    <w:p w14:paraId="489A8C79" w14:textId="77777777" w:rsidR="00E37508" w:rsidRDefault="00E37508">
      <w:pPr>
        <w:jc w:val="right"/>
        <w:rPr>
          <w:del w:id="56" w:author="Fleischmann Martin" w:date="2024-06-24T11:15:00Z"/>
        </w:rPr>
        <w:sectPr w:rsidR="00E37508">
          <w:type w:val="continuous"/>
          <w:pgSz w:w="12240" w:h="15840"/>
          <w:pgMar w:top="1320" w:right="680" w:bottom="280" w:left="1300" w:header="0" w:footer="565" w:gutter="0"/>
          <w:cols w:num="5" w:space="720" w:equalWidth="0">
            <w:col w:w="4015" w:space="40"/>
            <w:col w:w="375" w:space="39"/>
            <w:col w:w="1348" w:space="18"/>
            <w:col w:w="517" w:space="40"/>
            <w:col w:w="3868"/>
          </w:cols>
        </w:sectPr>
      </w:pPr>
    </w:p>
    <w:p w14:paraId="6C0BCE0E" w14:textId="77777777" w:rsidR="00E37508" w:rsidRDefault="00000000">
      <w:pPr>
        <w:tabs>
          <w:tab w:val="left" w:pos="1112"/>
          <w:tab w:val="left" w:pos="1460"/>
        </w:tabs>
        <w:spacing w:line="97" w:lineRule="exact"/>
        <w:ind w:right="1029"/>
        <w:jc w:val="center"/>
        <w:rPr>
          <w:del w:id="57" w:author="Fleischmann Martin" w:date="2024-06-24T11:15:00Z"/>
          <w:i/>
          <w:sz w:val="16"/>
        </w:rPr>
      </w:pPr>
      <w:del w:id="58" w:author="Fleischmann Martin" w:date="2024-06-24T11:15:00Z">
        <w:r>
          <w:rPr>
            <w:noProof/>
          </w:rPr>
          <mc:AlternateContent>
            <mc:Choice Requires="wps">
              <w:drawing>
                <wp:anchor distT="0" distB="0" distL="0" distR="0" simplePos="0" relativeHeight="487616000" behindDoc="1" locked="0" layoutInCell="1" allowOverlap="1" wp14:anchorId="40D16F07" wp14:editId="3D9D3A35">
                  <wp:simplePos x="0" y="0"/>
                  <wp:positionH relativeFrom="page">
                    <wp:posOffset>3773487</wp:posOffset>
                  </wp:positionH>
                  <wp:positionV relativeFrom="paragraph">
                    <wp:posOffset>68079</wp:posOffset>
                  </wp:positionV>
                  <wp:extent cx="1022985" cy="15367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2985" cy="153670"/>
                          </a:xfrm>
                          <a:prstGeom prst="rect">
                            <a:avLst/>
                          </a:prstGeom>
                        </wps:spPr>
                        <wps:txbx>
                          <w:txbxContent>
                            <w:p w14:paraId="60B6D262" w14:textId="77777777" w:rsidR="00E37508" w:rsidRDefault="00000000">
                              <w:pPr>
                                <w:tabs>
                                  <w:tab w:val="left" w:pos="696"/>
                                  <w:tab w:val="left" w:pos="907"/>
                                  <w:tab w:val="left" w:pos="1610"/>
                                </w:tabs>
                                <w:spacing w:line="242" w:lineRule="exact"/>
                                <w:rPr>
                                  <w:del w:id="59" w:author="Fleischmann Martin" w:date="2024-06-24T11:15:00Z"/>
                                  <w:rFonts w:ascii="Times New Roman"/>
                                </w:rPr>
                              </w:pPr>
                              <w:del w:id="60" w:author="Fleischmann Martin" w:date="2024-06-24T11:15:00Z">
                                <w:r>
                                  <w:rPr>
                                    <w:rFonts w:ascii="Times New Roman"/>
                                    <w:w w:val="99"/>
                                    <w:u w:val="thick"/>
                                  </w:rPr>
                                  <w:delText xml:space="preserve"> </w:delText>
                                </w:r>
                                <w:r>
                                  <w:rPr>
                                    <w:rFonts w:ascii="Times New Roman"/>
                                    <w:u w:val="thick"/>
                                  </w:rPr>
                                  <w:tab/>
                                </w:r>
                                <w:r>
                                  <w:rPr>
                                    <w:rFonts w:ascii="Times New Roman"/>
                                  </w:rPr>
                                  <w:tab/>
                                </w:r>
                                <w:r>
                                  <w:rPr>
                                    <w:rFonts w:ascii="Times New Roman"/>
                                    <w:w w:val="99"/>
                                    <w:u w:val="thick"/>
                                  </w:rPr>
                                  <w:delText xml:space="preserve"> </w:delText>
                                </w:r>
                                <w:r>
                                  <w:rPr>
                                    <w:rFonts w:ascii="Times New Roman"/>
                                    <w:u w:val="thick"/>
                                  </w:rPr>
                                  <w:tab/>
                                </w:r>
                              </w:del>
                            </w:p>
                          </w:txbxContent>
                        </wps:txbx>
                        <wps:bodyPr wrap="square" lIns="0" tIns="0" rIns="0" bIns="0" rtlCol="0">
                          <a:noAutofit/>
                        </wps:bodyPr>
                      </wps:wsp>
                    </a:graphicData>
                  </a:graphic>
                </wp:anchor>
              </w:drawing>
            </mc:Choice>
            <mc:Fallback>
              <w:pict>
                <v:shape w14:anchorId="40D16F07" id="Textbox 89" o:spid="_x0000_s1027" type="#_x0000_t202" style="position:absolute;left:0;text-align:left;margin-left:297.1pt;margin-top:5.35pt;width:80.55pt;height:12.1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" filled="f" stroked="f">
                  <v:textbox inset="0,0,0,0">
                    <w:txbxContent>
                      <w:p w14:paraId="60B6D262" w14:textId="77777777" w:rsidR="00E37508" w:rsidRDefault="00000000">
                        <w:pPr>
                          <w:tabs>
                            <w:tab w:val="left" w:pos="696"/>
                            <w:tab w:val="left" w:pos="907"/>
                            <w:tab w:val="left" w:pos="1610"/>
                          </w:tabs>
                          <w:spacing w:line="242" w:lineRule="exact"/>
                          <w:rPr>
                            <w:del w:id="61" w:author="Fleischmann Martin" w:date="2024-06-24T11:15:00Z"/>
                            <w:rFonts w:ascii="Times New Roman"/>
                          </w:rPr>
                        </w:pPr>
                        <w:del w:id="62" w:author="Fleischmann Martin" w:date="2024-06-24T11:15:00Z">
                          <w:r>
                            <w:rPr>
                              <w:rFonts w:ascii="Times New Roman"/>
                              <w:w w:val="99"/>
                              <w:u w:val="thick"/>
                            </w:rPr>
                            <w:delText xml:space="preserve"> </w:delText>
                          </w:r>
                          <w:r>
                            <w:rPr>
                              <w:rFonts w:ascii="Times New Roman"/>
                              <w:u w:val="thick"/>
                            </w:rPr>
                            <w:tab/>
                          </w:r>
                          <w:r>
                            <w:rPr>
                              <w:rFonts w:ascii="Times New Roman"/>
                            </w:rPr>
                            <w:tab/>
                          </w:r>
                          <w:r>
                            <w:rPr>
                              <w:rFonts w:ascii="Times New Roman"/>
                              <w:w w:val="99"/>
                              <w:u w:val="thick"/>
                            </w:rPr>
                            <w:delText xml:space="preserve"> </w:delText>
                          </w:r>
                          <w:r>
                            <w:rPr>
                              <w:rFonts w:ascii="Times New Roman"/>
                              <w:u w:val="thick"/>
                            </w:rPr>
                            <w:tab/>
                          </w:r>
                        </w:del>
                      </w:p>
                    </w:txbxContent>
                  </v:textbox>
                  <w10:wrap anchorx="page"/>
                </v:shape>
              </w:pict>
            </mc:Fallback>
          </mc:AlternateContent>
        </w:r>
        <w:r>
          <w:rPr>
            <w:i/>
            <w:spacing w:val="-10"/>
            <w:sz w:val="16"/>
          </w:rPr>
          <w:delText>k</w:delText>
        </w:r>
        <w:r>
          <w:rPr>
            <w:i/>
            <w:sz w:val="16"/>
          </w:rPr>
          <w:tab/>
        </w:r>
        <w:r>
          <w:rPr>
            <w:i/>
            <w:spacing w:val="-10"/>
            <w:sz w:val="16"/>
          </w:rPr>
          <w:delText>k</w:delText>
        </w:r>
        <w:r>
          <w:rPr>
            <w:i/>
            <w:sz w:val="16"/>
          </w:rPr>
          <w:tab/>
        </w:r>
        <w:r>
          <w:rPr>
            <w:i/>
            <w:spacing w:val="-10"/>
            <w:sz w:val="16"/>
          </w:rPr>
          <w:delText>j</w:delText>
        </w:r>
      </w:del>
    </w:p>
    <w:p w14:paraId="1BECCF99" w14:textId="77777777" w:rsidR="00E37508" w:rsidRDefault="00E37508">
      <w:pPr>
        <w:spacing w:line="97" w:lineRule="exact"/>
        <w:jc w:val="center"/>
        <w:rPr>
          <w:del w:id="63" w:author="Fleischmann Martin" w:date="2024-06-24T11:15:00Z"/>
          <w:sz w:val="16"/>
        </w:rPr>
        <w:sectPr w:rsidR="00E37508">
          <w:type w:val="continuous"/>
          <w:pgSz w:w="12240" w:h="15840"/>
          <w:pgMar w:top="1320" w:right="680" w:bottom="280" w:left="1300" w:header="0" w:footer="565" w:gutter="0"/>
          <w:cols w:space="720"/>
        </w:sectPr>
      </w:pPr>
    </w:p>
    <w:p w14:paraId="66E4D242" w14:textId="77777777" w:rsidR="00E37508" w:rsidRDefault="00000000">
      <w:pPr>
        <w:spacing w:line="412" w:lineRule="exact"/>
        <w:jc w:val="right"/>
        <w:rPr>
          <w:del w:id="64" w:author="Fleischmann Martin" w:date="2024-06-24T11:15:00Z"/>
          <w:rFonts w:ascii="Trebuchet MS"/>
        </w:rPr>
      </w:pPr>
      <w:del w:id="65" w:author="Fleischmann Martin" w:date="2024-06-24T11:15:00Z">
        <w:r>
          <w:rPr>
            <w:noProof/>
          </w:rPr>
          <mc:AlternateContent>
            <mc:Choice Requires="wps">
              <w:drawing>
                <wp:anchor distT="0" distB="0" distL="0" distR="0" simplePos="0" relativeHeight="487613952" behindDoc="1" locked="0" layoutInCell="1" allowOverlap="1" wp14:anchorId="53CED4DA" wp14:editId="40C8819E">
                  <wp:simplePos x="0" y="0"/>
                  <wp:positionH relativeFrom="page">
                    <wp:posOffset>3290036</wp:posOffset>
                  </wp:positionH>
                  <wp:positionV relativeFrom="paragraph">
                    <wp:posOffset>87809</wp:posOffset>
                  </wp:positionV>
                  <wp:extent cx="79375" cy="1651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375" cy="16510"/>
                          </a:xfrm>
                          <a:custGeom>
                            <a:avLst/>
                            <a:gdLst/>
                            <a:ahLst/>
                            <a:cxnLst/>
                            <a:rect l="l" t="t" r="r" b="b"/>
                            <a:pathLst>
                              <a:path w="79375" h="16510">
                                <a:moveTo>
                                  <a:pt x="79324" y="0"/>
                                </a:moveTo>
                                <a:lnTo>
                                  <a:pt x="0" y="0"/>
                                </a:lnTo>
                                <a:lnTo>
                                  <a:pt x="0" y="16484"/>
                                </a:lnTo>
                                <a:lnTo>
                                  <a:pt x="79324" y="16484"/>
                                </a:lnTo>
                                <a:lnTo>
                                  <a:pt x="79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59.058014pt;margin-top:6.914124pt;width:6.246pt;height:1.298pt;mso-position-horizontal-relative:page;mso-position-vertical-relative:paragraph;z-index:-17902080" id="docshape84" filled="true" fillcolor="#000000" stroked="false">
                  <v:fill type="solid"/>
                  <w10:wrap type="none"/>
                </v:rect>
              </w:pict>
            </mc:Fallback>
          </mc:AlternateContent>
        </w:r>
        <w:r>
          <w:rPr>
            <w:noProof/>
          </w:rPr>
          <mc:AlternateContent>
            <mc:Choice Requires="wps">
              <w:drawing>
                <wp:anchor distT="0" distB="0" distL="0" distR="0" simplePos="0" relativeHeight="487614976" behindDoc="1" locked="0" layoutInCell="1" allowOverlap="1" wp14:anchorId="67215CBE" wp14:editId="05EFD6C5">
                  <wp:simplePos x="0" y="0"/>
                  <wp:positionH relativeFrom="page">
                    <wp:posOffset>3500970</wp:posOffset>
                  </wp:positionH>
                  <wp:positionV relativeFrom="paragraph">
                    <wp:posOffset>87809</wp:posOffset>
                  </wp:positionV>
                  <wp:extent cx="79375" cy="16510"/>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375" cy="16510"/>
                          </a:xfrm>
                          <a:custGeom>
                            <a:avLst/>
                            <a:gdLst/>
                            <a:ahLst/>
                            <a:cxnLst/>
                            <a:rect l="l" t="t" r="r" b="b"/>
                            <a:pathLst>
                              <a:path w="79375" h="16510">
                                <a:moveTo>
                                  <a:pt x="79324" y="0"/>
                                </a:moveTo>
                                <a:lnTo>
                                  <a:pt x="0" y="0"/>
                                </a:lnTo>
                                <a:lnTo>
                                  <a:pt x="0" y="16484"/>
                                </a:lnTo>
                                <a:lnTo>
                                  <a:pt x="79324" y="16484"/>
                                </a:lnTo>
                                <a:lnTo>
                                  <a:pt x="793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275.666992pt;margin-top:6.914124pt;width:6.246pt;height:1.298pt;mso-position-horizontal-relative:page;mso-position-vertical-relative:paragraph;z-index:-17901568" id="docshape85" filled="true" fillcolor="#000000" stroked="false">
                  <v:fill type="solid"/>
                  <w10:wrap type="none"/>
                </v:rect>
              </w:pict>
            </mc:Fallback>
          </mc:AlternateContent>
        </w:r>
        <w:r>
          <w:rPr>
            <w:rFonts w:ascii="Trebuchet MS"/>
            <w:spacing w:val="-22"/>
            <w:w w:val="95"/>
            <w:position w:val="21"/>
          </w:rPr>
          <w:delText>,</w:delText>
        </w:r>
        <w:r>
          <w:rPr>
            <w:spacing w:val="-22"/>
            <w:w w:val="95"/>
            <w:sz w:val="16"/>
          </w:rPr>
          <w:delText>bas</w:delText>
        </w:r>
        <w:r>
          <w:rPr>
            <w:rFonts w:ascii="Trebuchet MS"/>
            <w:spacing w:val="-22"/>
            <w:w w:val="95"/>
            <w:position w:val="21"/>
          </w:rPr>
          <w:delText>..</w:delText>
        </w:r>
        <w:r>
          <w:rPr>
            <w:spacing w:val="-22"/>
            <w:w w:val="95"/>
            <w:sz w:val="16"/>
          </w:rPr>
          <w:delText>e</w:delText>
        </w:r>
        <w:r>
          <w:rPr>
            <w:rFonts w:ascii="Trebuchet MS"/>
            <w:spacing w:val="-22"/>
            <w:w w:val="95"/>
            <w:position w:val="21"/>
          </w:rPr>
          <w:delText>,.</w:delText>
        </w:r>
        <w:r>
          <w:rPr>
            <w:spacing w:val="-22"/>
            <w:w w:val="95"/>
            <w:sz w:val="16"/>
          </w:rPr>
          <w:delText>line</w:delText>
        </w:r>
        <w:r>
          <w:rPr>
            <w:rFonts w:ascii="Trebuchet MS"/>
            <w:spacing w:val="-22"/>
            <w:w w:val="95"/>
            <w:position w:val="21"/>
          </w:rPr>
          <w:delText>.,</w:delText>
        </w:r>
      </w:del>
    </w:p>
    <w:p w14:paraId="73631839" w14:textId="77777777" w:rsidR="00E37508" w:rsidRDefault="00000000">
      <w:pPr>
        <w:tabs>
          <w:tab w:val="left" w:pos="859"/>
          <w:tab w:val="left" w:pos="1774"/>
        </w:tabs>
        <w:spacing w:line="235" w:lineRule="auto"/>
        <w:ind w:left="62"/>
        <w:rPr>
          <w:del w:id="66" w:author="Fleischmann Martin" w:date="2024-06-24T11:15:00Z"/>
          <w:rFonts w:ascii="Trebuchet MS"/>
        </w:rPr>
      </w:pPr>
      <w:del w:id="67" w:author="Fleischmann Martin" w:date="2024-06-24T11:15:00Z">
        <w:r>
          <w:br w:type="column"/>
        </w:r>
        <w:r>
          <w:rPr>
            <w:rFonts w:ascii="Trebuchet MS"/>
            <w:spacing w:val="-10"/>
          </w:rPr>
          <w:delText>,</w:delText>
        </w:r>
        <w:r>
          <w:rPr>
            <w:rFonts w:ascii="Trebuchet MS"/>
          </w:rPr>
          <w:tab/>
        </w:r>
        <w:r>
          <w:rPr>
            <w:spacing w:val="-84"/>
            <w:w w:val="121"/>
            <w:position w:val="-18"/>
            <w:sz w:val="16"/>
          </w:rPr>
          <w:delText>w</w:delText>
        </w:r>
        <w:r>
          <w:rPr>
            <w:rFonts w:ascii="Trebuchet MS"/>
            <w:spacing w:val="43"/>
            <w:w w:val="74"/>
          </w:rPr>
          <w:delText>.</w:delText>
        </w:r>
        <w:r>
          <w:rPr>
            <w:rFonts w:ascii="Trebuchet MS"/>
            <w:spacing w:val="48"/>
            <w:w w:val="74"/>
          </w:rPr>
          <w:delText>.</w:delText>
        </w:r>
        <w:r>
          <w:rPr>
            <w:rFonts w:ascii="Trebuchet MS"/>
            <w:spacing w:val="-33"/>
            <w:w w:val="74"/>
          </w:rPr>
          <w:delText>,.</w:delText>
        </w:r>
        <w:r>
          <w:rPr>
            <w:spacing w:val="43"/>
            <w:w w:val="120"/>
            <w:position w:val="-18"/>
            <w:sz w:val="16"/>
          </w:rPr>
          <w:delText>x</w:delText>
        </w:r>
        <w:r>
          <w:rPr>
            <w:position w:val="-18"/>
            <w:sz w:val="16"/>
          </w:rPr>
          <w:tab/>
        </w:r>
        <w:r>
          <w:rPr>
            <w:rFonts w:ascii="Trebuchet MS"/>
            <w:spacing w:val="-5"/>
            <w:w w:val="90"/>
          </w:rPr>
          <w:delText>.,</w:delText>
        </w:r>
      </w:del>
    </w:p>
    <w:p w14:paraId="3BA53247" w14:textId="77777777" w:rsidR="00E37508" w:rsidRDefault="00E37508">
      <w:pPr>
        <w:spacing w:line="235" w:lineRule="auto"/>
        <w:rPr>
          <w:del w:id="68" w:author="Fleischmann Martin" w:date="2024-06-24T11:15:00Z"/>
          <w:rFonts w:ascii="Trebuchet MS"/>
        </w:rPr>
        <w:sectPr w:rsidR="00E37508">
          <w:type w:val="continuous"/>
          <w:pgSz w:w="12240" w:h="15840"/>
          <w:pgMar w:top="1320" w:right="680" w:bottom="280" w:left="1300" w:header="0" w:footer="565" w:gutter="0"/>
          <w:cols w:num="2" w:space="720" w:equalWidth="0">
            <w:col w:w="4440" w:space="40"/>
            <w:col w:w="5780"/>
          </w:cols>
        </w:sectPr>
      </w:pPr>
    </w:p>
    <w:p w14:paraId="3EFCD7D2" w14:textId="4717E349" w:rsidR="00AC5CA3" w:rsidRPr="002B6473" w:rsidRDefault="002B6473" w:rsidP="00AC5CA3">
      <w:pPr>
        <w:pStyle w:val="BodyText"/>
        <w:spacing w:before="177"/>
        <w:ind w:right="729"/>
        <w:rPr>
          <w:ins w:id="69" w:author="Fleischmann Martin" w:date="2024-06-24T11:15:00Z"/>
          <w:rFonts w:ascii="Trebuchet MS"/>
        </w:rPr>
      </w:pPr>
      <m:oMathPara>
        <m:oMath>
          <m:sSub>
            <m:sSubPr>
              <m:ctrlPr>
                <w:ins w:id="70" w:author="Fleischmann Martin" w:date="2024-06-24T11:15:00Z">
                  <w:rPr>
                    <w:rFonts w:ascii="Cambria Math" w:hAnsi="Cambria Math"/>
                    <w:i/>
                  </w:rPr>
                </w:ins>
              </m:ctrlPr>
            </m:sSubPr>
            <m:e>
              <m:r>
                <w:ins w:id="71" w:author="Fleischmann Martin" w:date="2024-06-24T11:15:00Z">
                  <w:rPr>
                    <w:rFonts w:ascii="Cambria Math" w:hAnsi="Cambria Math"/>
                  </w:rPr>
                  <m:t>S</m:t>
                </w:ins>
              </m:r>
            </m:e>
            <m:sub>
              <m:r>
                <w:ins w:id="72" w:author="Fleischmann Martin" w:date="2024-06-24T11:15:00Z">
                  <w:rPr>
                    <w:rFonts w:ascii="Cambria Math" w:hAnsi="Cambria Math"/>
                  </w:rPr>
                  <m:t>i</m:t>
                </w:ins>
              </m:r>
            </m:sub>
          </m:sSub>
          <m:r>
            <w:ins w:id="73" w:author="Fleischmann Martin" w:date="2024-06-24T11:15:00Z">
              <w:rPr>
                <w:rFonts w:ascii="Cambria Math" w:hAnsi="Cambria Math"/>
              </w:rPr>
              <m:t xml:space="preserve"> = f</m:t>
            </w:ins>
          </m:r>
          <m:d>
            <m:dPr>
              <m:ctrlPr>
                <w:ins w:id="74" w:author="Fleischmann Martin" w:date="2024-06-24T11:15:00Z">
                  <w:rPr>
                    <w:rFonts w:ascii="Cambria Math" w:hAnsi="Cambria Math"/>
                  </w:rPr>
                </w:ins>
              </m:ctrlPr>
            </m:dPr>
            <m:e>
              <m:r>
                <w:ins w:id="75" w:author="Fleischmann Martin" w:date="2024-06-24T11:15:00Z">
                  <w:rPr>
                    <w:rFonts w:ascii="Cambria Math" w:hAnsi="Cambria Math"/>
                  </w:rPr>
                  <m:t>P</m:t>
                </w:ins>
              </m:r>
            </m:e>
          </m:d>
        </m:oMath>
      </m:oMathPara>
    </w:p>
    <w:p w14:paraId="1F1E6681" w14:textId="30D60153" w:rsidR="002B6473" w:rsidRPr="002B6473" w:rsidRDefault="002B6473" w:rsidP="00AC5CA3">
      <w:pPr>
        <w:pStyle w:val="BodyText"/>
        <w:spacing w:before="177"/>
        <w:ind w:right="729"/>
        <w:rPr>
          <w:ins w:id="76" w:author="Fleischmann Martin" w:date="2024-06-24T11:15:00Z"/>
          <w:rFonts w:ascii="Trebuchet MS"/>
        </w:rPr>
      </w:pPr>
      <m:oMathPara>
        <m:oMath>
          <m:eqArr>
            <m:eqArrPr>
              <m:maxDist m:val="1"/>
              <m:ctrlPr>
                <w:ins w:id="77" w:author="Fleischmann Martin" w:date="2024-06-24T11:15:00Z">
                  <w:rPr>
                    <w:rFonts w:ascii="Cambria Math" w:hAnsi="Cambria Math"/>
                    <w:i/>
                  </w:rPr>
                </w:ins>
              </m:ctrlPr>
            </m:eqArrPr>
            <m:e>
              <m:r>
                <w:ins w:id="78" w:author="Fleischmann Martin" w:date="2024-06-24T11:15:00Z">
                  <w:rPr>
                    <w:rFonts w:ascii="Cambria Math" w:hAnsi="Cambria Math"/>
                  </w:rPr>
                  <m:t>P=</m:t>
                </w:ins>
              </m:r>
              <m:limLow>
                <m:limLowPr>
                  <m:ctrlPr>
                    <w:ins w:id="79" w:author="Fleischmann Martin" w:date="2024-06-24T11:15:00Z">
                      <w:rPr>
                        <w:rFonts w:ascii="Cambria Math" w:hAnsi="Cambria Math"/>
                        <w:i/>
                      </w:rPr>
                    </w:ins>
                  </m:ctrlPr>
                </m:limLowPr>
                <m:e>
                  <m:groupChr>
                    <m:groupChrPr>
                      <m:ctrlPr>
                        <w:ins w:id="80" w:author="Fleischmann Martin" w:date="2024-06-24T11:15:00Z">
                          <w:rPr>
                            <w:rFonts w:ascii="Cambria Math" w:hAnsi="Cambria Math"/>
                            <w:i/>
                          </w:rPr>
                        </w:ins>
                      </m:ctrlPr>
                    </m:groupChrPr>
                    <m:e>
                      <m:nary>
                        <m:naryPr>
                          <m:chr m:val="∑"/>
                          <m:limLoc m:val="undOvr"/>
                          <m:supHide m:val="1"/>
                          <m:ctrlPr>
                            <w:ins w:id="81" w:author="Fleischmann Martin" w:date="2024-06-24T11:15:00Z">
                              <w:rPr>
                                <w:rFonts w:ascii="Cambria Math" w:hAnsi="Cambria Math"/>
                              </w:rPr>
                            </w:ins>
                          </m:ctrlPr>
                        </m:naryPr>
                        <m:sub>
                          <m:r>
                            <w:ins w:id="82" w:author="Fleischmann Martin" w:date="2024-06-24T11:15:00Z">
                              <w:rPr>
                                <w:rFonts w:ascii="Cambria Math" w:hAnsi="Cambria Math"/>
                              </w:rPr>
                              <m:t>k</m:t>
                            </w:ins>
                          </m:r>
                        </m:sub>
                        <m:sup>
                          <m:r>
                            <w:ins w:id="83" w:author="Fleischmann Martin" w:date="2024-06-24T11:15:00Z">
                              <w:rPr>
                                <w:rFonts w:ascii="Cambria Math" w:hAnsi="Cambria Math"/>
                              </w:rPr>
                              <m:t>​</m:t>
                            </w:ins>
                          </m:r>
                        </m:sup>
                        <m:e>
                          <m:sSub>
                            <m:sSubPr>
                              <m:ctrlPr>
                                <w:ins w:id="84" w:author="Fleischmann Martin" w:date="2024-06-24T11:15:00Z">
                                  <w:rPr>
                                    <w:rFonts w:ascii="Cambria Math" w:hAnsi="Cambria Math"/>
                                  </w:rPr>
                                </w:ins>
                              </m:ctrlPr>
                            </m:sSubPr>
                            <m:e>
                              <m:r>
                                <w:ins w:id="85" w:author="Fleischmann Martin" w:date="2024-06-24T11:15:00Z">
                                  <w:rPr>
                                    <w:rFonts w:ascii="Cambria Math" w:hAnsi="Cambria Math"/>
                                  </w:rPr>
                                  <m:t>P</m:t>
                                </w:ins>
                              </m:r>
                            </m:e>
                            <m:sub>
                              <m:r>
                                <w:ins w:id="86" w:author="Fleischmann Martin" w:date="2024-06-24T11:15:00Z">
                                  <w:rPr>
                                    <w:rFonts w:ascii="Cambria Math" w:hAnsi="Cambria Math"/>
                                  </w:rPr>
                                  <m:t>k</m:t>
                                </w:ins>
                              </m:r>
                              <m:r>
                                <w:ins w:id="87" w:author="Fleischmann Martin" w:date="2024-06-24T11:15:00Z">
                                  <m:rPr>
                                    <m:sty m:val="p"/>
                                  </m:rPr>
                                  <w:rPr>
                                    <w:rFonts w:ascii="Cambria Math" w:hAnsi="Cambria Math"/>
                                  </w:rPr>
                                  <m:t>-</m:t>
                                </w:ins>
                              </m:r>
                              <m:r>
                                <w:ins w:id="88" w:author="Fleischmann Martin" w:date="2024-06-24T11:15:00Z">
                                  <w:rPr>
                                    <w:rFonts w:ascii="Cambria Math" w:hAnsi="Cambria Math"/>
                                  </w:rPr>
                                  <m:t>i</m:t>
                                </w:ins>
                              </m:r>
                            </m:sub>
                          </m:sSub>
                        </m:e>
                      </m:nary>
                    </m:e>
                  </m:groupChr>
                </m:e>
                <m:lim>
                  <m:r>
                    <w:ins w:id="89" w:author="Fleischmann Martin" w:date="2024-06-24T11:15:00Z">
                      <w:rPr>
                        <w:rFonts w:ascii="Cambria Math" w:hAnsi="Cambria Math"/>
                      </w:rPr>
                      <m:t>baseline</m:t>
                    </w:ins>
                  </m:r>
                </m:lim>
              </m:limLow>
              <m:limLow>
                <m:limLowPr>
                  <m:ctrlPr>
                    <w:ins w:id="90" w:author="Fleischmann Martin" w:date="2024-06-24T11:15:00Z">
                      <w:rPr>
                        <w:rFonts w:ascii="Cambria Math" w:hAnsi="Cambria Math"/>
                        <w:i/>
                      </w:rPr>
                    </w:ins>
                  </m:ctrlPr>
                </m:limLowPr>
                <m:e>
                  <m:groupChr>
                    <m:groupChrPr>
                      <m:ctrlPr>
                        <w:ins w:id="91" w:author="Fleischmann Martin" w:date="2024-06-24T11:15:00Z">
                          <w:rPr>
                            <w:rFonts w:ascii="Cambria Math" w:hAnsi="Cambria Math"/>
                            <w:i/>
                          </w:rPr>
                        </w:ins>
                      </m:ctrlPr>
                    </m:groupChrPr>
                    <m:e>
                      <m:d>
                        <m:dPr>
                          <m:begChr m:val="["/>
                          <m:endChr m:val="]"/>
                          <m:ctrlPr>
                            <w:ins w:id="92" w:author="Fleischmann Martin" w:date="2024-06-24T11:15:00Z">
                              <w:rPr>
                                <w:rFonts w:ascii="Cambria Math" w:hAnsi="Cambria Math"/>
                              </w:rPr>
                            </w:ins>
                          </m:ctrlPr>
                        </m:dPr>
                        <m:e>
                          <m:r>
                            <w:ins w:id="93" w:author="Fleischmann Martin" w:date="2024-06-24T11:15:00Z">
                              <m:rPr>
                                <m:sty m:val="p"/>
                              </m:rPr>
                              <w:rPr>
                                <w:rFonts w:ascii="Cambria Math" w:hAnsi="Cambria Math"/>
                              </w:rPr>
                              <m:t>+</m:t>
                            </w:ins>
                          </m:r>
                          <m:nary>
                            <m:naryPr>
                              <m:chr m:val="∑"/>
                              <m:limLoc m:val="undOvr"/>
                              <m:supHide m:val="1"/>
                              <m:ctrlPr>
                                <w:ins w:id="94" w:author="Fleischmann Martin" w:date="2024-06-24T11:15:00Z">
                                  <w:rPr>
                                    <w:rFonts w:ascii="Cambria Math" w:hAnsi="Cambria Math"/>
                                  </w:rPr>
                                </w:ins>
                              </m:ctrlPr>
                            </m:naryPr>
                            <m:sub>
                              <m:r>
                                <w:ins w:id="95" w:author="Fleischmann Martin" w:date="2024-06-24T11:15:00Z">
                                  <w:rPr>
                                    <w:rFonts w:ascii="Cambria Math" w:hAnsi="Cambria Math"/>
                                  </w:rPr>
                                  <m:t>k</m:t>
                                </w:ins>
                              </m:r>
                            </m:sub>
                            <m:sup>
                              <m:r>
                                <w:ins w:id="96" w:author="Fleischmann Martin" w:date="2024-06-24T11:15:00Z">
                                  <w:rPr>
                                    <w:rFonts w:ascii="Cambria Math" w:hAnsi="Cambria Math"/>
                                  </w:rPr>
                                  <m:t>​</m:t>
                                </w:ins>
                              </m:r>
                            </m:sup>
                            <m:e>
                              <m:nary>
                                <m:naryPr>
                                  <m:chr m:val="∑"/>
                                  <m:limLoc m:val="undOvr"/>
                                  <m:ctrlPr>
                                    <w:ins w:id="97" w:author="Fleischmann Martin" w:date="2024-06-24T11:15:00Z">
                                      <w:rPr>
                                        <w:rFonts w:ascii="Cambria Math" w:hAnsi="Cambria Math"/>
                                      </w:rPr>
                                    </w:ins>
                                  </m:ctrlPr>
                                </m:naryPr>
                                <m:sub>
                                  <m:r>
                                    <w:ins w:id="98" w:author="Fleischmann Martin" w:date="2024-06-24T11:15:00Z">
                                      <w:rPr>
                                        <w:rFonts w:ascii="Cambria Math" w:hAnsi="Cambria Math"/>
                                      </w:rPr>
                                      <m:t>j</m:t>
                                    </w:ins>
                                  </m:r>
                                </m:sub>
                                <m:sup>
                                  <m:r>
                                    <w:ins w:id="99" w:author="Fleischmann Martin" w:date="2024-06-24T11:15:00Z">
                                      <w:rPr>
                                        <w:rFonts w:ascii="Cambria Math" w:hAnsi="Cambria Math"/>
                                      </w:rPr>
                                      <m:t>N</m:t>
                                    </w:ins>
                                  </m:r>
                                  <m:r>
                                    <w:ins w:id="100" w:author="Fleischmann Martin" w:date="2024-06-24T11:15:00Z">
                                      <m:rPr>
                                        <m:sty m:val="p"/>
                                      </m:rPr>
                                      <w:rPr>
                                        <w:rFonts w:ascii="Cambria Math" w:hAnsi="Cambria Math"/>
                                      </w:rPr>
                                      <m:t>-</m:t>
                                    </w:ins>
                                  </m:r>
                                  <m:r>
                                    <w:ins w:id="101" w:author="Fleischmann Martin" w:date="2024-06-24T11:15:00Z">
                                      <w:rPr>
                                        <w:rFonts w:ascii="Cambria Math" w:hAnsi="Cambria Math"/>
                                      </w:rPr>
                                      <m:t>1</m:t>
                                    </w:ins>
                                  </m:r>
                                </m:sup>
                                <m:e>
                                  <m:sSub>
                                    <m:sSubPr>
                                      <m:ctrlPr>
                                        <w:ins w:id="102" w:author="Fleischmann Martin" w:date="2024-06-24T11:15:00Z">
                                          <w:rPr>
                                            <w:rFonts w:ascii="Cambria Math" w:hAnsi="Cambria Math"/>
                                          </w:rPr>
                                        </w:ins>
                                      </m:ctrlPr>
                                    </m:sSubPr>
                                    <m:e>
                                      <m:r>
                                        <w:ins w:id="103" w:author="Fleischmann Martin" w:date="2024-06-24T11:15:00Z">
                                          <w:rPr>
                                            <w:rFonts w:ascii="Cambria Math" w:hAnsi="Cambria Math"/>
                                          </w:rPr>
                                          <m:t>w</m:t>
                                        </w:ins>
                                      </m:r>
                                    </m:e>
                                    <m:sub>
                                      <m:r>
                                        <w:ins w:id="104" w:author="Fleischmann Martin" w:date="2024-06-24T11:15:00Z">
                                          <w:rPr>
                                            <w:rFonts w:ascii="Cambria Math" w:hAnsi="Cambria Math"/>
                                          </w:rPr>
                                          <m:t>ij</m:t>
                                        </w:ins>
                                      </m:r>
                                    </m:sub>
                                  </m:sSub>
                                </m:e>
                              </m:nary>
                            </m:e>
                          </m:nary>
                          <m:sSub>
                            <m:sSubPr>
                              <m:ctrlPr>
                                <w:ins w:id="105" w:author="Fleischmann Martin" w:date="2024-06-24T11:15:00Z">
                                  <w:rPr>
                                    <w:rFonts w:ascii="Cambria Math" w:hAnsi="Cambria Math"/>
                                  </w:rPr>
                                </w:ins>
                              </m:ctrlPr>
                            </m:sSubPr>
                            <m:e>
                              <m:r>
                                <w:ins w:id="106" w:author="Fleischmann Martin" w:date="2024-06-24T11:15:00Z">
                                  <w:rPr>
                                    <w:rFonts w:ascii="Cambria Math" w:hAnsi="Cambria Math"/>
                                  </w:rPr>
                                  <m:t>P</m:t>
                                </w:ins>
                              </m:r>
                            </m:e>
                            <m:sub>
                              <m:r>
                                <w:ins w:id="107" w:author="Fleischmann Martin" w:date="2024-06-24T11:15:00Z">
                                  <w:rPr>
                                    <w:rFonts w:ascii="Cambria Math" w:hAnsi="Cambria Math"/>
                                  </w:rPr>
                                  <m:t>k</m:t>
                                </w:ins>
                              </m:r>
                              <m:r>
                                <w:ins w:id="108" w:author="Fleischmann Martin" w:date="2024-06-24T11:15:00Z">
                                  <m:rPr>
                                    <m:sty m:val="p"/>
                                  </m:rPr>
                                  <w:rPr>
                                    <w:rFonts w:ascii="Cambria Math" w:hAnsi="Cambria Math"/>
                                  </w:rPr>
                                  <m:t>-</m:t>
                                </w:ins>
                              </m:r>
                              <m:r>
                                <w:ins w:id="109" w:author="Fleischmann Martin" w:date="2024-06-24T11:15:00Z">
                                  <w:rPr>
                                    <w:rFonts w:ascii="Cambria Math" w:hAnsi="Cambria Math"/>
                                  </w:rPr>
                                  <m:t>j</m:t>
                                </w:ins>
                              </m:r>
                            </m:sub>
                          </m:sSub>
                        </m:e>
                      </m:d>
                    </m:e>
                  </m:groupChr>
                </m:e>
                <m:lim>
                  <m:r>
                    <w:ins w:id="110" w:author="Fleischmann Martin" w:date="2024-06-24T11:15:00Z">
                      <w:rPr>
                        <w:rFonts w:ascii="Cambria Math" w:hAnsi="Cambria Math"/>
                      </w:rPr>
                      <m:t>wx</m:t>
                    </w:ins>
                  </m:r>
                </m:lim>
              </m:limLow>
              <m:r>
                <w:ins w:id="111" w:author="Fleischmann Martin" w:date="2024-06-24T11:15:00Z">
                  <w:rPr>
                    <w:rFonts w:ascii="Cambria Math" w:hAnsi="Cambria Math"/>
                  </w:rPr>
                  <m:t>#</m:t>
                </w:ins>
              </m:r>
              <m:d>
                <m:dPr>
                  <m:ctrlPr>
                    <w:ins w:id="112" w:author="Fleischmann Martin" w:date="2024-06-24T11:15:00Z">
                      <w:rPr>
                        <w:rFonts w:ascii="Cambria Math" w:hAnsi="Cambria Math"/>
                        <w:i/>
                      </w:rPr>
                    </w:ins>
                  </m:ctrlPr>
                </m:dPr>
                <m:e>
                  <m:r>
                    <w:ins w:id="113" w:author="Fleischmann Martin" w:date="2024-06-24T11:15:00Z">
                      <w:rPr>
                        <w:rFonts w:ascii="Cambria Math" w:hAnsi="Cambria Math"/>
                      </w:rPr>
                      <m:t>1</m:t>
                    </w:ins>
                  </m:r>
                </m:e>
              </m:d>
            </m:e>
          </m:eqArr>
        </m:oMath>
      </m:oMathPara>
    </w:p>
    <w:p w14:paraId="5DE5BCCF" w14:textId="49BEFD00" w:rsidR="00E37508" w:rsidRDefault="00000000">
      <w:pPr>
        <w:pStyle w:val="BodyText"/>
        <w:spacing w:before="177"/>
        <w:ind w:right="729"/>
        <w:jc w:val="right"/>
      </w:pPr>
      <w:r>
        <w:t>where</w:t>
      </w:r>
      <w:r>
        <w:rPr>
          <w:spacing w:val="27"/>
        </w:rPr>
        <w:t xml:space="preserve"> </w:t>
      </w:r>
      <w:r>
        <w:rPr>
          <w:i/>
        </w:rPr>
        <w:t>S</w:t>
      </w:r>
      <w:r>
        <w:rPr>
          <w:i/>
          <w:vertAlign w:val="subscript"/>
        </w:rPr>
        <w:t>i</w:t>
      </w:r>
      <w:r>
        <w:rPr>
          <w:i/>
          <w:spacing w:val="39"/>
        </w:rPr>
        <w:t xml:space="preserve"> </w:t>
      </w:r>
      <w:r>
        <w:t>is</w:t>
      </w:r>
      <w:r>
        <w:rPr>
          <w:spacing w:val="24"/>
        </w:rPr>
        <w:t xml:space="preserve"> </w:t>
      </w:r>
      <w:r>
        <w:t>the</w:t>
      </w:r>
      <w:r>
        <w:rPr>
          <w:spacing w:val="25"/>
        </w:rPr>
        <w:t xml:space="preserve"> </w:t>
      </w:r>
      <w:r>
        <w:t>prediction</w:t>
      </w:r>
      <w:r>
        <w:rPr>
          <w:spacing w:val="24"/>
        </w:rPr>
        <w:t xml:space="preserve"> </w:t>
      </w:r>
      <w:r>
        <w:t>for</w:t>
      </w:r>
      <w:r>
        <w:rPr>
          <w:spacing w:val="25"/>
        </w:rPr>
        <w:t xml:space="preserve"> </w:t>
      </w:r>
      <w:r>
        <w:t>the</w:t>
      </w:r>
      <w:r>
        <w:rPr>
          <w:spacing w:val="25"/>
        </w:rPr>
        <w:t xml:space="preserve"> </w:t>
      </w:r>
      <w:r>
        <w:t>signature</w:t>
      </w:r>
      <w:r>
        <w:rPr>
          <w:spacing w:val="24"/>
        </w:rPr>
        <w:t xml:space="preserve"> </w:t>
      </w:r>
      <w:r>
        <w:t>type</w:t>
      </w:r>
      <w:r>
        <w:rPr>
          <w:spacing w:val="25"/>
        </w:rPr>
        <w:t xml:space="preserve"> </w:t>
      </w:r>
      <w:r>
        <w:t>of</w:t>
      </w:r>
      <w:r>
        <w:rPr>
          <w:spacing w:val="24"/>
        </w:rPr>
        <w:t xml:space="preserve"> </w:t>
      </w:r>
      <w:r>
        <w:t>chip</w:t>
      </w:r>
      <w:r>
        <w:rPr>
          <w:spacing w:val="26"/>
        </w:rPr>
        <w:t xml:space="preserve"> </w:t>
      </w:r>
      <w:r>
        <w:rPr>
          <w:i/>
        </w:rPr>
        <w:t>i</w:t>
      </w:r>
      <w:r>
        <w:rPr>
          <w:i/>
          <w:spacing w:val="29"/>
        </w:rPr>
        <w:t xml:space="preserve"> </w:t>
      </w:r>
      <w:r>
        <w:t>(one</w:t>
      </w:r>
      <w:r>
        <w:rPr>
          <w:spacing w:val="24"/>
        </w:rPr>
        <w:t xml:space="preserve"> </w:t>
      </w:r>
      <w:r>
        <w:t>of</w:t>
      </w:r>
      <w:r>
        <w:rPr>
          <w:spacing w:val="25"/>
        </w:rPr>
        <w:t xml:space="preserve"> </w:t>
      </w:r>
      <w:r>
        <w:t>the</w:t>
      </w:r>
      <w:r>
        <w:rPr>
          <w:spacing w:val="28"/>
        </w:rPr>
        <w:t xml:space="preserve"> </w:t>
      </w:r>
      <w:r>
        <w:rPr>
          <w:i/>
        </w:rPr>
        <w:t>k</w:t>
      </w:r>
      <w:r>
        <w:rPr>
          <w:i/>
          <w:spacing w:val="28"/>
        </w:rPr>
        <w:t xml:space="preserve"> </w:t>
      </w:r>
      <w:r>
        <w:t>available</w:t>
      </w:r>
      <w:r>
        <w:rPr>
          <w:spacing w:val="25"/>
        </w:rPr>
        <w:t xml:space="preserve"> </w:t>
      </w:r>
      <w:r>
        <w:t>types,</w:t>
      </w:r>
      <w:r>
        <w:rPr>
          <w:spacing w:val="27"/>
        </w:rPr>
        <w:t xml:space="preserve"> </w:t>
      </w:r>
      <w:r>
        <w:rPr>
          <w:spacing w:val="-2"/>
        </w:rPr>
        <w:t>where</w:t>
      </w:r>
    </w:p>
    <w:p w14:paraId="51892DE3" w14:textId="77777777" w:rsidR="00E37508" w:rsidRDefault="00000000">
      <w:pPr>
        <w:pStyle w:val="BodyText"/>
        <w:spacing w:before="9"/>
        <w:ind w:right="732"/>
        <w:jc w:val="right"/>
        <w:rPr>
          <w:i/>
        </w:rPr>
      </w:pPr>
      <w:r>
        <w:rPr>
          <w:i/>
        </w:rPr>
        <w:t>k</w:t>
      </w:r>
      <w:r>
        <w:rPr>
          <w:i/>
          <w:spacing w:val="20"/>
        </w:rPr>
        <w:t xml:space="preserve"> </w:t>
      </w:r>
      <w:r>
        <w:rPr>
          <w:rFonts w:ascii="Lucida Sans Unicode" w:hAnsi="Lucida Sans Unicode"/>
        </w:rPr>
        <w:t>=</w:t>
      </w:r>
      <w:r>
        <w:rPr>
          <w:rFonts w:ascii="Lucida Sans Unicode" w:hAnsi="Lucida Sans Unicode"/>
          <w:spacing w:val="-5"/>
        </w:rPr>
        <w:t xml:space="preserve"> </w:t>
      </w:r>
      <w:r>
        <w:t>12</w:t>
      </w:r>
      <w:r>
        <w:rPr>
          <w:spacing w:val="14"/>
        </w:rPr>
        <w:t xml:space="preserve"> </w:t>
      </w:r>
      <w:r>
        <w:t>in</w:t>
      </w:r>
      <w:r>
        <w:rPr>
          <w:spacing w:val="15"/>
        </w:rPr>
        <w:t xml:space="preserve"> </w:t>
      </w:r>
      <w:r>
        <w:t>our</w:t>
      </w:r>
      <w:r>
        <w:rPr>
          <w:spacing w:val="15"/>
        </w:rPr>
        <w:t xml:space="preserve"> </w:t>
      </w:r>
      <w:r>
        <w:t>empirical</w:t>
      </w:r>
      <w:r>
        <w:rPr>
          <w:spacing w:val="15"/>
        </w:rPr>
        <w:t xml:space="preserve"> </w:t>
      </w:r>
      <w:r>
        <w:t>case,</w:t>
      </w:r>
      <w:r>
        <w:rPr>
          <w:spacing w:val="16"/>
        </w:rPr>
        <w:t xml:space="preserve"> </w:t>
      </w:r>
      <w:r>
        <w:t>see</w:t>
      </w:r>
      <w:r>
        <w:rPr>
          <w:spacing w:val="15"/>
        </w:rPr>
        <w:t xml:space="preserve"> </w:t>
      </w:r>
      <w:r>
        <w:t>Section</w:t>
      </w:r>
      <w:r>
        <w:rPr>
          <w:spacing w:val="16"/>
        </w:rPr>
        <w:t xml:space="preserve"> </w:t>
      </w:r>
      <w:hyperlink w:anchor="_bookmark1" w:history="1">
        <w:r>
          <w:rPr>
            <w:color w:val="0000FF"/>
          </w:rPr>
          <w:t>2.1.1</w:t>
        </w:r>
      </w:hyperlink>
      <w:r>
        <w:t>)</w:t>
      </w:r>
      <w:r>
        <w:rPr>
          <w:spacing w:val="15"/>
        </w:rPr>
        <w:t xml:space="preserve"> </w:t>
      </w:r>
      <w:r>
        <w:t>and</w:t>
      </w:r>
      <w:r>
        <w:rPr>
          <w:spacing w:val="47"/>
        </w:rPr>
        <w:t xml:space="preserve"> </w:t>
      </w:r>
      <w:r>
        <w:rPr>
          <w:i/>
        </w:rPr>
        <w:t>f</w:t>
      </w:r>
      <w:r>
        <w:rPr>
          <w:i/>
          <w:spacing w:val="-13"/>
        </w:rPr>
        <w:t xml:space="preserve"> </w:t>
      </w:r>
      <w:r>
        <w:rPr>
          <w:rFonts w:ascii="Lucida Sans Unicode" w:hAnsi="Lucida Sans Unicode"/>
        </w:rPr>
        <w:t>(</w:t>
      </w:r>
      <w:r>
        <w:rPr>
          <w:rFonts w:ascii="Meiryo UI" w:hAnsi="Meiryo UI"/>
          <w:i/>
        </w:rPr>
        <w:t>·</w:t>
      </w:r>
      <w:r>
        <w:rPr>
          <w:rFonts w:ascii="Lucida Sans Unicode" w:hAnsi="Lucida Sans Unicode"/>
        </w:rPr>
        <w:t>)</w:t>
      </w:r>
      <w:r>
        <w:rPr>
          <w:rFonts w:ascii="Lucida Sans Unicode" w:hAnsi="Lucida Sans Unicode"/>
          <w:spacing w:val="-3"/>
        </w:rPr>
        <w:t xml:space="preserve"> </w:t>
      </w:r>
      <w:r>
        <w:t>is</w:t>
      </w:r>
      <w:r>
        <w:rPr>
          <w:spacing w:val="15"/>
        </w:rPr>
        <w:t xml:space="preserve"> </w:t>
      </w:r>
      <w:r>
        <w:t>a</w:t>
      </w:r>
      <w:r>
        <w:rPr>
          <w:spacing w:val="15"/>
        </w:rPr>
        <w:t xml:space="preserve"> </w:t>
      </w:r>
      <w:r>
        <w:t>function</w:t>
      </w:r>
      <w:r>
        <w:rPr>
          <w:spacing w:val="15"/>
        </w:rPr>
        <w:t xml:space="preserve"> </w:t>
      </w:r>
      <w:r>
        <w:t>that</w:t>
      </w:r>
      <w:r>
        <w:rPr>
          <w:spacing w:val="15"/>
        </w:rPr>
        <w:t xml:space="preserve"> </w:t>
      </w:r>
      <w:r>
        <w:t>transforms</w:t>
      </w:r>
      <w:r>
        <w:rPr>
          <w:spacing w:val="15"/>
        </w:rPr>
        <w:t xml:space="preserve"> </w:t>
      </w:r>
      <w:r>
        <w:t>the</w:t>
      </w:r>
      <w:r>
        <w:rPr>
          <w:spacing w:val="15"/>
        </w:rPr>
        <w:t xml:space="preserve"> </w:t>
      </w:r>
      <w:r>
        <w:t>inputs</w:t>
      </w:r>
      <w:r>
        <w:rPr>
          <w:spacing w:val="23"/>
        </w:rPr>
        <w:t xml:space="preserve"> </w:t>
      </w:r>
      <w:r>
        <w:rPr>
          <w:i/>
          <w:spacing w:val="-10"/>
        </w:rPr>
        <w:t>P</w:t>
      </w:r>
    </w:p>
    <w:p w14:paraId="16B22B65" w14:textId="77777777" w:rsidR="00E37508" w:rsidRDefault="00E37508">
      <w:pPr>
        <w:jc w:val="right"/>
        <w:sectPr w:rsidR="00E37508">
          <w:type w:val="continuous"/>
          <w:pgSz w:w="12240" w:h="15840"/>
          <w:pgMar w:top="1320" w:right="680" w:bottom="280" w:left="1300" w:header="0" w:footer="565" w:gutter="0"/>
          <w:cols w:space="720"/>
        </w:sectPr>
      </w:pPr>
    </w:p>
    <w:p w14:paraId="4C377192" w14:textId="77777777" w:rsidR="00E37508" w:rsidRDefault="00000000">
      <w:pPr>
        <w:pStyle w:val="BodyText"/>
        <w:spacing w:before="30" w:line="328" w:lineRule="exact"/>
        <w:ind w:left="117" w:right="729"/>
        <w:jc w:val="both"/>
      </w:pPr>
      <w:r>
        <w:t>into</w:t>
      </w:r>
      <w:r>
        <w:rPr>
          <w:spacing w:val="23"/>
        </w:rPr>
        <w:t xml:space="preserve"> </w:t>
      </w:r>
      <w:r>
        <w:rPr>
          <w:i/>
        </w:rPr>
        <w:t>S</w:t>
      </w:r>
      <w:r>
        <w:rPr>
          <w:i/>
          <w:vertAlign w:val="subscript"/>
        </w:rPr>
        <w:t>i</w:t>
      </w:r>
      <w:r>
        <w:t>.</w:t>
      </w:r>
      <w:r>
        <w:rPr>
          <w:spacing w:val="40"/>
        </w:rPr>
        <w:t xml:space="preserve"> </w:t>
      </w:r>
      <w:r>
        <w:t>The</w:t>
      </w:r>
      <w:r>
        <w:rPr>
          <w:spacing w:val="20"/>
        </w:rPr>
        <w:t xml:space="preserve"> </w:t>
      </w:r>
      <w:r>
        <w:t>five</w:t>
      </w:r>
      <w:r>
        <w:rPr>
          <w:spacing w:val="20"/>
        </w:rPr>
        <w:t xml:space="preserve"> </w:t>
      </w:r>
      <w:r>
        <w:t>approaches</w:t>
      </w:r>
      <w:r>
        <w:rPr>
          <w:spacing w:val="20"/>
        </w:rPr>
        <w:t xml:space="preserve"> </w:t>
      </w:r>
      <w:r>
        <w:t>we</w:t>
      </w:r>
      <w:r>
        <w:rPr>
          <w:spacing w:val="20"/>
        </w:rPr>
        <w:t xml:space="preserve"> </w:t>
      </w:r>
      <w:r>
        <w:t>compare</w:t>
      </w:r>
      <w:r>
        <w:rPr>
          <w:spacing w:val="20"/>
        </w:rPr>
        <w:t xml:space="preserve"> </w:t>
      </w:r>
      <w:r>
        <w:t>derive</w:t>
      </w:r>
      <w:r>
        <w:rPr>
          <w:spacing w:val="20"/>
        </w:rPr>
        <w:t xml:space="preserve"> </w:t>
      </w:r>
      <w:r>
        <w:t>from</w:t>
      </w:r>
      <w:r>
        <w:rPr>
          <w:spacing w:val="20"/>
        </w:rPr>
        <w:t xml:space="preserve"> </w:t>
      </w:r>
      <w:r>
        <w:t>the</w:t>
      </w:r>
      <w:r>
        <w:rPr>
          <w:spacing w:val="20"/>
        </w:rPr>
        <w:t xml:space="preserve"> </w:t>
      </w:r>
      <w:r>
        <w:t>different</w:t>
      </w:r>
      <w:r>
        <w:rPr>
          <w:spacing w:val="20"/>
        </w:rPr>
        <w:t xml:space="preserve"> </w:t>
      </w:r>
      <w:r>
        <w:t>implementations</w:t>
      </w:r>
      <w:r>
        <w:rPr>
          <w:spacing w:val="20"/>
        </w:rPr>
        <w:t xml:space="preserve"> </w:t>
      </w:r>
      <w:r>
        <w:t>of</w:t>
      </w:r>
      <w:r>
        <w:rPr>
          <w:spacing w:val="40"/>
        </w:rPr>
        <w:t xml:space="preserve"> </w:t>
      </w:r>
      <w:r>
        <w:rPr>
          <w:i/>
        </w:rPr>
        <w:t>f</w:t>
      </w:r>
      <w:r>
        <w:rPr>
          <w:i/>
          <w:spacing w:val="-7"/>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and</w:t>
      </w:r>
      <w:r>
        <w:rPr>
          <w:spacing w:val="28"/>
        </w:rPr>
        <w:t xml:space="preserve"> </w:t>
      </w:r>
      <w:r>
        <w:rPr>
          <w:i/>
        </w:rPr>
        <w:t>P</w:t>
      </w:r>
      <w:r>
        <w:t>. On the latter, we compare models that only use</w:t>
      </w:r>
      <w:r>
        <w:rPr>
          <w:spacing w:val="21"/>
        </w:rPr>
        <w:t xml:space="preserve"> </w:t>
      </w:r>
      <w:r>
        <w:rPr>
          <w:i/>
        </w:rPr>
        <w:t>P</w:t>
      </w:r>
      <w:r>
        <w:rPr>
          <w:i/>
          <w:vertAlign w:val="subscript"/>
        </w:rPr>
        <w:t>k</w:t>
      </w:r>
      <w:r>
        <w:rPr>
          <w:rFonts w:ascii="Meiryo UI" w:hAnsi="Meiryo UI"/>
          <w:i/>
          <w:vertAlign w:val="subscript"/>
        </w:rPr>
        <w:t>−</w:t>
      </w:r>
      <w:r>
        <w:rPr>
          <w:i/>
          <w:vertAlign w:val="subscript"/>
        </w:rPr>
        <w:t>i</w:t>
      </w:r>
      <w:r>
        <w:rPr>
          <w:i/>
          <w:spacing w:val="27"/>
        </w:rPr>
        <w:t xml:space="preserve"> </w:t>
      </w:r>
      <w:r>
        <w:t xml:space="preserve">(probability that chip </w:t>
      </w:r>
      <w:r>
        <w:rPr>
          <w:i/>
        </w:rPr>
        <w:t>i</w:t>
      </w:r>
      <w:r>
        <w:rPr>
          <w:i/>
          <w:spacing w:val="17"/>
        </w:rPr>
        <w:t xml:space="preserve"> </w:t>
      </w:r>
      <w:r>
        <w:t xml:space="preserve">is of type </w:t>
      </w:r>
      <w:r>
        <w:rPr>
          <w:i/>
        </w:rPr>
        <w:t>k</w:t>
      </w:r>
      <w:r>
        <w:t>) generated</w:t>
      </w:r>
      <w:r>
        <w:rPr>
          <w:spacing w:val="40"/>
        </w:rPr>
        <w:t xml:space="preserve"> </w:t>
      </w:r>
      <w:r>
        <w:t>by</w:t>
      </w:r>
      <w:r>
        <w:rPr>
          <w:spacing w:val="30"/>
        </w:rPr>
        <w:t xml:space="preserve"> </w:t>
      </w:r>
      <w:r>
        <w:t>the</w:t>
      </w:r>
      <w:r>
        <w:rPr>
          <w:spacing w:val="31"/>
        </w:rPr>
        <w:t xml:space="preserve"> </w:t>
      </w:r>
      <w:r>
        <w:t>CNN</w:t>
      </w:r>
      <w:r>
        <w:rPr>
          <w:spacing w:val="30"/>
        </w:rPr>
        <w:t xml:space="preserve"> </w:t>
      </w:r>
      <w:r>
        <w:t>for</w:t>
      </w:r>
      <w:r>
        <w:rPr>
          <w:spacing w:val="30"/>
        </w:rPr>
        <w:t xml:space="preserve"> </w:t>
      </w:r>
      <w:r>
        <w:t>chip</w:t>
      </w:r>
      <w:r>
        <w:rPr>
          <w:spacing w:val="32"/>
        </w:rPr>
        <w:t xml:space="preserve"> </w:t>
      </w:r>
      <w:r>
        <w:rPr>
          <w:i/>
        </w:rPr>
        <w:t>i</w:t>
      </w:r>
      <w:r>
        <w:rPr>
          <w:i/>
          <w:spacing w:val="36"/>
        </w:rPr>
        <w:t xml:space="preserve"> </w:t>
      </w:r>
      <w:r>
        <w:t>(baseline)</w:t>
      </w:r>
      <w:r>
        <w:rPr>
          <w:spacing w:val="30"/>
        </w:rPr>
        <w:t xml:space="preserve"> </w:t>
      </w:r>
      <w:r>
        <w:t>with</w:t>
      </w:r>
      <w:r>
        <w:rPr>
          <w:spacing w:val="31"/>
        </w:rPr>
        <w:t xml:space="preserve"> </w:t>
      </w:r>
      <w:r>
        <w:t>alternatives</w:t>
      </w:r>
      <w:r>
        <w:rPr>
          <w:spacing w:val="30"/>
        </w:rPr>
        <w:t xml:space="preserve"> </w:t>
      </w:r>
      <w:r>
        <w:t>(signalled</w:t>
      </w:r>
      <w:r>
        <w:rPr>
          <w:spacing w:val="30"/>
        </w:rPr>
        <w:t xml:space="preserve"> </w:t>
      </w:r>
      <w:r>
        <w:t>with</w:t>
      </w:r>
      <w:r>
        <w:rPr>
          <w:spacing w:val="31"/>
        </w:rPr>
        <w:t xml:space="preserve"> </w:t>
      </w:r>
      <w:r>
        <w:t>the</w:t>
      </w:r>
      <w:r>
        <w:rPr>
          <w:spacing w:val="30"/>
        </w:rPr>
        <w:t xml:space="preserve"> </w:t>
      </w:r>
      <w:r>
        <w:t>wx</w:t>
      </w:r>
      <w:r>
        <w:rPr>
          <w:spacing w:val="30"/>
        </w:rPr>
        <w:t xml:space="preserve"> </w:t>
      </w:r>
      <w:r>
        <w:t>term)</w:t>
      </w:r>
      <w:r>
        <w:rPr>
          <w:spacing w:val="30"/>
        </w:rPr>
        <w:t xml:space="preserve"> </w:t>
      </w:r>
      <w:r>
        <w:t>that,</w:t>
      </w:r>
      <w:r>
        <w:rPr>
          <w:spacing w:val="31"/>
        </w:rPr>
        <w:t xml:space="preserve"> </w:t>
      </w:r>
      <w:r>
        <w:t>in</w:t>
      </w:r>
      <w:r>
        <w:rPr>
          <w:spacing w:val="30"/>
        </w:rPr>
        <w:t xml:space="preserve"> </w:t>
      </w:r>
      <w:r>
        <w:t xml:space="preserve">addition, also include an average of </w:t>
      </w:r>
      <w:r>
        <w:rPr>
          <w:i/>
        </w:rPr>
        <w:t>P</w:t>
      </w:r>
      <w:r>
        <w:rPr>
          <w:i/>
          <w:vertAlign w:val="subscript"/>
        </w:rPr>
        <w:t>k</w:t>
      </w:r>
      <w:r>
        <w:rPr>
          <w:rFonts w:ascii="Meiryo UI" w:hAnsi="Meiryo UI"/>
          <w:i/>
          <w:vertAlign w:val="subscript"/>
        </w:rPr>
        <w:t>−</w:t>
      </w:r>
      <w:r>
        <w:rPr>
          <w:i/>
          <w:vertAlign w:val="subscript"/>
        </w:rPr>
        <w:t>j</w:t>
      </w:r>
      <w:r>
        <w:rPr>
          <w:i/>
        </w:rPr>
        <w:t xml:space="preserve"> </w:t>
      </w:r>
      <w:r>
        <w:t xml:space="preserve">(probability that chip </w:t>
      </w:r>
      <w:r>
        <w:rPr>
          <w:i/>
        </w:rPr>
        <w:t xml:space="preserve">j </w:t>
      </w:r>
      <w:r>
        <w:t xml:space="preserve">is of type </w:t>
      </w:r>
      <w:r>
        <w:rPr>
          <w:i/>
        </w:rPr>
        <w:t>k</w:t>
      </w:r>
      <w:r>
        <w:t>), which are the probabilities generated</w:t>
      </w:r>
      <w:r>
        <w:rPr>
          <w:spacing w:val="36"/>
        </w:rPr>
        <w:t xml:space="preserve"> </w:t>
      </w:r>
      <w:r>
        <w:t>by</w:t>
      </w:r>
      <w:r>
        <w:rPr>
          <w:spacing w:val="36"/>
        </w:rPr>
        <w:t xml:space="preserve"> </w:t>
      </w:r>
      <w:r>
        <w:t>the</w:t>
      </w:r>
      <w:r>
        <w:rPr>
          <w:spacing w:val="36"/>
        </w:rPr>
        <w:t xml:space="preserve"> </w:t>
      </w:r>
      <w:r>
        <w:t>CNN</w:t>
      </w:r>
      <w:r>
        <w:rPr>
          <w:spacing w:val="36"/>
        </w:rPr>
        <w:t xml:space="preserve"> </w:t>
      </w:r>
      <w:r>
        <w:t>for</w:t>
      </w:r>
      <w:r>
        <w:rPr>
          <w:spacing w:val="36"/>
        </w:rPr>
        <w:t xml:space="preserve"> </w:t>
      </w:r>
      <w:r>
        <w:t>each</w:t>
      </w:r>
      <w:r>
        <w:rPr>
          <w:spacing w:val="36"/>
        </w:rPr>
        <w:t xml:space="preserve"> </w:t>
      </w:r>
      <w:r>
        <w:t>neighbour</w:t>
      </w:r>
      <w:r>
        <w:rPr>
          <w:spacing w:val="40"/>
        </w:rPr>
        <w:t xml:space="preserve"> </w:t>
      </w:r>
      <w:r>
        <w:rPr>
          <w:i/>
        </w:rPr>
        <w:t>j</w:t>
      </w:r>
      <w:r>
        <w:rPr>
          <w:i/>
          <w:spacing w:val="40"/>
        </w:rPr>
        <w:t xml:space="preserve"> </w:t>
      </w:r>
      <w:r>
        <w:t>of</w:t>
      </w:r>
      <w:r>
        <w:rPr>
          <w:spacing w:val="36"/>
        </w:rPr>
        <w:t xml:space="preserve"> </w:t>
      </w:r>
      <w:r>
        <w:t>chip</w:t>
      </w:r>
      <w:r>
        <w:rPr>
          <w:spacing w:val="38"/>
        </w:rPr>
        <w:t xml:space="preserve"> </w:t>
      </w:r>
      <w:r>
        <w:rPr>
          <w:i/>
        </w:rPr>
        <w:t>i</w:t>
      </w:r>
      <w:r>
        <w:t>.</w:t>
      </w:r>
      <w:r>
        <w:rPr>
          <w:spacing w:val="40"/>
        </w:rPr>
        <w:t xml:space="preserve"> </w:t>
      </w:r>
      <w:r>
        <w:t>This</w:t>
      </w:r>
      <w:r>
        <w:rPr>
          <w:spacing w:val="36"/>
        </w:rPr>
        <w:t xml:space="preserve"> </w:t>
      </w:r>
      <w:r>
        <w:t>is</w:t>
      </w:r>
      <w:r>
        <w:rPr>
          <w:spacing w:val="36"/>
        </w:rPr>
        <w:t xml:space="preserve"> </w:t>
      </w:r>
      <w:r>
        <w:t>akin</w:t>
      </w:r>
      <w:r>
        <w:rPr>
          <w:spacing w:val="36"/>
        </w:rPr>
        <w:t xml:space="preserve"> </w:t>
      </w:r>
      <w:r>
        <w:t>to</w:t>
      </w:r>
      <w:r>
        <w:rPr>
          <w:spacing w:val="36"/>
        </w:rPr>
        <w:t xml:space="preserve"> </w:t>
      </w:r>
      <w:r>
        <w:t>what</w:t>
      </w:r>
      <w:r>
        <w:rPr>
          <w:spacing w:val="36"/>
        </w:rPr>
        <w:t xml:space="preserve"> </w:t>
      </w:r>
      <w:r>
        <w:t>in</w:t>
      </w:r>
      <w:r>
        <w:rPr>
          <w:spacing w:val="36"/>
        </w:rPr>
        <w:t xml:space="preserve"> </w:t>
      </w:r>
      <w:r>
        <w:t>spatial</w:t>
      </w:r>
      <w:r>
        <w:rPr>
          <w:spacing w:val="36"/>
        </w:rPr>
        <w:t xml:space="preserve"> </w:t>
      </w:r>
      <w:r>
        <w:t>analysis</w:t>
      </w:r>
      <w:r>
        <w:rPr>
          <w:spacing w:val="36"/>
        </w:rPr>
        <w:t xml:space="preserve"> </w:t>
      </w:r>
      <w:r>
        <w:t xml:space="preserve">is called the </w:t>
      </w:r>
      <w:r>
        <w:rPr>
          <w:i/>
        </w:rPr>
        <w:t xml:space="preserve">spatial lag </w:t>
      </w:r>
      <w:r>
        <w:t xml:space="preserve">of each probability, and is calculated using a spatial weights matrix </w:t>
      </w:r>
      <w:r>
        <w:rPr>
          <w:i/>
        </w:rPr>
        <w:t xml:space="preserve">W </w:t>
      </w:r>
      <w:r>
        <w:t>that records</w:t>
      </w:r>
      <w:r>
        <w:rPr>
          <w:spacing w:val="10"/>
        </w:rPr>
        <w:t xml:space="preserve"> </w:t>
      </w:r>
      <w:r>
        <w:t>the</w:t>
      </w:r>
      <w:r>
        <w:rPr>
          <w:spacing w:val="10"/>
        </w:rPr>
        <w:t xml:space="preserve"> </w:t>
      </w:r>
      <w:r>
        <w:t>spatial</w:t>
      </w:r>
      <w:r>
        <w:rPr>
          <w:spacing w:val="11"/>
        </w:rPr>
        <w:t xml:space="preserve"> </w:t>
      </w:r>
      <w:r>
        <w:t>relationship</w:t>
      </w:r>
      <w:r>
        <w:rPr>
          <w:spacing w:val="10"/>
        </w:rPr>
        <w:t xml:space="preserve"> </w:t>
      </w:r>
      <w:r>
        <w:t>between</w:t>
      </w:r>
      <w:r>
        <w:rPr>
          <w:spacing w:val="10"/>
        </w:rPr>
        <w:t xml:space="preserve"> </w:t>
      </w:r>
      <w:r>
        <w:t>every</w:t>
      </w:r>
      <w:r>
        <w:rPr>
          <w:spacing w:val="10"/>
        </w:rPr>
        <w:t xml:space="preserve"> </w:t>
      </w:r>
      <w:r>
        <w:t>chip</w:t>
      </w:r>
      <w:r>
        <w:rPr>
          <w:spacing w:val="10"/>
        </w:rPr>
        <w:t xml:space="preserve"> </w:t>
      </w:r>
      <w:r>
        <w:t>in</w:t>
      </w:r>
      <w:r>
        <w:rPr>
          <w:spacing w:val="11"/>
        </w:rPr>
        <w:t xml:space="preserve"> </w:t>
      </w:r>
      <w:r>
        <w:t>the</w:t>
      </w:r>
      <w:r>
        <w:rPr>
          <w:spacing w:val="10"/>
        </w:rPr>
        <w:t xml:space="preserve"> </w:t>
      </w:r>
      <w:r>
        <w:t>set.</w:t>
      </w:r>
      <w:r>
        <w:rPr>
          <w:spacing w:val="36"/>
        </w:rPr>
        <w:t xml:space="preserve"> </w:t>
      </w:r>
      <w:r>
        <w:t>In</w:t>
      </w:r>
      <w:r>
        <w:rPr>
          <w:spacing w:val="10"/>
        </w:rPr>
        <w:t xml:space="preserve"> </w:t>
      </w:r>
      <w:r>
        <w:t>our</w:t>
      </w:r>
      <w:r>
        <w:rPr>
          <w:spacing w:val="9"/>
        </w:rPr>
        <w:t xml:space="preserve"> </w:t>
      </w:r>
      <w:r>
        <w:rPr>
          <w:i/>
        </w:rPr>
        <w:t>W</w:t>
      </w:r>
      <w:r>
        <w:t>,</w:t>
      </w:r>
      <w:r>
        <w:rPr>
          <w:spacing w:val="13"/>
        </w:rPr>
        <w:t xml:space="preserve"> </w:t>
      </w:r>
      <w:r>
        <w:t>two</w:t>
      </w:r>
      <w:r>
        <w:rPr>
          <w:spacing w:val="11"/>
        </w:rPr>
        <w:t xml:space="preserve"> </w:t>
      </w:r>
      <w:r>
        <w:t>neighboring</w:t>
      </w:r>
      <w:r>
        <w:rPr>
          <w:spacing w:val="10"/>
        </w:rPr>
        <w:t xml:space="preserve"> </w:t>
      </w:r>
      <w:r>
        <w:t xml:space="preserve">locations </w:t>
      </w:r>
      <w:r>
        <w:rPr>
          <w:i/>
        </w:rPr>
        <w:t>i</w:t>
      </w:r>
      <w:r>
        <w:rPr>
          <w:i/>
          <w:spacing w:val="20"/>
        </w:rPr>
        <w:t xml:space="preserve"> </w:t>
      </w:r>
      <w:r>
        <w:t>and</w:t>
      </w:r>
      <w:r>
        <w:rPr>
          <w:spacing w:val="27"/>
        </w:rPr>
        <w:t xml:space="preserve"> </w:t>
      </w:r>
      <w:r>
        <w:rPr>
          <w:i/>
        </w:rPr>
        <w:t>j</w:t>
      </w:r>
      <w:r>
        <w:rPr>
          <w:i/>
          <w:spacing w:val="19"/>
        </w:rPr>
        <w:t xml:space="preserve"> </w:t>
      </w:r>
      <w:r>
        <w:t>will receive a weight</w:t>
      </w:r>
      <w:r>
        <w:rPr>
          <w:spacing w:val="19"/>
        </w:rPr>
        <w:t xml:space="preserve"> </w:t>
      </w:r>
      <w:r>
        <w:rPr>
          <w:i/>
        </w:rPr>
        <w:t>w</w:t>
      </w:r>
      <w:r>
        <w:rPr>
          <w:i/>
          <w:vertAlign w:val="subscript"/>
        </w:rPr>
        <w:t>ij</w:t>
      </w:r>
      <w:r>
        <w:rPr>
          <w:i/>
          <w:spacing w:val="32"/>
        </w:rPr>
        <w:t xml:space="preserve"> </w:t>
      </w:r>
      <w:r>
        <w:rPr>
          <w:rFonts w:ascii="Lucida Sans Unicode" w:hAnsi="Lucida Sans Unicode"/>
        </w:rPr>
        <w:t>=</w:t>
      </w:r>
      <w:r>
        <w:rPr>
          <w:rFonts w:ascii="Lucida Sans Unicode" w:hAnsi="Lucida Sans Unicode"/>
          <w:spacing w:val="-2"/>
        </w:rPr>
        <w:t xml:space="preserve"> </w:t>
      </w:r>
      <w:r>
        <w:t>1, if they are in the same of the four split sets as defined above, and if they either are geographically contiguous or are nearest neighbours; while otherwise they</w:t>
      </w:r>
      <w:r>
        <w:rPr>
          <w:spacing w:val="40"/>
        </w:rPr>
        <w:t xml:space="preserve"> </w:t>
      </w:r>
      <w:r>
        <w:t>will</w:t>
      </w:r>
      <w:r>
        <w:rPr>
          <w:spacing w:val="42"/>
        </w:rPr>
        <w:t xml:space="preserve"> </w:t>
      </w:r>
      <w:r>
        <w:t>be</w:t>
      </w:r>
      <w:r>
        <w:rPr>
          <w:spacing w:val="42"/>
        </w:rPr>
        <w:t xml:space="preserve"> </w:t>
      </w:r>
      <w:r>
        <w:t>considered</w:t>
      </w:r>
      <w:r>
        <w:rPr>
          <w:spacing w:val="42"/>
        </w:rPr>
        <w:t xml:space="preserve"> </w:t>
      </w:r>
      <w:r>
        <w:t>non-neighbours</w:t>
      </w:r>
      <w:r>
        <w:rPr>
          <w:spacing w:val="43"/>
        </w:rPr>
        <w:t xml:space="preserve"> </w:t>
      </w:r>
      <w:r>
        <w:t>and</w:t>
      </w:r>
      <w:r>
        <w:rPr>
          <w:spacing w:val="42"/>
        </w:rPr>
        <w:t xml:space="preserve"> </w:t>
      </w:r>
      <w:r>
        <w:t>receive</w:t>
      </w:r>
      <w:r>
        <w:rPr>
          <w:spacing w:val="42"/>
        </w:rPr>
        <w:t xml:space="preserve"> </w:t>
      </w:r>
      <w:r>
        <w:t>a</w:t>
      </w:r>
      <w:r>
        <w:rPr>
          <w:spacing w:val="42"/>
        </w:rPr>
        <w:t xml:space="preserve"> </w:t>
      </w:r>
      <w:r>
        <w:t>weight</w:t>
      </w:r>
      <w:r>
        <w:rPr>
          <w:spacing w:val="46"/>
        </w:rPr>
        <w:t xml:space="preserve"> </w:t>
      </w:r>
      <w:r>
        <w:rPr>
          <w:i/>
        </w:rPr>
        <w:t>w</w:t>
      </w:r>
      <w:r>
        <w:rPr>
          <w:i/>
          <w:vertAlign w:val="subscript"/>
        </w:rPr>
        <w:t>ij</w:t>
      </w:r>
      <w:r>
        <w:rPr>
          <w:i/>
          <w:spacing w:val="70"/>
        </w:rPr>
        <w:t xml:space="preserve"> </w:t>
      </w:r>
      <w:r>
        <w:rPr>
          <w:rFonts w:ascii="Lucida Sans Unicode" w:hAnsi="Lucida Sans Unicode"/>
        </w:rPr>
        <w:t>=</w:t>
      </w:r>
      <w:r>
        <w:rPr>
          <w:rFonts w:ascii="Lucida Sans Unicode" w:hAnsi="Lucida Sans Unicode"/>
          <w:spacing w:val="36"/>
        </w:rPr>
        <w:t xml:space="preserve"> </w:t>
      </w:r>
      <w:r>
        <w:t>0.</w:t>
      </w:r>
      <w:r>
        <w:rPr>
          <w:spacing w:val="29"/>
        </w:rPr>
        <w:t xml:space="preserve">  </w:t>
      </w:r>
      <w:r>
        <w:t>To</w:t>
      </w:r>
      <w:r>
        <w:rPr>
          <w:spacing w:val="42"/>
        </w:rPr>
        <w:t xml:space="preserve"> </w:t>
      </w:r>
      <w:r>
        <w:t>obtain</w:t>
      </w:r>
      <w:r>
        <w:rPr>
          <w:spacing w:val="43"/>
        </w:rPr>
        <w:t xml:space="preserve"> </w:t>
      </w:r>
      <w:r>
        <w:t>an</w:t>
      </w:r>
      <w:r>
        <w:rPr>
          <w:spacing w:val="42"/>
        </w:rPr>
        <w:t xml:space="preserve"> </w:t>
      </w:r>
      <w:r>
        <w:t>average</w:t>
      </w:r>
      <w:r>
        <w:rPr>
          <w:spacing w:val="42"/>
        </w:rPr>
        <w:t xml:space="preserve"> </w:t>
      </w:r>
      <w:r>
        <w:t>of</w:t>
      </w:r>
      <w:r>
        <w:rPr>
          <w:spacing w:val="42"/>
        </w:rPr>
        <w:t xml:space="preserve"> </w:t>
      </w:r>
      <w:r>
        <w:rPr>
          <w:spacing w:val="-5"/>
        </w:rPr>
        <w:t>the</w:t>
      </w:r>
    </w:p>
    <w:p w14:paraId="060CCA81" w14:textId="77777777" w:rsidR="00E37508" w:rsidRDefault="00000000">
      <w:pPr>
        <w:pStyle w:val="BodyText"/>
        <w:spacing w:before="31" w:line="235" w:lineRule="auto"/>
        <w:ind w:left="117" w:right="729"/>
        <w:jc w:val="both"/>
      </w:pPr>
      <w:r>
        <w:rPr>
          <w:position w:val="2"/>
        </w:rPr>
        <w:t>neighbors,</w:t>
      </w:r>
      <w:r>
        <w:rPr>
          <w:spacing w:val="40"/>
          <w:position w:val="2"/>
        </w:rPr>
        <w:t xml:space="preserve"> </w:t>
      </w:r>
      <w:r>
        <w:rPr>
          <w:position w:val="2"/>
        </w:rPr>
        <w:t>we</w:t>
      </w:r>
      <w:r>
        <w:rPr>
          <w:spacing w:val="40"/>
          <w:position w:val="2"/>
        </w:rPr>
        <w:t xml:space="preserve"> </w:t>
      </w:r>
      <w:r>
        <w:rPr>
          <w:position w:val="2"/>
        </w:rPr>
        <w:t>row-standardise</w:t>
      </w:r>
      <w:r>
        <w:rPr>
          <w:spacing w:val="40"/>
          <w:position w:val="2"/>
        </w:rPr>
        <w:t xml:space="preserve"> </w:t>
      </w:r>
      <w:r>
        <w:rPr>
          <w:i/>
          <w:position w:val="2"/>
        </w:rPr>
        <w:t>W</w:t>
      </w:r>
      <w:r>
        <w:rPr>
          <w:i/>
          <w:spacing w:val="40"/>
          <w:position w:val="2"/>
        </w:rPr>
        <w:t xml:space="preserve"> </w:t>
      </w:r>
      <w:r>
        <w:rPr>
          <w:position w:val="2"/>
        </w:rPr>
        <w:t>so</w:t>
      </w:r>
      <w:r>
        <w:rPr>
          <w:spacing w:val="40"/>
          <w:position w:val="2"/>
        </w:rPr>
        <w:t xml:space="preserve"> </w:t>
      </w:r>
      <w:r>
        <w:rPr>
          <w:position w:val="2"/>
        </w:rPr>
        <w:t>that</w:t>
      </w:r>
      <w:r>
        <w:rPr>
          <w:spacing w:val="40"/>
          <w:position w:val="2"/>
        </w:rPr>
        <w:t xml:space="preserve"> </w:t>
      </w:r>
      <w:r>
        <w:t>∑</w:t>
      </w:r>
      <w:r>
        <w:rPr>
          <w:i/>
          <w:vertAlign w:val="subscript"/>
        </w:rPr>
        <w:t>j</w:t>
      </w:r>
      <w:r>
        <w:rPr>
          <w:i/>
        </w:rPr>
        <w:t xml:space="preserve"> </w:t>
      </w:r>
      <w:r>
        <w:rPr>
          <w:i/>
          <w:position w:val="2"/>
        </w:rPr>
        <w:t>w</w:t>
      </w:r>
      <w:r>
        <w:rPr>
          <w:i/>
          <w:position w:val="2"/>
          <w:vertAlign w:val="subscript"/>
        </w:rPr>
        <w:t>ij</w:t>
      </w:r>
      <w:r>
        <w:rPr>
          <w:i/>
          <w:spacing w:val="40"/>
          <w:position w:val="2"/>
        </w:rPr>
        <w:t xml:space="preserve"> </w:t>
      </w:r>
      <w:r>
        <w:rPr>
          <w:rFonts w:ascii="Lucida Sans Unicode" w:hAnsi="Lucida Sans Unicode"/>
          <w:position w:val="2"/>
        </w:rPr>
        <w:t>=</w:t>
      </w:r>
      <w:r>
        <w:rPr>
          <w:rFonts w:ascii="Lucida Sans Unicode" w:hAnsi="Lucida Sans Unicode"/>
          <w:spacing w:val="40"/>
          <w:position w:val="2"/>
        </w:rPr>
        <w:t xml:space="preserve"> </w:t>
      </w:r>
      <w:r>
        <w:rPr>
          <w:position w:val="2"/>
        </w:rPr>
        <w:t>1.</w:t>
      </w:r>
      <w:r>
        <w:rPr>
          <w:spacing w:val="80"/>
          <w:position w:val="2"/>
        </w:rPr>
        <w:t xml:space="preserve"> </w:t>
      </w:r>
      <w:r>
        <w:rPr>
          <w:position w:val="2"/>
        </w:rPr>
        <w:t>The</w:t>
      </w:r>
      <w:r>
        <w:rPr>
          <w:spacing w:val="40"/>
          <w:position w:val="2"/>
        </w:rPr>
        <w:t xml:space="preserve"> </w:t>
      </w:r>
      <w:r>
        <w:rPr>
          <w:position w:val="2"/>
        </w:rPr>
        <w:t>second</w:t>
      </w:r>
      <w:r>
        <w:rPr>
          <w:spacing w:val="40"/>
          <w:position w:val="2"/>
        </w:rPr>
        <w:t xml:space="preserve"> </w:t>
      </w:r>
      <w:r>
        <w:rPr>
          <w:position w:val="2"/>
        </w:rPr>
        <w:t>dimension</w:t>
      </w:r>
      <w:r>
        <w:rPr>
          <w:spacing w:val="40"/>
          <w:position w:val="2"/>
        </w:rPr>
        <w:t xml:space="preserve"> </w:t>
      </w:r>
      <w:r>
        <w:rPr>
          <w:position w:val="2"/>
        </w:rPr>
        <w:t>other</w:t>
      </w:r>
      <w:r>
        <w:rPr>
          <w:spacing w:val="40"/>
          <w:position w:val="2"/>
        </w:rPr>
        <w:t xml:space="preserve"> </w:t>
      </w:r>
      <w:r>
        <w:rPr>
          <w:position w:val="2"/>
        </w:rPr>
        <w:t>than</w:t>
      </w:r>
      <w:r>
        <w:rPr>
          <w:spacing w:val="40"/>
          <w:position w:val="2"/>
        </w:rPr>
        <w:t xml:space="preserve"> </w:t>
      </w:r>
      <w:r>
        <w:rPr>
          <w:i/>
          <w:position w:val="2"/>
        </w:rPr>
        <w:t>P</w:t>
      </w:r>
      <w:r>
        <w:rPr>
          <w:i/>
          <w:spacing w:val="40"/>
          <w:position w:val="2"/>
        </w:rPr>
        <w:t xml:space="preserve"> </w:t>
      </w:r>
      <w:r>
        <w:rPr>
          <w:position w:val="2"/>
        </w:rPr>
        <w:t xml:space="preserve">we </w:t>
      </w:r>
      <w:r>
        <w:t>vary is the function</w:t>
      </w:r>
      <w:r>
        <w:rPr>
          <w:spacing w:val="40"/>
        </w:rPr>
        <w:t xml:space="preserve"> </w:t>
      </w:r>
      <w:r>
        <w:rPr>
          <w:i/>
        </w:rPr>
        <w:t>f</w:t>
      </w:r>
      <w:r>
        <w:rPr>
          <w:i/>
          <w:spacing w:val="-11"/>
        </w:rPr>
        <w:t xml:space="preserve"> </w:t>
      </w:r>
      <w:r>
        <w:rPr>
          <w:rFonts w:ascii="Lucida Sans Unicode" w:hAnsi="Lucida Sans Unicode"/>
        </w:rPr>
        <w:t>(</w:t>
      </w:r>
      <w:r>
        <w:rPr>
          <w:rFonts w:ascii="Meiryo UI" w:hAnsi="Meiryo UI"/>
          <w:i/>
        </w:rPr>
        <w:t>·</w:t>
      </w:r>
      <w:r>
        <w:rPr>
          <w:rFonts w:ascii="Lucida Sans Unicode" w:hAnsi="Lucida Sans Unicode"/>
        </w:rPr>
        <w:t xml:space="preserve">) </w:t>
      </w:r>
      <w:r>
        <w:t xml:space="preserve">that maps it to the prediction </w:t>
      </w:r>
      <w:r>
        <w:rPr>
          <w:i/>
        </w:rPr>
        <w:t>S</w:t>
      </w:r>
      <w:r>
        <w:rPr>
          <w:i/>
          <w:vertAlign w:val="subscript"/>
        </w:rPr>
        <w:t>i</w:t>
      </w:r>
      <w:r>
        <w:t>. We take three distinct approaches here: simply</w:t>
      </w:r>
      <w:r>
        <w:rPr>
          <w:spacing w:val="20"/>
        </w:rPr>
        <w:t xml:space="preserve"> </w:t>
      </w:r>
      <w:r>
        <w:t>picking</w:t>
      </w:r>
      <w:r>
        <w:rPr>
          <w:spacing w:val="21"/>
        </w:rPr>
        <w:t xml:space="preserve"> </w:t>
      </w:r>
      <w:r>
        <w:t>the</w:t>
      </w:r>
      <w:r>
        <w:rPr>
          <w:spacing w:val="21"/>
        </w:rPr>
        <w:t xml:space="preserve"> </w:t>
      </w:r>
      <w:r>
        <w:t>maximum</w:t>
      </w:r>
      <w:r>
        <w:rPr>
          <w:spacing w:val="21"/>
        </w:rPr>
        <w:t xml:space="preserve"> </w:t>
      </w:r>
      <w:r>
        <w:t>probability</w:t>
      </w:r>
      <w:r>
        <w:rPr>
          <w:spacing w:val="21"/>
        </w:rPr>
        <w:t xml:space="preserve"> </w:t>
      </w:r>
      <w:r>
        <w:t>(maxprob),</w:t>
      </w:r>
      <w:r>
        <w:rPr>
          <w:spacing w:val="22"/>
        </w:rPr>
        <w:t xml:space="preserve"> </w:t>
      </w:r>
      <w:r>
        <w:t>which</w:t>
      </w:r>
      <w:r>
        <w:rPr>
          <w:spacing w:val="20"/>
        </w:rPr>
        <w:t xml:space="preserve"> </w:t>
      </w:r>
      <w:r>
        <w:t>we</w:t>
      </w:r>
      <w:r>
        <w:rPr>
          <w:spacing w:val="21"/>
        </w:rPr>
        <w:t xml:space="preserve"> </w:t>
      </w:r>
      <w:r>
        <w:t>only</w:t>
      </w:r>
      <w:r>
        <w:rPr>
          <w:spacing w:val="21"/>
        </w:rPr>
        <w:t xml:space="preserve"> </w:t>
      </w:r>
      <w:r>
        <w:t>use</w:t>
      </w:r>
      <w:r>
        <w:rPr>
          <w:spacing w:val="21"/>
        </w:rPr>
        <w:t xml:space="preserve"> </w:t>
      </w:r>
      <w:r>
        <w:t>without</w:t>
      </w:r>
      <w:r>
        <w:rPr>
          <w:spacing w:val="21"/>
        </w:rPr>
        <w:t xml:space="preserve"> </w:t>
      </w:r>
      <w:r>
        <w:t>the</w:t>
      </w:r>
      <w:r>
        <w:rPr>
          <w:spacing w:val="21"/>
        </w:rPr>
        <w:t xml:space="preserve"> </w:t>
      </w:r>
      <w:r>
        <w:t>spatial</w:t>
      </w:r>
      <w:r>
        <w:rPr>
          <w:spacing w:val="20"/>
        </w:rPr>
        <w:t xml:space="preserve"> </w:t>
      </w:r>
      <w:r>
        <w:t>lag</w:t>
      </w:r>
      <w:r>
        <w:rPr>
          <w:spacing w:val="21"/>
        </w:rPr>
        <w:t xml:space="preserve"> </w:t>
      </w:r>
      <w:r>
        <w:rPr>
          <w:spacing w:val="-5"/>
        </w:rPr>
        <w:t>of</w:t>
      </w:r>
    </w:p>
    <w:p w14:paraId="33C16FE3" w14:textId="77777777" w:rsidR="00E37508" w:rsidRDefault="00000000">
      <w:pPr>
        <w:pStyle w:val="BodyText"/>
        <w:spacing w:before="71" w:line="304" w:lineRule="auto"/>
        <w:ind w:left="117" w:right="729"/>
        <w:jc w:val="both"/>
      </w:pPr>
      <w:r>
        <w:rPr>
          <w:noProof/>
        </w:rPr>
        <mc:AlternateContent>
          <mc:Choice Requires="wps">
            <w:drawing>
              <wp:anchor distT="0" distB="0" distL="0" distR="0" simplePos="0" relativeHeight="485416448" behindDoc="1" locked="0" layoutInCell="1" allowOverlap="1" wp14:anchorId="00E3AF21" wp14:editId="39C23026">
                <wp:simplePos x="0" y="0"/>
                <wp:positionH relativeFrom="page">
                  <wp:posOffset>6215837</wp:posOffset>
                </wp:positionH>
                <wp:positionV relativeFrom="paragraph">
                  <wp:posOffset>801927</wp:posOffset>
                </wp:positionV>
                <wp:extent cx="43815" cy="127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A31E74" id="Graphic 92" o:spid="_x0000_s1026" style="position:absolute;margin-left:489.45pt;margin-top:63.15pt;width:3.45pt;height:.1pt;z-index:-17900032;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ANXeP/kAAAAEAEAAA8AAAAAAAAAAAAAAAAAbAQAAGRycy9kb3ducmV2LnhtbFBLBQYA&#13;&#10;AAAABAAEAPMAAAB9BQAAAAA=&#13;&#10;" path="m,l43637,e" filled="f" strokeweight=".14039mm">
                <v:path arrowok="t"/>
                <w10:wrap anchorx="page"/>
              </v:shape>
            </w:pict>
          </mc:Fallback>
        </mc:AlternateContent>
      </w:r>
      <w:r>
        <w:rPr>
          <w:noProof/>
        </w:rPr>
        <mc:AlternateContent>
          <mc:Choice Requires="wps">
            <w:drawing>
              <wp:anchor distT="0" distB="0" distL="0" distR="0" simplePos="0" relativeHeight="485416960" behindDoc="1" locked="0" layoutInCell="1" allowOverlap="1" wp14:anchorId="69BDED42" wp14:editId="3643DEE9">
                <wp:simplePos x="0" y="0"/>
                <wp:positionH relativeFrom="page">
                  <wp:posOffset>1345145</wp:posOffset>
                </wp:positionH>
                <wp:positionV relativeFrom="paragraph">
                  <wp:posOffset>1010651</wp:posOffset>
                </wp:positionV>
                <wp:extent cx="43815" cy="12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1E815B" id="Graphic 93" o:spid="_x0000_s1026" style="position:absolute;margin-left:105.9pt;margin-top:79.6pt;width:3.45pt;height:.1pt;z-index:-17899520;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" path="m,l43637,e" filled="f" strokeweight=".14039mm">
                <v:path arrowok="t"/>
                <w10:wrap anchorx="page"/>
              </v:shape>
            </w:pict>
          </mc:Fallback>
        </mc:AlternateContent>
      </w:r>
      <w:r>
        <w:rPr>
          <w:noProof/>
        </w:rPr>
        <mc:AlternateContent>
          <mc:Choice Requires="wps">
            <w:drawing>
              <wp:anchor distT="0" distB="0" distL="0" distR="0" simplePos="0" relativeHeight="485417472" behindDoc="1" locked="0" layoutInCell="1" allowOverlap="1" wp14:anchorId="64CB53A1" wp14:editId="67543029">
                <wp:simplePos x="0" y="0"/>
                <wp:positionH relativeFrom="page">
                  <wp:posOffset>2563495</wp:posOffset>
                </wp:positionH>
                <wp:positionV relativeFrom="paragraph">
                  <wp:posOffset>1010651</wp:posOffset>
                </wp:positionV>
                <wp:extent cx="43815" cy="127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026306" id="Graphic 94" o:spid="_x0000_s1026" style="position:absolute;margin-left:201.85pt;margin-top:79.6pt;width:3.45pt;height:.1pt;z-index:-17899008;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HwfXE/kAAAAEAEAAA8AAAAAAAAAAAAAAAAAbAQAAGRycy9kb3ducmV2LnhtbFBLBQYA&#13;&#10;AAAABAAEAPMAAAB9BQAAAAA=&#13;&#10;" path="m,l43637,e" filled="f" strokeweight=".14039mm">
                <v:path arrowok="t"/>
                <w10:wrap anchorx="page"/>
              </v:shape>
            </w:pict>
          </mc:Fallback>
        </mc:AlternateContent>
      </w:r>
      <w:r>
        <w:rPr>
          <w:noProof/>
        </w:rPr>
        <mc:AlternateContent>
          <mc:Choice Requires="wps">
            <w:drawing>
              <wp:anchor distT="0" distB="0" distL="0" distR="0" simplePos="0" relativeHeight="485417984" behindDoc="1" locked="0" layoutInCell="1" allowOverlap="1" wp14:anchorId="23C88B95" wp14:editId="5F9FA22D">
                <wp:simplePos x="0" y="0"/>
                <wp:positionH relativeFrom="page">
                  <wp:posOffset>3838524</wp:posOffset>
                </wp:positionH>
                <wp:positionV relativeFrom="paragraph">
                  <wp:posOffset>1010651</wp:posOffset>
                </wp:positionV>
                <wp:extent cx="43815" cy="1270"/>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15" cy="1270"/>
                        </a:xfrm>
                        <a:custGeom>
                          <a:avLst/>
                          <a:gdLst/>
                          <a:ahLst/>
                          <a:cxnLst/>
                          <a:rect l="l" t="t" r="r" b="b"/>
                          <a:pathLst>
                            <a:path w="43815">
                              <a:moveTo>
                                <a:pt x="0" y="0"/>
                              </a:moveTo>
                              <a:lnTo>
                                <a:pt x="4363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212CF0" id="Graphic 95" o:spid="_x0000_s1026" style="position:absolute;margin-left:302.25pt;margin-top:79.6pt;width:3.45pt;height:.1pt;z-index:-17898496;visibility:visible;mso-wrap-style:square;mso-wrap-distance-left:0;mso-wrap-distance-top:0;mso-wrap-distance-right:0;mso-wrap-distance-bottom:0;mso-position-horizontal:absolute;mso-position-horizontal-relative:page;mso-position-vertical:absolute;mso-position-vertical-relative:text;v-text-anchor:top" coordsize="4381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" path="m,l43637,e" filled="f" strokeweight=".14039mm">
                <v:path arrowok="t"/>
                <w10:wrap anchorx="page"/>
              </v:shape>
            </w:pict>
          </mc:Fallback>
        </mc:AlternateContent>
      </w:r>
      <w:r>
        <w:rPr>
          <w:w w:val="105"/>
        </w:rPr>
        <w:t>probabilities;</w:t>
      </w:r>
      <w:r>
        <w:rPr>
          <w:spacing w:val="-6"/>
          <w:w w:val="105"/>
        </w:rPr>
        <w:t xml:space="preserve"> </w:t>
      </w:r>
      <w:r>
        <w:rPr>
          <w:w w:val="105"/>
        </w:rPr>
        <w:t>an</w:t>
      </w:r>
      <w:r>
        <w:rPr>
          <w:spacing w:val="-8"/>
          <w:w w:val="105"/>
        </w:rPr>
        <w:t xml:space="preserve"> </w:t>
      </w:r>
      <w:r>
        <w:rPr>
          <w:w w:val="105"/>
        </w:rPr>
        <w:t>ensemble</w:t>
      </w:r>
      <w:r>
        <w:rPr>
          <w:spacing w:val="-8"/>
          <w:w w:val="105"/>
        </w:rPr>
        <w:t xml:space="preserve"> </w:t>
      </w:r>
      <w:r>
        <w:rPr>
          <w:w w:val="105"/>
        </w:rPr>
        <w:t>of</w:t>
      </w:r>
      <w:r>
        <w:rPr>
          <w:spacing w:val="-8"/>
          <w:w w:val="105"/>
        </w:rPr>
        <w:t xml:space="preserve"> </w:t>
      </w:r>
      <w:r>
        <w:rPr>
          <w:w w:val="105"/>
        </w:rPr>
        <w:t>binary</w:t>
      </w:r>
      <w:r>
        <w:rPr>
          <w:spacing w:val="-8"/>
          <w:w w:val="105"/>
        </w:rPr>
        <w:t xml:space="preserve"> </w:t>
      </w:r>
      <w:r>
        <w:rPr>
          <w:w w:val="105"/>
        </w:rPr>
        <w:t>logit</w:t>
      </w:r>
      <w:r>
        <w:rPr>
          <w:spacing w:val="-8"/>
          <w:w w:val="105"/>
        </w:rPr>
        <w:t xml:space="preserve"> </w:t>
      </w:r>
      <w:r>
        <w:rPr>
          <w:w w:val="105"/>
        </w:rPr>
        <w:t>models</w:t>
      </w:r>
      <w:r>
        <w:rPr>
          <w:spacing w:val="-8"/>
          <w:w w:val="105"/>
        </w:rPr>
        <w:t xml:space="preserve"> </w:t>
      </w:r>
      <w:r>
        <w:rPr>
          <w:w w:val="105"/>
        </w:rPr>
        <w:t>to</w:t>
      </w:r>
      <w:r>
        <w:rPr>
          <w:spacing w:val="-8"/>
          <w:w w:val="105"/>
        </w:rPr>
        <w:t xml:space="preserve"> </w:t>
      </w:r>
      <w:r>
        <w:rPr>
          <w:w w:val="105"/>
        </w:rPr>
        <w:t>predict</w:t>
      </w:r>
      <w:r>
        <w:rPr>
          <w:spacing w:val="-8"/>
          <w:w w:val="105"/>
        </w:rPr>
        <w:t xml:space="preserve"> </w:t>
      </w:r>
      <w:r>
        <w:rPr>
          <w:w w:val="105"/>
        </w:rPr>
        <w:t>each</w:t>
      </w:r>
      <w:r>
        <w:rPr>
          <w:spacing w:val="-8"/>
          <w:w w:val="105"/>
        </w:rPr>
        <w:t xml:space="preserve"> </w:t>
      </w:r>
      <w:r>
        <w:rPr>
          <w:w w:val="105"/>
        </w:rPr>
        <w:t>class</w:t>
      </w:r>
      <w:r>
        <w:rPr>
          <w:spacing w:val="-8"/>
          <w:w w:val="105"/>
        </w:rPr>
        <w:t xml:space="preserve"> </w:t>
      </w:r>
      <w:r>
        <w:rPr>
          <w:w w:val="105"/>
        </w:rPr>
        <w:t>(logite),</w:t>
      </w:r>
      <w:r>
        <w:rPr>
          <w:spacing w:val="-6"/>
          <w:w w:val="105"/>
        </w:rPr>
        <w:t xml:space="preserve"> </w:t>
      </w:r>
      <w:r>
        <w:rPr>
          <w:w w:val="105"/>
        </w:rPr>
        <w:t>then</w:t>
      </w:r>
      <w:r>
        <w:rPr>
          <w:spacing w:val="-8"/>
          <w:w w:val="105"/>
        </w:rPr>
        <w:t xml:space="preserve"> </w:t>
      </w:r>
      <w:r>
        <w:rPr>
          <w:w w:val="105"/>
        </w:rPr>
        <w:t>selecting</w:t>
      </w:r>
      <w:r>
        <w:rPr>
          <w:spacing w:val="-8"/>
          <w:w w:val="105"/>
        </w:rPr>
        <w:t xml:space="preserve"> </w:t>
      </w:r>
      <w:r>
        <w:rPr>
          <w:w w:val="105"/>
        </w:rPr>
        <w:t xml:space="preserve">the </w:t>
      </w:r>
      <w:r>
        <w:rPr>
          <w:spacing w:val="-2"/>
          <w:w w:val="105"/>
        </w:rPr>
        <w:t>class</w:t>
      </w:r>
      <w:r>
        <w:rPr>
          <w:spacing w:val="-5"/>
          <w:w w:val="105"/>
        </w:rPr>
        <w:t xml:space="preserve"> </w:t>
      </w:r>
      <w:r>
        <w:rPr>
          <w:spacing w:val="-2"/>
          <w:w w:val="105"/>
        </w:rPr>
        <w:t>with</w:t>
      </w:r>
      <w:r>
        <w:rPr>
          <w:spacing w:val="-5"/>
          <w:w w:val="105"/>
        </w:rPr>
        <w:t xml:space="preserve"> </w:t>
      </w:r>
      <w:r>
        <w:rPr>
          <w:spacing w:val="-2"/>
          <w:w w:val="105"/>
        </w:rPr>
        <w:t>top</w:t>
      </w:r>
      <w:r>
        <w:rPr>
          <w:spacing w:val="-5"/>
          <w:w w:val="105"/>
        </w:rPr>
        <w:t xml:space="preserve"> </w:t>
      </w:r>
      <w:r>
        <w:rPr>
          <w:spacing w:val="-2"/>
          <w:w w:val="105"/>
        </w:rPr>
        <w:t>probability,</w:t>
      </w:r>
      <w:r>
        <w:rPr>
          <w:spacing w:val="-4"/>
          <w:w w:val="105"/>
        </w:rPr>
        <w:t xml:space="preserve"> </w:t>
      </w:r>
      <w:r>
        <w:rPr>
          <w:spacing w:val="-2"/>
          <w:w w:val="105"/>
        </w:rPr>
        <w:t>which</w:t>
      </w:r>
      <w:r>
        <w:rPr>
          <w:spacing w:val="-5"/>
          <w:w w:val="105"/>
        </w:rPr>
        <w:t xml:space="preserve"> </w:t>
      </w:r>
      <w:r>
        <w:rPr>
          <w:spacing w:val="-2"/>
          <w:w w:val="105"/>
        </w:rPr>
        <w:t>we</w:t>
      </w:r>
      <w:r>
        <w:rPr>
          <w:spacing w:val="-5"/>
          <w:w w:val="105"/>
        </w:rPr>
        <w:t xml:space="preserve"> </w:t>
      </w:r>
      <w:r>
        <w:rPr>
          <w:spacing w:val="-2"/>
          <w:w w:val="105"/>
        </w:rPr>
        <w:t>also</w:t>
      </w:r>
      <w:r>
        <w:rPr>
          <w:spacing w:val="-5"/>
          <w:w w:val="105"/>
        </w:rPr>
        <w:t xml:space="preserve"> </w:t>
      </w:r>
      <w:r>
        <w:rPr>
          <w:spacing w:val="-2"/>
          <w:w w:val="105"/>
        </w:rPr>
        <w:t>use</w:t>
      </w:r>
      <w:r>
        <w:rPr>
          <w:spacing w:val="-5"/>
          <w:w w:val="105"/>
        </w:rPr>
        <w:t xml:space="preserve"> </w:t>
      </w:r>
      <w:r>
        <w:rPr>
          <w:spacing w:val="-2"/>
          <w:w w:val="105"/>
        </w:rPr>
        <w:t>with</w:t>
      </w:r>
      <w:r>
        <w:rPr>
          <w:spacing w:val="-5"/>
          <w:w w:val="105"/>
        </w:rPr>
        <w:t xml:space="preserve"> </w:t>
      </w:r>
      <w:r>
        <w:rPr>
          <w:spacing w:val="-2"/>
          <w:w w:val="105"/>
        </w:rPr>
        <w:t>the</w:t>
      </w:r>
      <w:r>
        <w:rPr>
          <w:spacing w:val="-5"/>
          <w:w w:val="105"/>
        </w:rPr>
        <w:t xml:space="preserve"> </w:t>
      </w:r>
      <w:r>
        <w:rPr>
          <w:spacing w:val="-2"/>
          <w:w w:val="105"/>
        </w:rPr>
        <w:t>wx</w:t>
      </w:r>
      <w:r>
        <w:rPr>
          <w:spacing w:val="-5"/>
          <w:w w:val="105"/>
        </w:rPr>
        <w:t xml:space="preserve"> </w:t>
      </w:r>
      <w:r>
        <w:rPr>
          <w:spacing w:val="-2"/>
          <w:w w:val="105"/>
        </w:rPr>
        <w:t>variant;</w:t>
      </w:r>
      <w:r>
        <w:rPr>
          <w:spacing w:val="-4"/>
          <w:w w:val="105"/>
        </w:rPr>
        <w:t xml:space="preserve"> </w:t>
      </w:r>
      <w:r>
        <w:rPr>
          <w:spacing w:val="-2"/>
          <w:w w:val="105"/>
        </w:rPr>
        <w:t>and</w:t>
      </w:r>
      <w:r>
        <w:rPr>
          <w:spacing w:val="-5"/>
          <w:w w:val="105"/>
        </w:rPr>
        <w:t xml:space="preserve"> </w:t>
      </w:r>
      <w:r>
        <w:rPr>
          <w:spacing w:val="-2"/>
          <w:w w:val="105"/>
        </w:rPr>
        <w:t>a</w:t>
      </w:r>
      <w:r>
        <w:rPr>
          <w:spacing w:val="-5"/>
          <w:w w:val="105"/>
        </w:rPr>
        <w:t xml:space="preserve"> </w:t>
      </w:r>
      <w:r>
        <w:rPr>
          <w:spacing w:val="-2"/>
          <w:w w:val="105"/>
        </w:rPr>
        <w:t>histogram-based</w:t>
      </w:r>
      <w:r>
        <w:rPr>
          <w:spacing w:val="-5"/>
          <w:w w:val="105"/>
        </w:rPr>
        <w:t xml:space="preserve"> </w:t>
      </w:r>
      <w:r>
        <w:rPr>
          <w:spacing w:val="-2"/>
          <w:w w:val="105"/>
        </w:rPr>
        <w:t xml:space="preserve">gradient </w:t>
      </w:r>
      <w:r>
        <w:rPr>
          <w:w w:val="105"/>
        </w:rPr>
        <w:t>boosted classifiers inspired by LightGBM (</w:t>
      </w:r>
      <w:hyperlink w:anchor="_bookmark35" w:history="1">
        <w:r>
          <w:rPr>
            <w:color w:val="00004C"/>
            <w:w w:val="105"/>
          </w:rPr>
          <w:t>Ke et al.</w:t>
        </w:r>
      </w:hyperlink>
      <w:r>
        <w:rPr>
          <w:w w:val="105"/>
        </w:rPr>
        <w:t xml:space="preserve">, </w:t>
      </w:r>
      <w:hyperlink w:anchor="_bookmark35" w:history="1">
        <w:r>
          <w:rPr>
            <w:color w:val="00004C"/>
            <w:w w:val="105"/>
          </w:rPr>
          <w:t>2017</w:t>
        </w:r>
      </w:hyperlink>
      <w:r>
        <w:rPr>
          <w:w w:val="105"/>
        </w:rPr>
        <w:t xml:space="preserve">) and implemented in </w:t>
      </w:r>
      <w:r>
        <w:rPr>
          <w:w w:val="110"/>
        </w:rPr>
        <w:t xml:space="preserve">scikit-learn </w:t>
      </w:r>
      <w:r>
        <w:rPr>
          <w:w w:val="105"/>
        </w:rPr>
        <w:t>(</w:t>
      </w:r>
      <w:hyperlink w:anchor="_bookmark47" w:history="1">
        <w:r>
          <w:rPr>
            <w:color w:val="00004C"/>
            <w:w w:val="105"/>
          </w:rPr>
          <w:t>Pedregosa et al.</w:t>
        </w:r>
      </w:hyperlink>
      <w:r>
        <w:rPr>
          <w:w w:val="105"/>
        </w:rPr>
        <w:t xml:space="preserve">, </w:t>
      </w:r>
      <w:hyperlink w:anchor="_bookmark47" w:history="1">
        <w:r>
          <w:rPr>
            <w:color w:val="00004C"/>
            <w:w w:val="105"/>
          </w:rPr>
          <w:t>2011</w:t>
        </w:r>
      </w:hyperlink>
      <w:r>
        <w:rPr>
          <w:w w:val="105"/>
        </w:rPr>
        <w:t>).</w:t>
      </w:r>
      <w:r>
        <w:rPr>
          <w:spacing w:val="40"/>
          <w:w w:val="105"/>
        </w:rPr>
        <w:t xml:space="preserve"> </w:t>
      </w:r>
      <w:r>
        <w:rPr>
          <w:w w:val="105"/>
        </w:rPr>
        <w:t>This yields our five competing models:</w:t>
      </w:r>
      <w:r>
        <w:rPr>
          <w:spacing w:val="40"/>
          <w:w w:val="105"/>
        </w:rPr>
        <w:t xml:space="preserve"> </w:t>
      </w:r>
      <w:r>
        <w:rPr>
          <w:w w:val="105"/>
        </w:rPr>
        <w:t xml:space="preserve">maxprob, </w:t>
      </w:r>
      <w:r>
        <w:rPr>
          <w:w w:val="110"/>
        </w:rPr>
        <w:t xml:space="preserve">logite </w:t>
      </w:r>
      <w:r>
        <w:rPr>
          <w:w w:val="105"/>
        </w:rPr>
        <w:t xml:space="preserve">baseline, </w:t>
      </w:r>
      <w:r>
        <w:rPr>
          <w:w w:val="110"/>
        </w:rPr>
        <w:t>logite</w:t>
      </w:r>
      <w:r>
        <w:rPr>
          <w:spacing w:val="40"/>
          <w:w w:val="110"/>
        </w:rPr>
        <w:t xml:space="preserve"> </w:t>
      </w:r>
      <w:r>
        <w:rPr>
          <w:w w:val="105"/>
        </w:rPr>
        <w:t>baseline-wx,</w:t>
      </w:r>
      <w:r>
        <w:rPr>
          <w:spacing w:val="40"/>
          <w:w w:val="105"/>
        </w:rPr>
        <w:t xml:space="preserve"> </w:t>
      </w:r>
      <w:r>
        <w:rPr>
          <w:w w:val="105"/>
        </w:rPr>
        <w:t>HGBC</w:t>
      </w:r>
      <w:r>
        <w:rPr>
          <w:spacing w:val="40"/>
          <w:w w:val="105"/>
        </w:rPr>
        <w:t xml:space="preserve"> </w:t>
      </w:r>
      <w:r>
        <w:rPr>
          <w:w w:val="105"/>
        </w:rPr>
        <w:t>baseline,</w:t>
      </w:r>
      <w:r>
        <w:rPr>
          <w:spacing w:val="40"/>
          <w:w w:val="105"/>
        </w:rPr>
        <w:t xml:space="preserve"> </w:t>
      </w:r>
      <w:r>
        <w:rPr>
          <w:w w:val="105"/>
        </w:rPr>
        <w:t>and</w:t>
      </w:r>
      <w:r>
        <w:rPr>
          <w:spacing w:val="40"/>
          <w:w w:val="105"/>
        </w:rPr>
        <w:t xml:space="preserve"> </w:t>
      </w:r>
      <w:r>
        <w:rPr>
          <w:w w:val="105"/>
        </w:rPr>
        <w:t>HGBC</w:t>
      </w:r>
      <w:r>
        <w:rPr>
          <w:spacing w:val="40"/>
          <w:w w:val="105"/>
        </w:rPr>
        <w:t xml:space="preserve"> </w:t>
      </w:r>
      <w:r>
        <w:rPr>
          <w:w w:val="105"/>
        </w:rPr>
        <w:t>baseline-wx.</w:t>
      </w:r>
    </w:p>
    <w:p w14:paraId="1EEE13B6" w14:textId="77777777" w:rsidR="00E37508" w:rsidRDefault="00E37508">
      <w:pPr>
        <w:pStyle w:val="BodyText"/>
        <w:spacing w:before="80"/>
      </w:pPr>
    </w:p>
    <w:p w14:paraId="2E76E218" w14:textId="77777777" w:rsidR="00E37508" w:rsidRDefault="00000000">
      <w:pPr>
        <w:pStyle w:val="ListParagraph"/>
        <w:numPr>
          <w:ilvl w:val="2"/>
          <w:numId w:val="3"/>
        </w:numPr>
        <w:tabs>
          <w:tab w:val="left" w:pos="660"/>
        </w:tabs>
        <w:ind w:left="660" w:hanging="543"/>
        <w:rPr>
          <w:i/>
        </w:rPr>
      </w:pPr>
      <w:bookmarkStart w:id="114" w:name="2.2.4_Performance_metrics"/>
      <w:bookmarkEnd w:id="114"/>
      <w:r>
        <w:rPr>
          <w:i/>
          <w:w w:val="90"/>
        </w:rPr>
        <w:t>Performance</w:t>
      </w:r>
      <w:r>
        <w:rPr>
          <w:i/>
          <w:spacing w:val="47"/>
        </w:rPr>
        <w:t xml:space="preserve"> </w:t>
      </w:r>
      <w:r>
        <w:rPr>
          <w:i/>
          <w:spacing w:val="-2"/>
        </w:rPr>
        <w:t>metrics</w:t>
      </w:r>
    </w:p>
    <w:p w14:paraId="21CC764E" w14:textId="5D0EECB3" w:rsidR="00E37508" w:rsidRDefault="00000000">
      <w:pPr>
        <w:pStyle w:val="BodyText"/>
        <w:spacing w:before="214" w:line="304" w:lineRule="auto"/>
        <w:ind w:left="117" w:right="729"/>
        <w:jc w:val="both"/>
      </w:pPr>
      <w:r>
        <w:t>The</w:t>
      </w:r>
      <w:r>
        <w:rPr>
          <w:spacing w:val="40"/>
        </w:rPr>
        <w:t xml:space="preserve"> </w:t>
      </w:r>
      <w:r>
        <w:t>goal</w:t>
      </w:r>
      <w:r>
        <w:rPr>
          <w:spacing w:val="40"/>
        </w:rPr>
        <w:t xml:space="preserve"> </w:t>
      </w:r>
      <w:r>
        <w:t>of</w:t>
      </w:r>
      <w:r>
        <w:rPr>
          <w:spacing w:val="40"/>
        </w:rPr>
        <w:t xml:space="preserve"> </w:t>
      </w:r>
      <w:r>
        <w:t>our</w:t>
      </w:r>
      <w:r>
        <w:rPr>
          <w:spacing w:val="40"/>
        </w:rPr>
        <w:t xml:space="preserve"> </w:t>
      </w:r>
      <w:r>
        <w:t>experiments</w:t>
      </w:r>
      <w:r>
        <w:rPr>
          <w:spacing w:val="40"/>
        </w:rPr>
        <w:t xml:space="preserve"> </w:t>
      </w:r>
      <w:r>
        <w:t>is</w:t>
      </w:r>
      <w:r>
        <w:rPr>
          <w:spacing w:val="40"/>
        </w:rPr>
        <w:t xml:space="preserve"> </w:t>
      </w:r>
      <w:r>
        <w:t>to</w:t>
      </w:r>
      <w:r>
        <w:rPr>
          <w:spacing w:val="40"/>
        </w:rPr>
        <w:t xml:space="preserve"> </w:t>
      </w:r>
      <w:r>
        <w:t>compare</w:t>
      </w:r>
      <w:r>
        <w:rPr>
          <w:spacing w:val="40"/>
        </w:rPr>
        <w:t xml:space="preserve"> </w:t>
      </w:r>
      <w:r>
        <w:t>different</w:t>
      </w:r>
      <w:r>
        <w:rPr>
          <w:spacing w:val="40"/>
        </w:rPr>
        <w:t xml:space="preserve"> </w:t>
      </w:r>
      <w:r>
        <w:t>models</w:t>
      </w:r>
      <w:r>
        <w:rPr>
          <w:spacing w:val="40"/>
        </w:rPr>
        <w:t xml:space="preserve"> </w:t>
      </w:r>
      <w:r>
        <w:t>under</w:t>
      </w:r>
      <w:r>
        <w:rPr>
          <w:spacing w:val="40"/>
        </w:rPr>
        <w:t xml:space="preserve"> </w:t>
      </w:r>
      <w:r>
        <w:t>varying</w:t>
      </w:r>
      <w:r>
        <w:rPr>
          <w:spacing w:val="40"/>
        </w:rPr>
        <w:t xml:space="preserve"> </w:t>
      </w:r>
      <w:r>
        <w:t>geographical</w:t>
      </w:r>
      <w:r>
        <w:rPr>
          <w:spacing w:val="40"/>
        </w:rPr>
        <w:t xml:space="preserve"> </w:t>
      </w:r>
      <w:del w:id="115" w:author="Fleischmann Martin" w:date="2024-06-24T11:15:00Z">
        <w:r>
          <w:delText>condi- tions</w:delText>
        </w:r>
      </w:del>
      <w:ins w:id="116" w:author="Fleischmann Martin" w:date="2024-06-24T11:15:00Z">
        <w:r>
          <w:t>conditions</w:t>
        </w:r>
      </w:ins>
      <w:r>
        <w:t xml:space="preserve"> to learn both which performs best, but also how different choices of geographical nature influence</w:t>
      </w:r>
      <w:r>
        <w:rPr>
          <w:spacing w:val="40"/>
        </w:rPr>
        <w:t xml:space="preserve"> </w:t>
      </w:r>
      <w:r>
        <w:t>the</w:t>
      </w:r>
      <w:r>
        <w:rPr>
          <w:spacing w:val="40"/>
        </w:rPr>
        <w:t xml:space="preserve"> </w:t>
      </w:r>
      <w:r>
        <w:t>overall</w:t>
      </w:r>
      <w:r>
        <w:rPr>
          <w:spacing w:val="40"/>
        </w:rPr>
        <w:t xml:space="preserve"> </w:t>
      </w:r>
      <w:r>
        <w:t>performance</w:t>
      </w:r>
      <w:r>
        <w:rPr>
          <w:spacing w:val="40"/>
        </w:rPr>
        <w:t xml:space="preserve"> </w:t>
      </w:r>
      <w:r>
        <w:t>when</w:t>
      </w:r>
      <w:r>
        <w:rPr>
          <w:spacing w:val="40"/>
        </w:rPr>
        <w:t xml:space="preserve"> </w:t>
      </w:r>
      <w:r>
        <w:t>predicting</w:t>
      </w:r>
      <w:r>
        <w:rPr>
          <w:spacing w:val="40"/>
        </w:rPr>
        <w:t xml:space="preserve"> </w:t>
      </w:r>
      <w:r>
        <w:t>form</w:t>
      </w:r>
      <w:r>
        <w:rPr>
          <w:spacing w:val="40"/>
        </w:rPr>
        <w:t xml:space="preserve"> </w:t>
      </w:r>
      <w:r>
        <w:t>and</w:t>
      </w:r>
      <w:r>
        <w:rPr>
          <w:spacing w:val="40"/>
        </w:rPr>
        <w:t xml:space="preserve"> </w:t>
      </w:r>
      <w:r>
        <w:t>function</w:t>
      </w:r>
      <w:r>
        <w:rPr>
          <w:spacing w:val="40"/>
        </w:rPr>
        <w:t xml:space="preserve"> </w:t>
      </w:r>
      <w:r>
        <w:t>from</w:t>
      </w:r>
      <w:r>
        <w:rPr>
          <w:spacing w:val="40"/>
        </w:rPr>
        <w:t xml:space="preserve"> </w:t>
      </w:r>
      <w:r>
        <w:t>satellite</w:t>
      </w:r>
      <w:r>
        <w:rPr>
          <w:spacing w:val="40"/>
        </w:rPr>
        <w:t xml:space="preserve"> </w:t>
      </w:r>
      <w:r>
        <w:t>imagery.</w:t>
      </w:r>
      <w:r>
        <w:rPr>
          <w:spacing w:val="80"/>
        </w:rPr>
        <w:t xml:space="preserve"> </w:t>
      </w:r>
      <w:r>
        <w:t>To provide a workbench that systematically compares each model and setup, we use a set of performance scores that operate either at the global or class level, and that measure performance</w:t>
      </w:r>
      <w:r>
        <w:rPr>
          <w:spacing w:val="80"/>
          <w:w w:val="150"/>
        </w:rPr>
        <w:t xml:space="preserve"> </w:t>
      </w:r>
      <w:r>
        <w:t>in</w:t>
      </w:r>
      <w:r>
        <w:rPr>
          <w:spacing w:val="36"/>
        </w:rPr>
        <w:t xml:space="preserve"> </w:t>
      </w:r>
      <w:r>
        <w:t>the</w:t>
      </w:r>
      <w:r>
        <w:rPr>
          <w:spacing w:val="36"/>
        </w:rPr>
        <w:t xml:space="preserve"> </w:t>
      </w:r>
      <w:r>
        <w:t>traditional</w:t>
      </w:r>
      <w:r>
        <w:rPr>
          <w:spacing w:val="36"/>
        </w:rPr>
        <w:t xml:space="preserve"> </w:t>
      </w:r>
      <w:r>
        <w:t>machine</w:t>
      </w:r>
      <w:r>
        <w:rPr>
          <w:spacing w:val="36"/>
        </w:rPr>
        <w:t xml:space="preserve"> </w:t>
      </w:r>
      <w:r>
        <w:t>learning</w:t>
      </w:r>
      <w:r>
        <w:rPr>
          <w:spacing w:val="36"/>
        </w:rPr>
        <w:t xml:space="preserve"> </w:t>
      </w:r>
      <w:r>
        <w:t>sense,</w:t>
      </w:r>
      <w:r>
        <w:rPr>
          <w:spacing w:val="36"/>
        </w:rPr>
        <w:t xml:space="preserve"> </w:t>
      </w:r>
      <w:r>
        <w:t>as</w:t>
      </w:r>
      <w:r>
        <w:rPr>
          <w:spacing w:val="36"/>
        </w:rPr>
        <w:t xml:space="preserve"> </w:t>
      </w:r>
      <w:r>
        <w:t>well</w:t>
      </w:r>
      <w:r>
        <w:rPr>
          <w:spacing w:val="36"/>
        </w:rPr>
        <w:t xml:space="preserve"> </w:t>
      </w:r>
      <w:r>
        <w:t>as</w:t>
      </w:r>
      <w:r>
        <w:rPr>
          <w:spacing w:val="36"/>
        </w:rPr>
        <w:t xml:space="preserve"> </w:t>
      </w:r>
      <w:r>
        <w:t>in</w:t>
      </w:r>
      <w:r>
        <w:rPr>
          <w:spacing w:val="36"/>
        </w:rPr>
        <w:t xml:space="preserve"> </w:t>
      </w:r>
      <w:r>
        <w:t>the</w:t>
      </w:r>
      <w:r>
        <w:rPr>
          <w:spacing w:val="36"/>
        </w:rPr>
        <w:t xml:space="preserve"> </w:t>
      </w:r>
      <w:r>
        <w:t>spatial</w:t>
      </w:r>
      <w:r>
        <w:rPr>
          <w:spacing w:val="36"/>
        </w:rPr>
        <w:t xml:space="preserve"> </w:t>
      </w:r>
      <w:r>
        <w:t>sense.</w:t>
      </w:r>
    </w:p>
    <w:p w14:paraId="3BE36208" w14:textId="77777777" w:rsidR="00E37508" w:rsidRDefault="00000000">
      <w:pPr>
        <w:pStyle w:val="BodyText"/>
        <w:spacing w:before="7" w:line="295" w:lineRule="auto"/>
        <w:ind w:left="117" w:right="729" w:firstLine="283"/>
        <w:jc w:val="both"/>
      </w:pPr>
      <w:r>
        <w:t>We</w:t>
      </w:r>
      <w:r>
        <w:rPr>
          <w:spacing w:val="24"/>
        </w:rPr>
        <w:t xml:space="preserve"> </w:t>
      </w:r>
      <w:r>
        <w:t>use</w:t>
      </w:r>
      <w:r>
        <w:rPr>
          <w:spacing w:val="24"/>
        </w:rPr>
        <w:t xml:space="preserve"> </w:t>
      </w:r>
      <w:r>
        <w:t>four</w:t>
      </w:r>
      <w:r>
        <w:rPr>
          <w:spacing w:val="24"/>
        </w:rPr>
        <w:t xml:space="preserve"> </w:t>
      </w:r>
      <w:r>
        <w:t>standard</w:t>
      </w:r>
      <w:r>
        <w:rPr>
          <w:spacing w:val="24"/>
        </w:rPr>
        <w:t xml:space="preserve"> </w:t>
      </w:r>
      <w:r>
        <w:t>performance</w:t>
      </w:r>
      <w:r>
        <w:rPr>
          <w:spacing w:val="24"/>
        </w:rPr>
        <w:t xml:space="preserve"> </w:t>
      </w:r>
      <w:r>
        <w:t>scores.</w:t>
      </w:r>
      <w:r>
        <w:rPr>
          <w:spacing w:val="40"/>
        </w:rPr>
        <w:t xml:space="preserve"> </w:t>
      </w:r>
      <w:r>
        <w:rPr>
          <w:i/>
        </w:rPr>
        <w:t>Cohen’s</w:t>
      </w:r>
      <w:r>
        <w:rPr>
          <w:i/>
          <w:spacing w:val="21"/>
        </w:rPr>
        <w:t xml:space="preserve"> </w:t>
      </w:r>
      <w:r>
        <w:rPr>
          <w:i/>
        </w:rPr>
        <w:t>kappa</w:t>
      </w:r>
      <w:r>
        <w:rPr>
          <w:i/>
          <w:spacing w:val="24"/>
        </w:rPr>
        <w:t xml:space="preserve"> </w:t>
      </w:r>
      <w:r>
        <w:t>score</w:t>
      </w:r>
      <w:r>
        <w:rPr>
          <w:spacing w:val="24"/>
        </w:rPr>
        <w:t xml:space="preserve"> </w:t>
      </w:r>
      <w:r>
        <w:t>(</w:t>
      </w:r>
      <w:r>
        <w:rPr>
          <w:rFonts w:ascii="Arial" w:hAnsi="Arial"/>
          <w:i/>
        </w:rPr>
        <w:t>κ</w:t>
      </w:r>
      <w:r>
        <w:t>,</w:t>
      </w:r>
      <w:r>
        <w:rPr>
          <w:spacing w:val="28"/>
        </w:rPr>
        <w:t xml:space="preserve"> </w:t>
      </w:r>
      <w:hyperlink w:anchor="_bookmark26" w:history="1">
        <w:r>
          <w:rPr>
            <w:color w:val="00004C"/>
          </w:rPr>
          <w:t>Cohen</w:t>
        </w:r>
      </w:hyperlink>
      <w:r>
        <w:t>,</w:t>
      </w:r>
      <w:r>
        <w:rPr>
          <w:spacing w:val="24"/>
        </w:rPr>
        <w:t xml:space="preserve"> </w:t>
      </w:r>
      <w:hyperlink w:anchor="_bookmark26" w:history="1">
        <w:r>
          <w:rPr>
            <w:color w:val="00004C"/>
          </w:rPr>
          <w:t>1960</w:t>
        </w:r>
      </w:hyperlink>
      <w:r>
        <w:t>)</w:t>
      </w:r>
      <w:r>
        <w:rPr>
          <w:spacing w:val="24"/>
        </w:rPr>
        <w:t xml:space="preserve"> </w:t>
      </w:r>
      <w:r>
        <w:t>is</w:t>
      </w:r>
      <w:r>
        <w:rPr>
          <w:spacing w:val="24"/>
        </w:rPr>
        <w:t xml:space="preserve"> </w:t>
      </w:r>
      <w:r>
        <w:t>a</w:t>
      </w:r>
      <w:r>
        <w:rPr>
          <w:spacing w:val="24"/>
        </w:rPr>
        <w:t xml:space="preserve"> </w:t>
      </w:r>
      <w:r>
        <w:t>measure of agreement between two sets of categorical labels that ranges from -1 to 1.</w:t>
      </w:r>
      <w:r>
        <w:rPr>
          <w:spacing w:val="40"/>
        </w:rPr>
        <w:t xml:space="preserve"> </w:t>
      </w:r>
      <w:r>
        <w:t>Intuitively,</w:t>
      </w:r>
      <w:r>
        <w:rPr>
          <w:spacing w:val="40"/>
        </w:rPr>
        <w:t xml:space="preserve"> </w:t>
      </w:r>
      <w:r>
        <w:t>it</w:t>
      </w:r>
      <w:r>
        <w:rPr>
          <w:spacing w:val="40"/>
        </w:rPr>
        <w:t xml:space="preserve"> </w:t>
      </w:r>
      <w:r>
        <w:t>measures the extent to which the two sets agree with each other (i.e., same label for the same observation)</w:t>
      </w:r>
      <w:r>
        <w:rPr>
          <w:spacing w:val="50"/>
        </w:rPr>
        <w:t xml:space="preserve"> </w:t>
      </w:r>
      <w:r>
        <w:t>beyond</w:t>
      </w:r>
      <w:r>
        <w:rPr>
          <w:spacing w:val="51"/>
        </w:rPr>
        <w:t xml:space="preserve"> </w:t>
      </w:r>
      <w:r>
        <w:t>what</w:t>
      </w:r>
      <w:r>
        <w:rPr>
          <w:spacing w:val="51"/>
        </w:rPr>
        <w:t xml:space="preserve"> </w:t>
      </w:r>
      <w:r>
        <w:t>would</w:t>
      </w:r>
      <w:r>
        <w:rPr>
          <w:spacing w:val="50"/>
        </w:rPr>
        <w:t xml:space="preserve"> </w:t>
      </w:r>
      <w:r>
        <w:t>be</w:t>
      </w:r>
      <w:r>
        <w:rPr>
          <w:spacing w:val="51"/>
        </w:rPr>
        <w:t xml:space="preserve"> </w:t>
      </w:r>
      <w:r>
        <w:t>expected</w:t>
      </w:r>
      <w:r>
        <w:rPr>
          <w:spacing w:val="51"/>
        </w:rPr>
        <w:t xml:space="preserve"> </w:t>
      </w:r>
      <w:r>
        <w:t>from</w:t>
      </w:r>
      <w:r>
        <w:rPr>
          <w:spacing w:val="50"/>
        </w:rPr>
        <w:t xml:space="preserve"> </w:t>
      </w:r>
      <w:r>
        <w:t>pure</w:t>
      </w:r>
      <w:r>
        <w:rPr>
          <w:spacing w:val="51"/>
        </w:rPr>
        <w:t xml:space="preserve"> </w:t>
      </w:r>
      <w:r>
        <w:t>chance</w:t>
      </w:r>
      <w:r>
        <w:rPr>
          <w:spacing w:val="51"/>
        </w:rPr>
        <w:t xml:space="preserve"> </w:t>
      </w:r>
      <w:r>
        <w:t>(</w:t>
      </w:r>
      <w:r>
        <w:rPr>
          <w:rFonts w:ascii="Arial" w:hAnsi="Arial"/>
          <w:i/>
        </w:rPr>
        <w:t>κ</w:t>
      </w:r>
      <w:r>
        <w:rPr>
          <w:rFonts w:ascii="Arial" w:hAnsi="Arial"/>
          <w:i/>
          <w:spacing w:val="66"/>
        </w:rPr>
        <w:t xml:space="preserve"> </w:t>
      </w:r>
      <w:r>
        <w:rPr>
          <w:rFonts w:ascii="Lucida Sans Unicode" w:hAnsi="Lucida Sans Unicode"/>
        </w:rPr>
        <w:t>=</w:t>
      </w:r>
      <w:r>
        <w:rPr>
          <w:rFonts w:ascii="Lucida Sans Unicode" w:hAnsi="Lucida Sans Unicode"/>
          <w:spacing w:val="50"/>
        </w:rPr>
        <w:t xml:space="preserve"> </w:t>
      </w:r>
      <w:r>
        <w:t>0).</w:t>
      </w:r>
      <w:r>
        <w:rPr>
          <w:spacing w:val="43"/>
        </w:rPr>
        <w:t xml:space="preserve">  </w:t>
      </w:r>
      <w:r>
        <w:t>Cases</w:t>
      </w:r>
      <w:r>
        <w:rPr>
          <w:spacing w:val="51"/>
        </w:rPr>
        <w:t xml:space="preserve"> </w:t>
      </w:r>
      <w:r>
        <w:t>where</w:t>
      </w:r>
      <w:r>
        <w:rPr>
          <w:spacing w:val="50"/>
        </w:rPr>
        <w:t xml:space="preserve"> </w:t>
      </w:r>
      <w:r>
        <w:rPr>
          <w:spacing w:val="-2"/>
        </w:rPr>
        <w:t>there</w:t>
      </w:r>
    </w:p>
    <w:p w14:paraId="1D34A2A0" w14:textId="77777777" w:rsidR="00E37508" w:rsidRDefault="00000000">
      <w:pPr>
        <w:spacing w:line="205" w:lineRule="exact"/>
        <w:ind w:left="117"/>
        <w:jc w:val="both"/>
        <w:rPr>
          <w:i/>
        </w:rPr>
      </w:pPr>
      <w:r>
        <w:t>is</w:t>
      </w:r>
      <w:r>
        <w:rPr>
          <w:spacing w:val="34"/>
        </w:rPr>
        <w:t xml:space="preserve"> </w:t>
      </w:r>
      <w:r>
        <w:t>more</w:t>
      </w:r>
      <w:r>
        <w:rPr>
          <w:spacing w:val="35"/>
        </w:rPr>
        <w:t xml:space="preserve"> </w:t>
      </w:r>
      <w:r>
        <w:t>disagreement</w:t>
      </w:r>
      <w:r>
        <w:rPr>
          <w:spacing w:val="34"/>
        </w:rPr>
        <w:t xml:space="preserve"> </w:t>
      </w:r>
      <w:r>
        <w:t>than</w:t>
      </w:r>
      <w:r>
        <w:rPr>
          <w:spacing w:val="35"/>
        </w:rPr>
        <w:t xml:space="preserve"> </w:t>
      </w:r>
      <w:r>
        <w:t>expected</w:t>
      </w:r>
      <w:r>
        <w:rPr>
          <w:spacing w:val="34"/>
        </w:rPr>
        <w:t xml:space="preserve"> </w:t>
      </w:r>
      <w:r>
        <w:t>from</w:t>
      </w:r>
      <w:r>
        <w:rPr>
          <w:spacing w:val="35"/>
        </w:rPr>
        <w:t xml:space="preserve"> </w:t>
      </w:r>
      <w:r>
        <w:t>chance</w:t>
      </w:r>
      <w:r>
        <w:rPr>
          <w:spacing w:val="35"/>
        </w:rPr>
        <w:t xml:space="preserve"> </w:t>
      </w:r>
      <w:r>
        <w:t>receive</w:t>
      </w:r>
      <w:r>
        <w:rPr>
          <w:spacing w:val="34"/>
        </w:rPr>
        <w:t xml:space="preserve"> </w:t>
      </w:r>
      <w:r>
        <w:t>a</w:t>
      </w:r>
      <w:r>
        <w:rPr>
          <w:spacing w:val="35"/>
        </w:rPr>
        <w:t xml:space="preserve"> </w:t>
      </w:r>
      <w:r>
        <w:t>negative</w:t>
      </w:r>
      <w:r>
        <w:rPr>
          <w:spacing w:val="34"/>
        </w:rPr>
        <w:t xml:space="preserve"> </w:t>
      </w:r>
      <w:r>
        <w:t>score.</w:t>
      </w:r>
      <w:r>
        <w:rPr>
          <w:spacing w:val="69"/>
          <w:w w:val="150"/>
        </w:rPr>
        <w:t xml:space="preserve"> </w:t>
      </w:r>
      <w:r>
        <w:rPr>
          <w:i/>
        </w:rPr>
        <w:t>Global</w:t>
      </w:r>
      <w:r>
        <w:rPr>
          <w:i/>
          <w:spacing w:val="30"/>
        </w:rPr>
        <w:t xml:space="preserve"> </w:t>
      </w:r>
      <w:r>
        <w:rPr>
          <w:i/>
        </w:rPr>
        <w:t>(within-</w:t>
      </w:r>
      <w:r>
        <w:rPr>
          <w:i/>
          <w:spacing w:val="-2"/>
        </w:rPr>
        <w:t>class)</w:t>
      </w:r>
    </w:p>
    <w:p w14:paraId="074FA62D" w14:textId="77777777" w:rsidR="00E37508" w:rsidRDefault="00000000">
      <w:pPr>
        <w:pStyle w:val="BodyText"/>
        <w:spacing w:before="71" w:line="297" w:lineRule="auto"/>
        <w:ind w:left="117" w:right="729"/>
        <w:jc w:val="both"/>
      </w:pPr>
      <w:r>
        <w:rPr>
          <w:i/>
        </w:rPr>
        <w:t xml:space="preserve">accuracy </w:t>
      </w:r>
      <w:r>
        <w:t>captures the proportion of observations correctly predicted (in a given class).</w:t>
      </w:r>
      <w:r>
        <w:rPr>
          <w:spacing w:val="30"/>
        </w:rPr>
        <w:t xml:space="preserve"> </w:t>
      </w:r>
      <w:r>
        <w:t xml:space="preserve">The </w:t>
      </w:r>
      <w:r>
        <w:rPr>
          <w:i/>
        </w:rPr>
        <w:t>Macro F</w:t>
      </w:r>
      <w:r>
        <w:rPr>
          <w:rFonts w:ascii="Calibri"/>
          <w:i/>
        </w:rPr>
        <w:t xml:space="preserve">1 </w:t>
      </w:r>
      <w:r>
        <w:t>is a score that aggregates class-based F1 scores.</w:t>
      </w:r>
      <w:r>
        <w:rPr>
          <w:spacing w:val="27"/>
        </w:rPr>
        <w:t xml:space="preserve"> </w:t>
      </w:r>
      <w:r>
        <w:t>The F1 is the harmonic mean between precision (proportion of chips predicted in one class actually belonging to that class) and recall (proportion</w:t>
      </w:r>
      <w:r>
        <w:rPr>
          <w:spacing w:val="80"/>
          <w:w w:val="150"/>
        </w:rPr>
        <w:t xml:space="preserve"> </w:t>
      </w:r>
      <w:r>
        <w:t xml:space="preserve">of chips belonging to a given class being predicted as such). We use both the </w:t>
      </w:r>
      <w:r>
        <w:rPr>
          <w:i/>
        </w:rPr>
        <w:t>weighted Macro F</w:t>
      </w:r>
      <w:r>
        <w:rPr>
          <w:rFonts w:ascii="Calibri"/>
          <w:i/>
        </w:rPr>
        <w:t xml:space="preserve">1 </w:t>
      </w:r>
      <w:r>
        <w:t xml:space="preserve">as well </w:t>
      </w:r>
      <w:r>
        <w:lastRenderedPageBreak/>
        <w:t xml:space="preserve">as the </w:t>
      </w:r>
      <w:r>
        <w:rPr>
          <w:i/>
        </w:rPr>
        <w:t>averaged Macro F</w:t>
      </w:r>
      <w:r>
        <w:rPr>
          <w:rFonts w:ascii="Calibri"/>
          <w:i/>
        </w:rPr>
        <w:t>1</w:t>
      </w:r>
      <w:r>
        <w:t>.</w:t>
      </w:r>
      <w:r>
        <w:rPr>
          <w:spacing w:val="40"/>
        </w:rPr>
        <w:t xml:space="preserve"> </w:t>
      </w:r>
      <w:r>
        <w:t>The latter takes the standard mean of the F1 scores for each class, while</w:t>
      </w:r>
      <w:r>
        <w:rPr>
          <w:spacing w:val="35"/>
        </w:rPr>
        <w:t xml:space="preserve"> </w:t>
      </w:r>
      <w:r>
        <w:t>the</w:t>
      </w:r>
      <w:r>
        <w:rPr>
          <w:spacing w:val="35"/>
        </w:rPr>
        <w:t xml:space="preserve"> </w:t>
      </w:r>
      <w:r>
        <w:t>former</w:t>
      </w:r>
      <w:r>
        <w:rPr>
          <w:spacing w:val="35"/>
        </w:rPr>
        <w:t xml:space="preserve"> </w:t>
      </w:r>
      <w:r>
        <w:t>weights</w:t>
      </w:r>
      <w:r>
        <w:rPr>
          <w:spacing w:val="35"/>
        </w:rPr>
        <w:t xml:space="preserve"> </w:t>
      </w:r>
      <w:r>
        <w:t>each</w:t>
      </w:r>
      <w:r>
        <w:rPr>
          <w:spacing w:val="35"/>
        </w:rPr>
        <w:t xml:space="preserve"> </w:t>
      </w:r>
      <w:r>
        <w:t>F1</w:t>
      </w:r>
      <w:r>
        <w:rPr>
          <w:spacing w:val="35"/>
        </w:rPr>
        <w:t xml:space="preserve"> </w:t>
      </w:r>
      <w:r>
        <w:t>by</w:t>
      </w:r>
      <w:r>
        <w:rPr>
          <w:spacing w:val="35"/>
        </w:rPr>
        <w:t xml:space="preserve"> </w:t>
      </w:r>
      <w:r>
        <w:t>the</w:t>
      </w:r>
      <w:r>
        <w:rPr>
          <w:spacing w:val="35"/>
        </w:rPr>
        <w:t xml:space="preserve"> </w:t>
      </w:r>
      <w:r>
        <w:t>proportion</w:t>
      </w:r>
      <w:r>
        <w:rPr>
          <w:spacing w:val="35"/>
        </w:rPr>
        <w:t xml:space="preserve"> </w:t>
      </w:r>
      <w:r>
        <w:t>of</w:t>
      </w:r>
      <w:r>
        <w:rPr>
          <w:spacing w:val="35"/>
        </w:rPr>
        <w:t xml:space="preserve"> </w:t>
      </w:r>
      <w:r>
        <w:t>chips</w:t>
      </w:r>
      <w:r>
        <w:rPr>
          <w:spacing w:val="35"/>
        </w:rPr>
        <w:t xml:space="preserve"> </w:t>
      </w:r>
      <w:r>
        <w:t>in</w:t>
      </w:r>
      <w:r>
        <w:rPr>
          <w:spacing w:val="35"/>
        </w:rPr>
        <w:t xml:space="preserve"> </w:t>
      </w:r>
      <w:r>
        <w:t>each</w:t>
      </w:r>
      <w:r>
        <w:rPr>
          <w:spacing w:val="35"/>
        </w:rPr>
        <w:t xml:space="preserve"> </w:t>
      </w:r>
      <w:r>
        <w:t>class.</w:t>
      </w:r>
    </w:p>
    <w:p w14:paraId="15A6BBDB" w14:textId="209B8484" w:rsidR="00E37508" w:rsidRDefault="00000000">
      <w:pPr>
        <w:pStyle w:val="BodyText"/>
        <w:spacing w:before="14" w:line="304" w:lineRule="auto"/>
        <w:ind w:left="117" w:right="729" w:firstLine="283"/>
        <w:jc w:val="both"/>
        <w:rPr>
          <w:spacing w:val="-2"/>
        </w:rPr>
      </w:pPr>
      <w:r>
        <w:t>In</w:t>
      </w:r>
      <w:r>
        <w:rPr>
          <w:spacing w:val="21"/>
        </w:rPr>
        <w:t xml:space="preserve"> </w:t>
      </w:r>
      <w:r>
        <w:t>addition</w:t>
      </w:r>
      <w:r>
        <w:rPr>
          <w:spacing w:val="21"/>
        </w:rPr>
        <w:t xml:space="preserve"> </w:t>
      </w:r>
      <w:r>
        <w:t>to</w:t>
      </w:r>
      <w:r>
        <w:rPr>
          <w:spacing w:val="20"/>
        </w:rPr>
        <w:t xml:space="preserve"> </w:t>
      </w:r>
      <w:r>
        <w:t>traditional</w:t>
      </w:r>
      <w:r>
        <w:rPr>
          <w:spacing w:val="21"/>
        </w:rPr>
        <w:t xml:space="preserve"> </w:t>
      </w:r>
      <w:r>
        <w:t>performance</w:t>
      </w:r>
      <w:r>
        <w:rPr>
          <w:spacing w:val="21"/>
        </w:rPr>
        <w:t xml:space="preserve"> </w:t>
      </w:r>
      <w:r>
        <w:t>scores,</w:t>
      </w:r>
      <w:r>
        <w:rPr>
          <w:spacing w:val="21"/>
        </w:rPr>
        <w:t xml:space="preserve"> </w:t>
      </w:r>
      <w:r>
        <w:t>we</w:t>
      </w:r>
      <w:r>
        <w:rPr>
          <w:spacing w:val="21"/>
        </w:rPr>
        <w:t xml:space="preserve"> </w:t>
      </w:r>
      <w:r>
        <w:t>also</w:t>
      </w:r>
      <w:r>
        <w:rPr>
          <w:spacing w:val="21"/>
        </w:rPr>
        <w:t xml:space="preserve"> </w:t>
      </w:r>
      <w:r>
        <w:t>evaluate</w:t>
      </w:r>
      <w:r>
        <w:rPr>
          <w:spacing w:val="21"/>
        </w:rPr>
        <w:t xml:space="preserve"> </w:t>
      </w:r>
      <w:r>
        <w:t>how</w:t>
      </w:r>
      <w:r>
        <w:rPr>
          <w:spacing w:val="20"/>
        </w:rPr>
        <w:t xml:space="preserve"> </w:t>
      </w:r>
      <w:r>
        <w:t>similar</w:t>
      </w:r>
      <w:r>
        <w:rPr>
          <w:spacing w:val="21"/>
        </w:rPr>
        <w:t xml:space="preserve"> </w:t>
      </w:r>
      <w:r>
        <w:t>the</w:t>
      </w:r>
      <w:r>
        <w:rPr>
          <w:spacing w:val="21"/>
        </w:rPr>
        <w:t xml:space="preserve"> </w:t>
      </w:r>
      <w:r>
        <w:t>spatial</w:t>
      </w:r>
      <w:r>
        <w:rPr>
          <w:spacing w:val="21"/>
        </w:rPr>
        <w:t xml:space="preserve"> </w:t>
      </w:r>
      <w:r>
        <w:t>pattern of predictions is to that of the original labels.</w:t>
      </w:r>
      <w:r>
        <w:rPr>
          <w:spacing w:val="40"/>
        </w:rPr>
        <w:t xml:space="preserve"> </w:t>
      </w:r>
      <w:r>
        <w:t xml:space="preserve">The measures described above are all “spatially unaware” in the sense that they quantify different aspects of the correctness of a model’s </w:t>
      </w:r>
      <w:del w:id="117" w:author="Fleischmann Martin" w:date="2024-06-24T11:15:00Z">
        <w:r>
          <w:delText>predic- tions</w:delText>
        </w:r>
      </w:del>
      <w:ins w:id="118" w:author="Fleischmann Martin" w:date="2024-06-24T11:15:00Z">
        <w:r>
          <w:t>predictions</w:t>
        </w:r>
      </w:ins>
      <w:r>
        <w:rPr>
          <w:spacing w:val="14"/>
        </w:rPr>
        <w:t xml:space="preserve"> </w:t>
      </w:r>
      <w:r>
        <w:t>but</w:t>
      </w:r>
      <w:r>
        <w:rPr>
          <w:spacing w:val="14"/>
        </w:rPr>
        <w:t xml:space="preserve"> </w:t>
      </w:r>
      <w:r>
        <w:t>ignore</w:t>
      </w:r>
      <w:r>
        <w:rPr>
          <w:spacing w:val="14"/>
        </w:rPr>
        <w:t xml:space="preserve"> </w:t>
      </w:r>
      <w:r>
        <w:t>their</w:t>
      </w:r>
      <w:r>
        <w:rPr>
          <w:spacing w:val="14"/>
        </w:rPr>
        <w:t xml:space="preserve"> </w:t>
      </w:r>
      <w:r>
        <w:t>spatial</w:t>
      </w:r>
      <w:r>
        <w:rPr>
          <w:spacing w:val="14"/>
        </w:rPr>
        <w:t xml:space="preserve"> </w:t>
      </w:r>
      <w:r>
        <w:t>patterning.</w:t>
      </w:r>
      <w:r>
        <w:rPr>
          <w:spacing w:val="33"/>
        </w:rPr>
        <w:t xml:space="preserve"> </w:t>
      </w:r>
      <w:r>
        <w:t>Two</w:t>
      </w:r>
      <w:r>
        <w:rPr>
          <w:spacing w:val="15"/>
        </w:rPr>
        <w:t xml:space="preserve"> </w:t>
      </w:r>
      <w:r>
        <w:t>sets</w:t>
      </w:r>
      <w:r>
        <w:rPr>
          <w:spacing w:val="14"/>
        </w:rPr>
        <w:t xml:space="preserve"> </w:t>
      </w:r>
      <w:r>
        <w:t>of</w:t>
      </w:r>
      <w:r>
        <w:rPr>
          <w:spacing w:val="14"/>
        </w:rPr>
        <w:t xml:space="preserve"> </w:t>
      </w:r>
      <w:r>
        <w:t>results</w:t>
      </w:r>
      <w:r>
        <w:rPr>
          <w:spacing w:val="14"/>
        </w:rPr>
        <w:t xml:space="preserve"> </w:t>
      </w:r>
      <w:r>
        <w:t>may</w:t>
      </w:r>
      <w:r>
        <w:rPr>
          <w:spacing w:val="14"/>
        </w:rPr>
        <w:t xml:space="preserve"> </w:t>
      </w:r>
      <w:r>
        <w:t>have</w:t>
      </w:r>
      <w:r>
        <w:rPr>
          <w:spacing w:val="14"/>
        </w:rPr>
        <w:t xml:space="preserve"> </w:t>
      </w:r>
      <w:r>
        <w:t>the</w:t>
      </w:r>
      <w:r>
        <w:rPr>
          <w:spacing w:val="14"/>
        </w:rPr>
        <w:t xml:space="preserve"> </w:t>
      </w:r>
      <w:r>
        <w:t>same</w:t>
      </w:r>
      <w:r>
        <w:rPr>
          <w:spacing w:val="14"/>
        </w:rPr>
        <w:t xml:space="preserve"> </w:t>
      </w:r>
      <w:r>
        <w:t>amount</w:t>
      </w:r>
      <w:r>
        <w:rPr>
          <w:spacing w:val="14"/>
        </w:rPr>
        <w:t xml:space="preserve"> </w:t>
      </w:r>
      <w:r>
        <w:t>of</w:t>
      </w:r>
      <w:r>
        <w:rPr>
          <w:spacing w:val="15"/>
        </w:rPr>
        <w:t xml:space="preserve"> </w:t>
      </w:r>
      <w:r>
        <w:rPr>
          <w:spacing w:val="-2"/>
        </w:rPr>
        <w:t>correct</w:t>
      </w:r>
    </w:p>
    <w:p w14:paraId="4813490E" w14:textId="77777777" w:rsidR="006D04BF" w:rsidRDefault="006D04BF">
      <w:pPr>
        <w:pStyle w:val="BodyText"/>
        <w:spacing w:before="14" w:line="304" w:lineRule="auto"/>
        <w:ind w:left="117" w:right="729" w:firstLine="283"/>
        <w:jc w:val="both"/>
      </w:pPr>
    </w:p>
    <w:p w14:paraId="61D5D72C" w14:textId="5E4F51D2" w:rsidR="006D04BF" w:rsidRDefault="006D04BF">
      <w:pPr>
        <w:pStyle w:val="BodyText"/>
        <w:spacing w:before="223" w:line="252" w:lineRule="auto"/>
        <w:ind w:left="117" w:right="729"/>
        <w:jc w:val="both"/>
      </w:pPr>
      <w:r>
        <w:rPr>
          <w:noProof/>
        </w:rPr>
        <w:drawing>
          <wp:inline distT="0" distB="0" distL="0" distR="0" wp14:anchorId="2402D589" wp14:editId="7C2F4EDC">
            <wp:extent cx="5971430" cy="2470054"/>
            <wp:effectExtent l="0" t="0" r="0" b="0"/>
            <wp:docPr id="1957362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62674" name="Picture 1957362674"/>
                    <pic:cNvPicPr/>
                  </pic:nvPicPr>
                  <pic:blipFill>
                    <a:blip r:embed="rId16">
                      <a:extLst>
                        <a:ext uri="{28A0092B-C50C-407E-A947-70E740481C1C}">
                          <a14:useLocalDpi xmlns:a14="http://schemas.microsoft.com/office/drawing/2010/main" val="0"/>
                        </a:ext>
                      </a:extLst>
                    </a:blip>
                    <a:stretch>
                      <a:fillRect/>
                    </a:stretch>
                  </pic:blipFill>
                  <pic:spPr>
                    <a:xfrm>
                      <a:off x="0" y="0"/>
                      <a:ext cx="6015163" cy="2488144"/>
                    </a:xfrm>
                    <a:prstGeom prst="rect">
                      <a:avLst/>
                    </a:prstGeom>
                  </pic:spPr>
                </pic:pic>
              </a:graphicData>
            </a:graphic>
          </wp:inline>
        </w:drawing>
      </w:r>
    </w:p>
    <w:p w14:paraId="03B447E4" w14:textId="09378E9A" w:rsidR="00E37508" w:rsidRDefault="006D04BF">
      <w:pPr>
        <w:pStyle w:val="BodyText"/>
        <w:spacing w:before="223" w:line="252" w:lineRule="auto"/>
        <w:ind w:left="117" w:right="729"/>
        <w:jc w:val="both"/>
      </w:pPr>
      <w:r>
        <w:t>Figure</w:t>
      </w:r>
      <w:r>
        <w:rPr>
          <w:spacing w:val="40"/>
        </w:rPr>
        <w:t xml:space="preserve"> </w:t>
      </w:r>
      <w:r>
        <w:t>6:</w:t>
      </w:r>
      <w:r>
        <w:rPr>
          <w:spacing w:val="40"/>
        </w:rPr>
        <w:t xml:space="preserve"> </w:t>
      </w:r>
      <w:r>
        <w:t>Simple</w:t>
      </w:r>
      <w:r>
        <w:rPr>
          <w:spacing w:val="40"/>
        </w:rPr>
        <w:t xml:space="preserve"> </w:t>
      </w:r>
      <w:r>
        <w:t>diagram</w:t>
      </w:r>
      <w:r>
        <w:rPr>
          <w:spacing w:val="40"/>
        </w:rPr>
        <w:t xml:space="preserve"> </w:t>
      </w:r>
      <w:r>
        <w:t>showcasing</w:t>
      </w:r>
      <w:r>
        <w:rPr>
          <w:spacing w:val="40"/>
        </w:rPr>
        <w:t xml:space="preserve"> </w:t>
      </w:r>
      <w:r>
        <w:t>the</w:t>
      </w:r>
      <w:r>
        <w:rPr>
          <w:spacing w:val="40"/>
        </w:rPr>
        <w:t xml:space="preserve"> </w:t>
      </w:r>
      <w:r>
        <w:t>top-level</w:t>
      </w:r>
      <w:r>
        <w:rPr>
          <w:spacing w:val="40"/>
        </w:rPr>
        <w:t xml:space="preserve"> </w:t>
      </w:r>
      <w:r>
        <w:t>architecture</w:t>
      </w:r>
      <w:r>
        <w:rPr>
          <w:spacing w:val="40"/>
        </w:rPr>
        <w:t xml:space="preserve"> </w:t>
      </w:r>
      <w:r>
        <w:t>of</w:t>
      </w:r>
      <w:r>
        <w:rPr>
          <w:spacing w:val="40"/>
        </w:rPr>
        <w:t xml:space="preserve"> </w:t>
      </w:r>
      <w:r>
        <w:t>the</w:t>
      </w:r>
      <w:r>
        <w:rPr>
          <w:spacing w:val="40"/>
        </w:rPr>
        <w:t xml:space="preserve"> </w:t>
      </w:r>
      <w:r>
        <w:t>proposed</w:t>
      </w:r>
      <w:r>
        <w:rPr>
          <w:spacing w:val="40"/>
        </w:rPr>
        <w:t xml:space="preserve"> </w:t>
      </w:r>
      <w:r>
        <w:t>predictive pipeline with all the tested options per each step.</w:t>
      </w:r>
      <w:r>
        <w:rPr>
          <w:spacing w:val="40"/>
        </w:rPr>
        <w:t xml:space="preserve"> </w:t>
      </w:r>
      <w:r>
        <w:t xml:space="preserve">Chips are used to re-train pre-trained </w:t>
      </w:r>
      <w:del w:id="119" w:author="Fleischmann Martin" w:date="2024-06-24T11:15:00Z">
        <w:r>
          <w:delText>Ef- ficientNetB4</w:delText>
        </w:r>
      </w:del>
      <w:ins w:id="120" w:author="Fleischmann Martin" w:date="2024-06-24T11:15:00Z">
        <w:r>
          <w:t>EfficientNetB4</w:t>
        </w:r>
      </w:ins>
      <w:r>
        <w:t xml:space="preserve"> CNN with custom top layers depending on the type of the chips.</w:t>
      </w:r>
      <w:r>
        <w:rPr>
          <w:spacing w:val="40"/>
        </w:rPr>
        <w:t xml:space="preserve"> </w:t>
      </w:r>
      <w:r>
        <w:t>The resulting probabilities are optionally used with a calculation of spatial lag and all (original or original and lagged)</w:t>
      </w:r>
      <w:r>
        <w:rPr>
          <w:spacing w:val="40"/>
        </w:rPr>
        <w:t xml:space="preserve"> </w:t>
      </w:r>
      <w:r>
        <w:t>probabilities</w:t>
      </w:r>
      <w:r>
        <w:rPr>
          <w:spacing w:val="40"/>
        </w:rPr>
        <w:t xml:space="preserve"> </w:t>
      </w:r>
      <w:r>
        <w:t>are</w:t>
      </w:r>
      <w:r>
        <w:rPr>
          <w:spacing w:val="40"/>
        </w:rPr>
        <w:t xml:space="preserve"> </w:t>
      </w:r>
      <w:r>
        <w:t>used</w:t>
      </w:r>
      <w:r>
        <w:rPr>
          <w:spacing w:val="40"/>
        </w:rPr>
        <w:t xml:space="preserve"> </w:t>
      </w:r>
      <w:r>
        <w:t>to</w:t>
      </w:r>
      <w:r>
        <w:rPr>
          <w:spacing w:val="40"/>
        </w:rPr>
        <w:t xml:space="preserve"> </w:t>
      </w:r>
      <w:r>
        <w:t>predict</w:t>
      </w:r>
      <w:r>
        <w:rPr>
          <w:spacing w:val="40"/>
        </w:rPr>
        <w:t xml:space="preserve"> </w:t>
      </w:r>
      <w:r>
        <w:t>the</w:t>
      </w:r>
      <w:r>
        <w:rPr>
          <w:spacing w:val="40"/>
        </w:rPr>
        <w:t xml:space="preserve"> </w:t>
      </w:r>
      <w:r>
        <w:t>signature</w:t>
      </w:r>
      <w:r>
        <w:rPr>
          <w:spacing w:val="40"/>
        </w:rPr>
        <w:t xml:space="preserve"> </w:t>
      </w:r>
      <w:r>
        <w:t>type.</w:t>
      </w:r>
    </w:p>
    <w:p w14:paraId="3636B332" w14:textId="77777777" w:rsidR="00E37508" w:rsidRDefault="00E37508">
      <w:pPr>
        <w:pStyle w:val="BodyText"/>
        <w:spacing w:before="171"/>
      </w:pPr>
    </w:p>
    <w:p w14:paraId="6B8555EF" w14:textId="77777777" w:rsidR="00E37508" w:rsidRDefault="00000000">
      <w:pPr>
        <w:pStyle w:val="BodyText"/>
        <w:spacing w:line="304" w:lineRule="auto"/>
        <w:ind w:left="117" w:right="729"/>
        <w:jc w:val="both"/>
      </w:pPr>
      <w:r>
        <w:t>predictions, but in one, the spatial layout of such predictions may be close to that of the observed labels,</w:t>
      </w:r>
      <w:r>
        <w:rPr>
          <w:spacing w:val="40"/>
        </w:rPr>
        <w:t xml:space="preserve"> </w:t>
      </w:r>
      <w:r>
        <w:t>while</w:t>
      </w:r>
      <w:r>
        <w:rPr>
          <w:spacing w:val="40"/>
        </w:rPr>
        <w:t xml:space="preserve"> </w:t>
      </w:r>
      <w:r>
        <w:t>the</w:t>
      </w:r>
      <w:r>
        <w:rPr>
          <w:spacing w:val="40"/>
        </w:rPr>
        <w:t xml:space="preserve"> </w:t>
      </w:r>
      <w:r>
        <w:t>other</w:t>
      </w:r>
      <w:r>
        <w:rPr>
          <w:spacing w:val="40"/>
        </w:rPr>
        <w:t xml:space="preserve"> </w:t>
      </w:r>
      <w:r>
        <w:t>one</w:t>
      </w:r>
      <w:r>
        <w:rPr>
          <w:spacing w:val="40"/>
        </w:rPr>
        <w:t xml:space="preserve"> </w:t>
      </w:r>
      <w:r>
        <w:t>spatially</w:t>
      </w:r>
      <w:r>
        <w:rPr>
          <w:spacing w:val="40"/>
        </w:rPr>
        <w:t xml:space="preserve"> </w:t>
      </w:r>
      <w:r>
        <w:t>allocates</w:t>
      </w:r>
      <w:r>
        <w:rPr>
          <w:spacing w:val="40"/>
        </w:rPr>
        <w:t xml:space="preserve"> </w:t>
      </w:r>
      <w:r>
        <w:t>mispredictions</w:t>
      </w:r>
      <w:r>
        <w:rPr>
          <w:spacing w:val="40"/>
        </w:rPr>
        <w:t xml:space="preserve"> </w:t>
      </w:r>
      <w:r>
        <w:t>in</w:t>
      </w:r>
      <w:r>
        <w:rPr>
          <w:spacing w:val="40"/>
        </w:rPr>
        <w:t xml:space="preserve"> </w:t>
      </w:r>
      <w:r>
        <w:t>a</w:t>
      </w:r>
      <w:r>
        <w:rPr>
          <w:spacing w:val="40"/>
        </w:rPr>
        <w:t xml:space="preserve"> </w:t>
      </w:r>
      <w:r>
        <w:t>way</w:t>
      </w:r>
      <w:r>
        <w:rPr>
          <w:spacing w:val="40"/>
        </w:rPr>
        <w:t xml:space="preserve"> </w:t>
      </w:r>
      <w:r>
        <w:t>that</w:t>
      </w:r>
      <w:r>
        <w:rPr>
          <w:spacing w:val="40"/>
        </w:rPr>
        <w:t xml:space="preserve"> </w:t>
      </w:r>
      <w:r>
        <w:t>differs</w:t>
      </w:r>
      <w:r>
        <w:rPr>
          <w:spacing w:val="40"/>
        </w:rPr>
        <w:t xml:space="preserve"> </w:t>
      </w:r>
      <w:r>
        <w:t>more</w:t>
      </w:r>
      <w:r>
        <w:rPr>
          <w:spacing w:val="40"/>
        </w:rPr>
        <w:t xml:space="preserve"> </w:t>
      </w:r>
      <w:r>
        <w:t>from what is observed empirically. Given the nature of our classification challenge –identify form and function over space from satellite imagery– the spatial dimension of model performance is of great importance.</w:t>
      </w:r>
      <w:r>
        <w:rPr>
          <w:spacing w:val="40"/>
        </w:rPr>
        <w:t xml:space="preserve"> </w:t>
      </w:r>
      <w:r>
        <w:t xml:space="preserve">Since the spatial signatures represent a set of (12) distinct categories, we rely on the </w:t>
      </w:r>
      <w:r>
        <w:rPr>
          <w:i/>
        </w:rPr>
        <w:t>join</w:t>
      </w:r>
      <w:r>
        <w:rPr>
          <w:i/>
          <w:spacing w:val="19"/>
        </w:rPr>
        <w:t xml:space="preserve"> </w:t>
      </w:r>
      <w:r>
        <w:rPr>
          <w:i/>
        </w:rPr>
        <w:t>counts</w:t>
      </w:r>
      <w:r>
        <w:rPr>
          <w:i/>
          <w:spacing w:val="23"/>
        </w:rPr>
        <w:t xml:space="preserve"> </w:t>
      </w:r>
      <w:r>
        <w:t>statistic</w:t>
      </w:r>
      <w:r>
        <w:rPr>
          <w:spacing w:val="23"/>
        </w:rPr>
        <w:t xml:space="preserve"> </w:t>
      </w:r>
      <w:r>
        <w:t>(JC,</w:t>
      </w:r>
      <w:r>
        <w:rPr>
          <w:spacing w:val="23"/>
        </w:rPr>
        <w:t xml:space="preserve"> </w:t>
      </w:r>
      <w:hyperlink w:anchor="_bookmark25" w:history="1">
        <w:r>
          <w:rPr>
            <w:color w:val="00004C"/>
          </w:rPr>
          <w:t>Cliff</w:t>
        </w:r>
        <w:r>
          <w:rPr>
            <w:color w:val="00004C"/>
            <w:spacing w:val="23"/>
          </w:rPr>
          <w:t xml:space="preserve"> </w:t>
        </w:r>
        <w:r>
          <w:rPr>
            <w:color w:val="00004C"/>
          </w:rPr>
          <w:t>and</w:t>
        </w:r>
        <w:r>
          <w:rPr>
            <w:color w:val="00004C"/>
            <w:spacing w:val="23"/>
          </w:rPr>
          <w:t xml:space="preserve"> </w:t>
        </w:r>
        <w:r>
          <w:rPr>
            <w:color w:val="00004C"/>
          </w:rPr>
          <w:t>Ord</w:t>
        </w:r>
      </w:hyperlink>
      <w:r>
        <w:t>,</w:t>
      </w:r>
      <w:r>
        <w:rPr>
          <w:spacing w:val="23"/>
        </w:rPr>
        <w:t xml:space="preserve"> </w:t>
      </w:r>
      <w:hyperlink w:anchor="_bookmark25" w:history="1">
        <w:r>
          <w:rPr>
            <w:color w:val="00004C"/>
          </w:rPr>
          <w:t>1981</w:t>
        </w:r>
      </w:hyperlink>
      <w:r>
        <w:t>).</w:t>
      </w:r>
      <w:r>
        <w:rPr>
          <w:spacing w:val="40"/>
        </w:rPr>
        <w:t xml:space="preserve"> </w:t>
      </w:r>
      <w:r>
        <w:t>The</w:t>
      </w:r>
      <w:r>
        <w:rPr>
          <w:spacing w:val="23"/>
        </w:rPr>
        <w:t xml:space="preserve"> </w:t>
      </w:r>
      <w:r>
        <w:t>JC</w:t>
      </w:r>
      <w:r>
        <w:rPr>
          <w:spacing w:val="23"/>
        </w:rPr>
        <w:t xml:space="preserve"> </w:t>
      </w:r>
      <w:r>
        <w:t>measures</w:t>
      </w:r>
      <w:r>
        <w:rPr>
          <w:spacing w:val="23"/>
        </w:rPr>
        <w:t xml:space="preserve"> </w:t>
      </w:r>
      <w:r>
        <w:t>the</w:t>
      </w:r>
      <w:r>
        <w:rPr>
          <w:spacing w:val="23"/>
        </w:rPr>
        <w:t xml:space="preserve"> </w:t>
      </w:r>
      <w:r>
        <w:t>degree</w:t>
      </w:r>
      <w:r>
        <w:rPr>
          <w:spacing w:val="23"/>
        </w:rPr>
        <w:t xml:space="preserve"> </w:t>
      </w:r>
      <w:r>
        <w:t>of</w:t>
      </w:r>
      <w:r>
        <w:rPr>
          <w:spacing w:val="23"/>
        </w:rPr>
        <w:t xml:space="preserve"> </w:t>
      </w:r>
      <w:r>
        <w:t>spatial</w:t>
      </w:r>
      <w:r>
        <w:rPr>
          <w:spacing w:val="23"/>
        </w:rPr>
        <w:t xml:space="preserve"> </w:t>
      </w:r>
      <w:r>
        <w:t>concentration in</w:t>
      </w:r>
      <w:r>
        <w:rPr>
          <w:spacing w:val="26"/>
        </w:rPr>
        <w:t xml:space="preserve"> </w:t>
      </w:r>
      <w:r>
        <w:t>a</w:t>
      </w:r>
      <w:r>
        <w:rPr>
          <w:spacing w:val="26"/>
        </w:rPr>
        <w:t xml:space="preserve"> </w:t>
      </w:r>
      <w:r>
        <w:t>binary</w:t>
      </w:r>
      <w:r>
        <w:rPr>
          <w:spacing w:val="26"/>
        </w:rPr>
        <w:t xml:space="preserve"> </w:t>
      </w:r>
      <w:r>
        <w:t>categorical</w:t>
      </w:r>
      <w:r>
        <w:rPr>
          <w:spacing w:val="26"/>
        </w:rPr>
        <w:t xml:space="preserve"> </w:t>
      </w:r>
      <w:r>
        <w:t>variable;</w:t>
      </w:r>
      <w:r>
        <w:rPr>
          <w:spacing w:val="30"/>
        </w:rPr>
        <w:t xml:space="preserve"> </w:t>
      </w:r>
      <w:r>
        <w:t>hence,</w:t>
      </w:r>
      <w:r>
        <w:rPr>
          <w:spacing w:val="27"/>
        </w:rPr>
        <w:t xml:space="preserve"> </w:t>
      </w:r>
      <w:r>
        <w:t>we</w:t>
      </w:r>
      <w:r>
        <w:rPr>
          <w:spacing w:val="26"/>
        </w:rPr>
        <w:t xml:space="preserve"> </w:t>
      </w:r>
      <w:r>
        <w:t>use</w:t>
      </w:r>
      <w:r>
        <w:rPr>
          <w:spacing w:val="26"/>
        </w:rPr>
        <w:t xml:space="preserve"> </w:t>
      </w:r>
      <w:r>
        <w:t>it</w:t>
      </w:r>
      <w:r>
        <w:rPr>
          <w:spacing w:val="26"/>
        </w:rPr>
        <w:t xml:space="preserve"> </w:t>
      </w:r>
      <w:r>
        <w:t>at</w:t>
      </w:r>
      <w:r>
        <w:rPr>
          <w:spacing w:val="26"/>
        </w:rPr>
        <w:t xml:space="preserve"> </w:t>
      </w:r>
      <w:r>
        <w:t>the</w:t>
      </w:r>
      <w:r>
        <w:rPr>
          <w:spacing w:val="26"/>
        </w:rPr>
        <w:t xml:space="preserve"> </w:t>
      </w:r>
      <w:r>
        <w:t>class</w:t>
      </w:r>
      <w:r>
        <w:rPr>
          <w:spacing w:val="26"/>
        </w:rPr>
        <w:t xml:space="preserve"> </w:t>
      </w:r>
      <w:r>
        <w:t>level.</w:t>
      </w:r>
      <w:r>
        <w:rPr>
          <w:spacing w:val="40"/>
        </w:rPr>
        <w:t xml:space="preserve"> </w:t>
      </w:r>
      <w:r>
        <w:t>For</w:t>
      </w:r>
      <w:r>
        <w:rPr>
          <w:spacing w:val="26"/>
        </w:rPr>
        <w:t xml:space="preserve"> </w:t>
      </w:r>
      <w:r>
        <w:t>each</w:t>
      </w:r>
      <w:r>
        <w:rPr>
          <w:spacing w:val="26"/>
        </w:rPr>
        <w:t xml:space="preserve"> </w:t>
      </w:r>
      <w:r>
        <w:t>class</w:t>
      </w:r>
      <w:r>
        <w:rPr>
          <w:spacing w:val="26"/>
        </w:rPr>
        <w:t xml:space="preserve"> </w:t>
      </w:r>
      <w:r>
        <w:t>in</w:t>
      </w:r>
      <w:r>
        <w:rPr>
          <w:spacing w:val="26"/>
        </w:rPr>
        <w:t xml:space="preserve"> </w:t>
      </w:r>
      <w:r>
        <w:t>each</w:t>
      </w:r>
      <w:r>
        <w:rPr>
          <w:spacing w:val="26"/>
        </w:rPr>
        <w:t xml:space="preserve"> </w:t>
      </w:r>
      <w:r>
        <w:t>model, we retain the proportion of pairs of chips in the same class that are spatial neighbours (“joins”)</w:t>
      </w:r>
      <w:r>
        <w:rPr>
          <w:spacing w:val="80"/>
          <w:w w:val="150"/>
        </w:rPr>
        <w:t xml:space="preserve"> </w:t>
      </w:r>
      <w:r>
        <w:t>over</w:t>
      </w:r>
      <w:r>
        <w:rPr>
          <w:spacing w:val="36"/>
        </w:rPr>
        <w:t xml:space="preserve"> </w:t>
      </w:r>
      <w:r>
        <w:t>the</w:t>
      </w:r>
      <w:r>
        <w:rPr>
          <w:spacing w:val="36"/>
        </w:rPr>
        <w:t xml:space="preserve"> </w:t>
      </w:r>
      <w:r>
        <w:t>total</w:t>
      </w:r>
      <w:r>
        <w:rPr>
          <w:spacing w:val="36"/>
        </w:rPr>
        <w:t xml:space="preserve"> </w:t>
      </w:r>
      <w:r>
        <w:t>number</w:t>
      </w:r>
      <w:r>
        <w:rPr>
          <w:spacing w:val="36"/>
        </w:rPr>
        <w:t xml:space="preserve"> </w:t>
      </w:r>
      <w:r>
        <w:t>of</w:t>
      </w:r>
      <w:r>
        <w:rPr>
          <w:spacing w:val="36"/>
        </w:rPr>
        <w:t xml:space="preserve"> </w:t>
      </w:r>
      <w:r>
        <w:t>pairs</w:t>
      </w:r>
      <w:r>
        <w:rPr>
          <w:spacing w:val="36"/>
        </w:rPr>
        <w:t xml:space="preserve"> </w:t>
      </w:r>
      <w:r>
        <w:t>that</w:t>
      </w:r>
      <w:r>
        <w:rPr>
          <w:spacing w:val="36"/>
        </w:rPr>
        <w:t xml:space="preserve"> </w:t>
      </w:r>
      <w:r>
        <w:t>are</w:t>
      </w:r>
      <w:r>
        <w:rPr>
          <w:spacing w:val="36"/>
        </w:rPr>
        <w:t xml:space="preserve"> </w:t>
      </w:r>
      <w:r>
        <w:t>spatial</w:t>
      </w:r>
      <w:r>
        <w:rPr>
          <w:spacing w:val="36"/>
        </w:rPr>
        <w:t xml:space="preserve"> </w:t>
      </w:r>
      <w:r>
        <w:t>neighbours.</w:t>
      </w:r>
      <w:r>
        <w:rPr>
          <w:spacing w:val="80"/>
        </w:rPr>
        <w:t xml:space="preserve"> </w:t>
      </w:r>
      <w:r>
        <w:t>Our</w:t>
      </w:r>
      <w:r>
        <w:rPr>
          <w:spacing w:val="36"/>
        </w:rPr>
        <w:t xml:space="preserve"> </w:t>
      </w:r>
      <w:r>
        <w:t>neighbourhood</w:t>
      </w:r>
      <w:r>
        <w:rPr>
          <w:spacing w:val="36"/>
        </w:rPr>
        <w:t xml:space="preserve"> </w:t>
      </w:r>
      <w:r>
        <w:t>definition</w:t>
      </w:r>
      <w:r>
        <w:rPr>
          <w:spacing w:val="36"/>
        </w:rPr>
        <w:t xml:space="preserve"> </w:t>
      </w:r>
      <w:r>
        <w:t>relies on two alternative spatial weights matrices:</w:t>
      </w:r>
      <w:r>
        <w:rPr>
          <w:spacing w:val="36"/>
        </w:rPr>
        <w:t xml:space="preserve"> </w:t>
      </w:r>
      <w:r>
        <w:t>one based on a distance threshold of 1</w:t>
      </w:r>
      <w:r>
        <w:rPr>
          <w:i/>
        </w:rPr>
        <w:t xml:space="preserve">Km </w:t>
      </w:r>
      <w:r>
        <w:t>(</w:t>
      </w:r>
      <w:r>
        <w:rPr>
          <w:i/>
        </w:rPr>
        <w:t>W</w:t>
      </w:r>
      <w:r>
        <w:rPr>
          <w:i/>
          <w:vertAlign w:val="subscript"/>
        </w:rPr>
        <w:t>thr</w:t>
      </w:r>
      <w:r>
        <w:t>), and one</w:t>
      </w:r>
      <w:r>
        <w:rPr>
          <w:spacing w:val="40"/>
        </w:rPr>
        <w:t xml:space="preserve"> </w:t>
      </w:r>
      <w:r>
        <w:t>that</w:t>
      </w:r>
      <w:r>
        <w:rPr>
          <w:spacing w:val="40"/>
        </w:rPr>
        <w:t xml:space="preserve"> </w:t>
      </w:r>
      <w:r>
        <w:t>combines</w:t>
      </w:r>
      <w:r>
        <w:rPr>
          <w:spacing w:val="40"/>
        </w:rPr>
        <w:t xml:space="preserve"> </w:t>
      </w:r>
      <w:r>
        <w:t>the</w:t>
      </w:r>
      <w:r>
        <w:rPr>
          <w:spacing w:val="40"/>
        </w:rPr>
        <w:t xml:space="preserve"> </w:t>
      </w:r>
      <w:r>
        <w:t>nearest</w:t>
      </w:r>
      <w:r>
        <w:rPr>
          <w:spacing w:val="40"/>
        </w:rPr>
        <w:t xml:space="preserve"> </w:t>
      </w:r>
      <w:r>
        <w:t>neighbour</w:t>
      </w:r>
      <w:r>
        <w:rPr>
          <w:spacing w:val="40"/>
        </w:rPr>
        <w:t xml:space="preserve"> </w:t>
      </w:r>
      <w:r>
        <w:t>with</w:t>
      </w:r>
      <w:r>
        <w:rPr>
          <w:spacing w:val="40"/>
        </w:rPr>
        <w:t xml:space="preserve"> </w:t>
      </w:r>
      <w:r>
        <w:t>those</w:t>
      </w:r>
      <w:r>
        <w:rPr>
          <w:spacing w:val="40"/>
        </w:rPr>
        <w:t xml:space="preserve"> </w:t>
      </w:r>
      <w:r>
        <w:t>defined</w:t>
      </w:r>
      <w:r>
        <w:rPr>
          <w:spacing w:val="40"/>
        </w:rPr>
        <w:t xml:space="preserve"> </w:t>
      </w:r>
      <w:r>
        <w:t>by</w:t>
      </w:r>
      <w:r>
        <w:rPr>
          <w:spacing w:val="40"/>
        </w:rPr>
        <w:t xml:space="preserve"> </w:t>
      </w:r>
      <w:r>
        <w:t>contiguity</w:t>
      </w:r>
      <w:r>
        <w:rPr>
          <w:spacing w:val="40"/>
        </w:rPr>
        <w:t xml:space="preserve"> </w:t>
      </w:r>
      <w:r>
        <w:t>(</w:t>
      </w:r>
      <w:r>
        <w:rPr>
          <w:i/>
        </w:rPr>
        <w:t>W</w:t>
      </w:r>
      <w:r>
        <w:rPr>
          <w:i/>
          <w:vertAlign w:val="subscript"/>
        </w:rPr>
        <w:t>union</w:t>
      </w:r>
      <w:r>
        <w:t>).</w:t>
      </w:r>
      <w:r>
        <w:rPr>
          <w:spacing w:val="80"/>
        </w:rPr>
        <w:t xml:space="preserve"> </w:t>
      </w:r>
      <w:r>
        <w:t>Our</w:t>
      </w:r>
      <w:r>
        <w:rPr>
          <w:spacing w:val="40"/>
        </w:rPr>
        <w:t xml:space="preserve"> </w:t>
      </w:r>
      <w:r>
        <w:t>metric of interest is then the error (i.e., absolute value of the difference) between this proportion for the model of interest and that of the observed labels.</w:t>
      </w:r>
    </w:p>
    <w:p w14:paraId="753EAAAE" w14:textId="77777777" w:rsidR="00E37508" w:rsidRDefault="00000000">
      <w:pPr>
        <w:pStyle w:val="BodyText"/>
        <w:spacing w:before="15"/>
        <w:ind w:left="400"/>
        <w:jc w:val="both"/>
      </w:pPr>
      <w:r>
        <w:t>The</w:t>
      </w:r>
      <w:r>
        <w:rPr>
          <w:spacing w:val="24"/>
        </w:rPr>
        <w:t xml:space="preserve"> </w:t>
      </w:r>
      <w:r>
        <w:t>whole</w:t>
      </w:r>
      <w:r>
        <w:rPr>
          <w:spacing w:val="25"/>
        </w:rPr>
        <w:t xml:space="preserve"> </w:t>
      </w:r>
      <w:r>
        <w:t>predictive</w:t>
      </w:r>
      <w:r>
        <w:rPr>
          <w:spacing w:val="25"/>
        </w:rPr>
        <w:t xml:space="preserve"> </w:t>
      </w:r>
      <w:r>
        <w:t>pipeline</w:t>
      </w:r>
      <w:r>
        <w:rPr>
          <w:spacing w:val="25"/>
        </w:rPr>
        <w:t xml:space="preserve"> </w:t>
      </w:r>
      <w:r>
        <w:t>is</w:t>
      </w:r>
      <w:r>
        <w:rPr>
          <w:spacing w:val="25"/>
        </w:rPr>
        <w:t xml:space="preserve"> </w:t>
      </w:r>
      <w:r>
        <w:t>illustrated</w:t>
      </w:r>
      <w:r>
        <w:rPr>
          <w:spacing w:val="25"/>
        </w:rPr>
        <w:t xml:space="preserve"> </w:t>
      </w:r>
      <w:r>
        <w:t>in</w:t>
      </w:r>
      <w:r>
        <w:rPr>
          <w:spacing w:val="25"/>
        </w:rPr>
        <w:t xml:space="preserve"> </w:t>
      </w:r>
      <w:r>
        <w:t>Figure</w:t>
      </w:r>
      <w:r>
        <w:rPr>
          <w:spacing w:val="25"/>
        </w:rPr>
        <w:t xml:space="preserve"> </w:t>
      </w:r>
      <w:hyperlink w:anchor="_bookmark11" w:history="1">
        <w:r>
          <w:rPr>
            <w:color w:val="0000FF"/>
            <w:spacing w:val="-5"/>
          </w:rPr>
          <w:t>6</w:t>
        </w:r>
      </w:hyperlink>
      <w:r>
        <w:rPr>
          <w:spacing w:val="-5"/>
        </w:rPr>
        <w:t>.</w:t>
      </w:r>
    </w:p>
    <w:p w14:paraId="0026D4F8" w14:textId="77777777" w:rsidR="00E37508" w:rsidRDefault="00E37508">
      <w:pPr>
        <w:pStyle w:val="BodyText"/>
        <w:spacing w:before="145"/>
      </w:pPr>
    </w:p>
    <w:p w14:paraId="6CC4D607" w14:textId="77777777" w:rsidR="00E37508" w:rsidRDefault="00000000">
      <w:pPr>
        <w:pStyle w:val="ListParagraph"/>
        <w:numPr>
          <w:ilvl w:val="2"/>
          <w:numId w:val="3"/>
        </w:numPr>
        <w:tabs>
          <w:tab w:val="left" w:pos="660"/>
        </w:tabs>
        <w:ind w:left="660" w:hanging="543"/>
        <w:rPr>
          <w:i/>
        </w:rPr>
      </w:pPr>
      <w:bookmarkStart w:id="121" w:name="2.2.5_Summarizing_experiments"/>
      <w:bookmarkEnd w:id="121"/>
      <w:r>
        <w:rPr>
          <w:i/>
          <w:spacing w:val="-2"/>
        </w:rPr>
        <w:lastRenderedPageBreak/>
        <w:t>Summarizing</w:t>
      </w:r>
      <w:r>
        <w:rPr>
          <w:i/>
          <w:spacing w:val="9"/>
        </w:rPr>
        <w:t xml:space="preserve"> </w:t>
      </w:r>
      <w:r>
        <w:rPr>
          <w:i/>
          <w:spacing w:val="-2"/>
        </w:rPr>
        <w:t>experiments</w:t>
      </w:r>
    </w:p>
    <w:p w14:paraId="5653C3A1" w14:textId="77777777" w:rsidR="00E37508" w:rsidRDefault="00000000">
      <w:pPr>
        <w:pStyle w:val="BodyText"/>
        <w:spacing w:before="214" w:line="304" w:lineRule="auto"/>
        <w:ind w:left="117" w:right="729"/>
        <w:jc w:val="both"/>
      </w:pPr>
      <w:r>
        <w:t>The setup described above generates over 60 different models to be trained to predict 12 signature types and six performance measures to evaluate them.</w:t>
      </w:r>
      <w:r>
        <w:rPr>
          <w:spacing w:val="40"/>
        </w:rPr>
        <w:t xml:space="preserve"> </w:t>
      </w:r>
      <w:r>
        <w:t>Making sense of their results requires a systematic approach that summarises them and provides explicit tests for the questions we are trying</w:t>
      </w:r>
      <w:r>
        <w:rPr>
          <w:spacing w:val="40"/>
        </w:rPr>
        <w:t xml:space="preserve"> </w:t>
      </w:r>
      <w:r>
        <w:t>to</w:t>
      </w:r>
      <w:r>
        <w:rPr>
          <w:spacing w:val="40"/>
        </w:rPr>
        <w:t xml:space="preserve"> </w:t>
      </w:r>
      <w:r>
        <w:t>answer.</w:t>
      </w:r>
      <w:r>
        <w:rPr>
          <w:spacing w:val="80"/>
        </w:rPr>
        <w:t xml:space="preserve"> </w:t>
      </w:r>
      <w:r>
        <w:t>We</w:t>
      </w:r>
      <w:r>
        <w:rPr>
          <w:spacing w:val="40"/>
        </w:rPr>
        <w:t xml:space="preserve"> </w:t>
      </w:r>
      <w:r>
        <w:t>achieve</w:t>
      </w:r>
      <w:r>
        <w:rPr>
          <w:spacing w:val="40"/>
        </w:rPr>
        <w:t xml:space="preserve"> </w:t>
      </w:r>
      <w:r>
        <w:t>this</w:t>
      </w:r>
      <w:r>
        <w:rPr>
          <w:spacing w:val="40"/>
        </w:rPr>
        <w:t xml:space="preserve"> </w:t>
      </w:r>
      <w:r>
        <w:t>goal</w:t>
      </w:r>
      <w:r>
        <w:rPr>
          <w:spacing w:val="40"/>
        </w:rPr>
        <w:t xml:space="preserve"> </w:t>
      </w:r>
      <w:r>
        <w:t>by</w:t>
      </w:r>
      <w:r>
        <w:rPr>
          <w:spacing w:val="40"/>
        </w:rPr>
        <w:t xml:space="preserve"> </w:t>
      </w:r>
      <w:r>
        <w:t>fitting</w:t>
      </w:r>
      <w:r>
        <w:rPr>
          <w:spacing w:val="40"/>
        </w:rPr>
        <w:t xml:space="preserve"> </w:t>
      </w:r>
      <w:r>
        <w:t>linear</w:t>
      </w:r>
      <w:r>
        <w:rPr>
          <w:spacing w:val="40"/>
        </w:rPr>
        <w:t xml:space="preserve"> </w:t>
      </w:r>
      <w:r>
        <w:t>regressions</w:t>
      </w:r>
      <w:r>
        <w:rPr>
          <w:spacing w:val="40"/>
        </w:rPr>
        <w:t xml:space="preserve"> </w:t>
      </w:r>
      <w:r>
        <w:t>that</w:t>
      </w:r>
      <w:r>
        <w:rPr>
          <w:spacing w:val="40"/>
        </w:rPr>
        <w:t xml:space="preserve"> </w:t>
      </w:r>
      <w:r>
        <w:t>explain</w:t>
      </w:r>
      <w:r>
        <w:rPr>
          <w:spacing w:val="40"/>
        </w:rPr>
        <w:t xml:space="preserve"> </w:t>
      </w:r>
      <w:r>
        <w:t>performance scores for each model as a function of the characteristics of the setup evaluated.</w:t>
      </w:r>
      <w:r>
        <w:rPr>
          <w:spacing w:val="40"/>
        </w:rPr>
        <w:t xml:space="preserve"> </w:t>
      </w:r>
      <w:r>
        <w:t>Specifically, we estimate</w:t>
      </w:r>
      <w:r>
        <w:rPr>
          <w:spacing w:val="40"/>
        </w:rPr>
        <w:t xml:space="preserve"> </w:t>
      </w:r>
      <w:r>
        <w:t>the</w:t>
      </w:r>
      <w:r>
        <w:rPr>
          <w:spacing w:val="40"/>
        </w:rPr>
        <w:t xml:space="preserve"> </w:t>
      </w:r>
      <w:r>
        <w:t>following</w:t>
      </w:r>
      <w:r>
        <w:rPr>
          <w:spacing w:val="40"/>
        </w:rPr>
        <w:t xml:space="preserve"> </w:t>
      </w:r>
      <w:r>
        <w:t>two</w:t>
      </w:r>
      <w:r>
        <w:rPr>
          <w:spacing w:val="40"/>
        </w:rPr>
        <w:t xml:space="preserve"> </w:t>
      </w:r>
      <w:r>
        <w:t>equations.</w:t>
      </w:r>
      <w:r>
        <w:rPr>
          <w:spacing w:val="40"/>
        </w:rPr>
        <w:t xml:space="preserve"> </w:t>
      </w:r>
      <w:r>
        <w:t>First,</w:t>
      </w:r>
      <w:r>
        <w:rPr>
          <w:spacing w:val="40"/>
        </w:rPr>
        <w:t xml:space="preserve"> </w:t>
      </w:r>
      <w:r>
        <w:t>for</w:t>
      </w:r>
      <w:r>
        <w:rPr>
          <w:spacing w:val="40"/>
        </w:rPr>
        <w:t xml:space="preserve"> </w:t>
      </w:r>
      <w:r>
        <w:t>global</w:t>
      </w:r>
      <w:r>
        <w:rPr>
          <w:spacing w:val="40"/>
        </w:rPr>
        <w:t xml:space="preserve"> </w:t>
      </w:r>
      <w:r>
        <w:t>metrics,</w:t>
      </w:r>
      <w:r>
        <w:rPr>
          <w:spacing w:val="40"/>
        </w:rPr>
        <w:t xml:space="preserve"> </w:t>
      </w:r>
      <w:r>
        <w:t>we</w:t>
      </w:r>
      <w:r>
        <w:rPr>
          <w:spacing w:val="40"/>
        </w:rPr>
        <w:t xml:space="preserve"> </w:t>
      </w:r>
      <w:r>
        <w:t>run:</w:t>
      </w:r>
    </w:p>
    <w:p w14:paraId="33666AD6" w14:textId="77777777" w:rsidR="00E37508" w:rsidRDefault="00E37508">
      <w:pPr>
        <w:spacing w:line="304" w:lineRule="auto"/>
        <w:jc w:val="both"/>
        <w:rPr>
          <w:del w:id="122" w:author="Fleischmann Martin" w:date="2024-06-24T11:15:00Z"/>
        </w:rPr>
        <w:sectPr w:rsidR="00E37508">
          <w:type w:val="continuous"/>
          <w:pgSz w:w="12240" w:h="15840"/>
          <w:pgMar w:top="1320" w:right="680" w:bottom="280" w:left="1300" w:header="0" w:footer="565" w:gutter="0"/>
          <w:cols w:space="720"/>
        </w:sectPr>
      </w:pPr>
    </w:p>
    <w:p w14:paraId="7B1D52C1" w14:textId="77777777" w:rsidR="00E37508" w:rsidRDefault="00000000">
      <w:pPr>
        <w:tabs>
          <w:tab w:val="left" w:pos="9273"/>
        </w:tabs>
        <w:spacing w:before="80" w:line="305" w:lineRule="exact"/>
        <w:ind w:left="1982"/>
        <w:rPr>
          <w:del w:id="123" w:author="Fleischmann Martin" w:date="2024-06-24T11:15:00Z"/>
        </w:rPr>
      </w:pPr>
      <w:del w:id="124" w:author="Fleischmann Martin" w:date="2024-06-24T11:15:00Z">
        <w:r>
          <w:rPr>
            <w:i/>
            <w:iCs/>
          </w:rPr>
          <w:delText>Per</w:delText>
        </w:r>
        <w:r>
          <w:rPr>
            <w:i/>
            <w:iCs/>
            <w:spacing w:val="-5"/>
          </w:rPr>
          <w:delText xml:space="preserve"> </w:delText>
        </w:r>
        <w:r>
          <w:rPr>
            <w:i/>
            <w:iCs/>
          </w:rPr>
          <w:delText>f</w:delText>
        </w:r>
        <w:r>
          <w:rPr>
            <w:i/>
            <w:iCs/>
            <w:vertAlign w:val="subscript"/>
          </w:rPr>
          <w:delText>r</w:delText>
        </w:r>
        <w:r>
          <w:rPr>
            <w:i/>
            <w:iCs/>
            <w:spacing w:val="45"/>
          </w:rPr>
          <w:delText xml:space="preserve"> </w:delText>
        </w:r>
        <w:r>
          <w:rPr>
            <w:rFonts w:ascii="Lucida Sans Unicode" w:eastAsia="Lucida Sans Unicode" w:hAnsi="Lucida Sans Unicode" w:cs="Lucida Sans Unicode"/>
          </w:rPr>
          <w:delText>=</w:delText>
        </w:r>
        <w:r>
          <w:rPr>
            <w:rFonts w:ascii="Lucida Sans Unicode" w:eastAsia="Lucida Sans Unicode" w:hAnsi="Lucida Sans Unicode" w:cs="Lucida Sans Unicode"/>
            <w:spacing w:val="11"/>
          </w:rPr>
          <w:delText xml:space="preserve"> </w:delText>
        </w:r>
        <w:r>
          <w:rPr>
            <w:rFonts w:ascii="Arial" w:eastAsia="Arial" w:hAnsi="Arial" w:cs="Arial"/>
            <w:i/>
            <w:iCs/>
          </w:rPr>
          <w:delText>α</w:delText>
        </w:r>
        <w:r>
          <w:rPr>
            <w:rFonts w:ascii="Arial" w:eastAsia="Arial" w:hAnsi="Arial" w:cs="Arial"/>
            <w:i/>
            <w:iCs/>
            <w:spacing w:val="-3"/>
          </w:rPr>
          <w:delText xml:space="preserve"> </w:delText>
        </w:r>
        <w:r>
          <w:rPr>
            <w:rFonts w:ascii="Lucida Sans Unicode" w:eastAsia="Lucida Sans Unicode" w:hAnsi="Lucida Sans Unicode" w:cs="Lucida Sans Unicode"/>
          </w:rPr>
          <w:delText>+</w:delText>
        </w:r>
        <w:r>
          <w:rPr>
            <w:rFonts w:ascii="Lucida Sans Unicode" w:eastAsia="Lucida Sans Unicode" w:hAnsi="Lucida Sans Unicode" w:cs="Lucida Sans Unicode"/>
            <w:spacing w:val="-11"/>
          </w:rPr>
          <w:delText xml:space="preserve"> </w:delText>
        </w:r>
        <w:r>
          <w:rPr>
            <w:position w:val="-4"/>
            <w:sz w:val="30"/>
            <w:szCs w:val="30"/>
          </w:rPr>
          <w:delText>∑</w:delText>
        </w:r>
        <w:r>
          <w:rPr>
            <w:spacing w:val="-16"/>
            <w:position w:val="-4"/>
            <w:sz w:val="30"/>
            <w:szCs w:val="30"/>
          </w:rPr>
          <w:delText xml:space="preserve"> </w:delText>
        </w:r>
        <w:r>
          <w:rPr>
            <w:rFonts w:ascii="Arial" w:eastAsia="Arial" w:hAnsi="Arial" w:cs="Arial"/>
            <w:i/>
            <w:iCs/>
          </w:rPr>
          <w:delText>δ</w:delText>
        </w:r>
        <w:r>
          <w:rPr>
            <w:i/>
            <w:iCs/>
            <w:vertAlign w:val="subscript"/>
          </w:rPr>
          <w:delText>m</w:delText>
        </w:r>
        <w:r>
          <w:rPr>
            <w:i/>
            <w:iCs/>
            <w:spacing w:val="-18"/>
          </w:rPr>
          <w:delText xml:space="preserve"> </w:delText>
        </w:r>
        <w:r>
          <w:rPr>
            <w:i/>
            <w:iCs/>
          </w:rPr>
          <w:delText>M</w:delText>
        </w:r>
        <w:r>
          <w:rPr>
            <w:i/>
            <w:iCs/>
            <w:vertAlign w:val="subscript"/>
          </w:rPr>
          <w:delText>r</w:delText>
        </w:r>
        <w:r>
          <w:rPr>
            <w:i/>
            <w:iCs/>
            <w:spacing w:val="23"/>
          </w:rPr>
          <w:delText xml:space="preserve"> </w:delText>
        </w:r>
        <w:r>
          <w:rPr>
            <w:rFonts w:ascii="Lucida Sans Unicode" w:eastAsia="Lucida Sans Unicode" w:hAnsi="Lucida Sans Unicode" w:cs="Lucida Sans Unicode"/>
          </w:rPr>
          <w:delText>+</w:delText>
        </w:r>
        <w:r>
          <w:rPr>
            <w:rFonts w:ascii="Lucida Sans Unicode" w:eastAsia="Lucida Sans Unicode" w:hAnsi="Lucida Sans Unicode" w:cs="Lucida Sans Unicode"/>
            <w:spacing w:val="-11"/>
          </w:rPr>
          <w:delText xml:space="preserve"> </w:delText>
        </w:r>
        <w:r>
          <w:rPr>
            <w:position w:val="-4"/>
            <w:sz w:val="30"/>
            <w:szCs w:val="30"/>
          </w:rPr>
          <w:delText>∑</w:delText>
        </w:r>
        <w:r>
          <w:rPr>
            <w:spacing w:val="-15"/>
            <w:position w:val="-4"/>
            <w:sz w:val="30"/>
            <w:szCs w:val="30"/>
          </w:rPr>
          <w:delText xml:space="preserve"> </w:delText>
        </w:r>
        <w:r>
          <w:rPr>
            <w:rFonts w:ascii="Arial" w:eastAsia="Arial" w:hAnsi="Arial" w:cs="Arial"/>
            <w:i/>
            <w:iCs/>
          </w:rPr>
          <w:delText>γ</w:delText>
        </w:r>
        <w:r>
          <w:rPr>
            <w:i/>
            <w:iCs/>
            <w:vertAlign w:val="subscript"/>
          </w:rPr>
          <w:delText>a</w:delText>
        </w:r>
        <w:r>
          <w:rPr>
            <w:i/>
            <w:iCs/>
            <w:spacing w:val="-18"/>
          </w:rPr>
          <w:delText xml:space="preserve"> </w:delText>
        </w:r>
        <w:r>
          <w:rPr>
            <w:i/>
            <w:iCs/>
          </w:rPr>
          <w:delText>A</w:delText>
        </w:r>
        <w:r>
          <w:rPr>
            <w:i/>
            <w:iCs/>
            <w:vertAlign w:val="subscript"/>
          </w:rPr>
          <w:delText>r</w:delText>
        </w:r>
        <w:r>
          <w:rPr>
            <w:i/>
            <w:iCs/>
            <w:spacing w:val="24"/>
          </w:rPr>
          <w:delText xml:space="preserve"> </w:delText>
        </w:r>
        <w:r>
          <w:rPr>
            <w:rFonts w:ascii="Lucida Sans Unicode" w:eastAsia="Lucida Sans Unicode" w:hAnsi="Lucida Sans Unicode" w:cs="Lucida Sans Unicode"/>
          </w:rPr>
          <w:delText>+</w:delText>
        </w:r>
        <w:r>
          <w:rPr>
            <w:rFonts w:ascii="Lucida Sans Unicode" w:eastAsia="Lucida Sans Unicode" w:hAnsi="Lucida Sans Unicode" w:cs="Lucida Sans Unicode"/>
            <w:spacing w:val="-5"/>
          </w:rPr>
          <w:delText xml:space="preserve"> </w:delText>
        </w:r>
        <w:r>
          <w:rPr>
            <w:rFonts w:ascii="Arial" w:eastAsia="Arial" w:hAnsi="Arial" w:cs="Arial"/>
            <w:i/>
            <w:iCs/>
          </w:rPr>
          <w:delText>β</w:delText>
        </w:r>
        <w:r>
          <w:rPr>
            <w:vertAlign w:val="subscript"/>
          </w:rPr>
          <w:delText>1</w:delText>
        </w:r>
        <w:r>
          <w:rPr>
            <w:i/>
            <w:iCs/>
          </w:rPr>
          <w:delText>Chip</w:delText>
        </w:r>
        <w:r>
          <w:rPr>
            <w:i/>
            <w:iCs/>
            <w:spacing w:val="32"/>
          </w:rPr>
          <w:delText xml:space="preserve"> </w:delText>
        </w:r>
        <w:r>
          <w:rPr>
            <w:i/>
            <w:iCs/>
          </w:rPr>
          <w:delText>Size</w:delText>
        </w:r>
        <w:r>
          <w:rPr>
            <w:i/>
            <w:iCs/>
            <w:vertAlign w:val="subscript"/>
          </w:rPr>
          <w:delText>r</w:delText>
        </w:r>
        <w:r>
          <w:rPr>
            <w:i/>
            <w:iCs/>
            <w:spacing w:val="23"/>
          </w:rPr>
          <w:delText xml:space="preserve"> </w:delText>
        </w:r>
        <w:r>
          <w:rPr>
            <w:rFonts w:ascii="Lucida Sans Unicode" w:eastAsia="Lucida Sans Unicode" w:hAnsi="Lucida Sans Unicode" w:cs="Lucida Sans Unicode"/>
          </w:rPr>
          <w:delText>+</w:delText>
        </w:r>
        <w:r>
          <w:rPr>
            <w:rFonts w:ascii="Lucida Sans Unicode" w:eastAsia="Lucida Sans Unicode" w:hAnsi="Lucida Sans Unicode" w:cs="Lucida Sans Unicode"/>
            <w:spacing w:val="-5"/>
          </w:rPr>
          <w:delText xml:space="preserve"> </w:delText>
        </w:r>
        <w:r>
          <w:rPr>
            <w:rFonts w:ascii="Arial" w:eastAsia="Arial" w:hAnsi="Arial" w:cs="Arial"/>
            <w:i/>
            <w:iCs/>
          </w:rPr>
          <w:delText>β</w:delText>
        </w:r>
        <w:r>
          <w:rPr>
            <w:vertAlign w:val="subscript"/>
          </w:rPr>
          <w:delText>2</w:delText>
        </w:r>
        <w:r>
          <w:rPr>
            <w:i/>
            <w:iCs/>
          </w:rPr>
          <w:delText>W</w:delText>
        </w:r>
        <w:r>
          <w:rPr>
            <w:i/>
            <w:iCs/>
            <w:vertAlign w:val="subscript"/>
          </w:rPr>
          <w:delText>r</w:delText>
        </w:r>
        <w:r>
          <w:rPr>
            <w:i/>
            <w:iCs/>
            <w:spacing w:val="24"/>
          </w:rPr>
          <w:delText xml:space="preserve"> </w:delText>
        </w:r>
        <w:r>
          <w:rPr>
            <w:rFonts w:ascii="Lucida Sans Unicode" w:eastAsia="Lucida Sans Unicode" w:hAnsi="Lucida Sans Unicode" w:cs="Lucida Sans Unicode"/>
          </w:rPr>
          <w:delText>+</w:delText>
        </w:r>
        <w:r>
          <w:rPr>
            <w:rFonts w:ascii="Lucida Sans Unicode" w:eastAsia="Lucida Sans Unicode" w:hAnsi="Lucida Sans Unicode" w:cs="Lucida Sans Unicode"/>
            <w:spacing w:val="-12"/>
          </w:rPr>
          <w:delText xml:space="preserve"> </w:delText>
        </w:r>
        <w:r>
          <w:rPr>
            <w:rFonts w:ascii="Arial" w:eastAsia="Arial" w:hAnsi="Arial" w:cs="Arial"/>
            <w:i/>
            <w:iCs/>
            <w:spacing w:val="-7"/>
          </w:rPr>
          <w:delText>ϵ</w:delText>
        </w:r>
        <w:r>
          <w:rPr>
            <w:i/>
            <w:iCs/>
            <w:spacing w:val="-7"/>
            <w:vertAlign w:val="subscript"/>
          </w:rPr>
          <w:delText>r</w:delText>
        </w:r>
        <w:r>
          <w:rPr>
            <w:i/>
            <w:iCs/>
          </w:rPr>
          <w:tab/>
        </w:r>
        <w:r>
          <w:rPr>
            <w:spacing w:val="-5"/>
          </w:rPr>
          <w:delText>(2)</w:delText>
        </w:r>
      </w:del>
    </w:p>
    <w:p w14:paraId="2EFCAD1A" w14:textId="77777777" w:rsidR="00E37508" w:rsidRDefault="00000000">
      <w:pPr>
        <w:tabs>
          <w:tab w:val="left" w:pos="4324"/>
        </w:tabs>
        <w:spacing w:line="186" w:lineRule="exact"/>
        <w:ind w:left="3224"/>
        <w:rPr>
          <w:del w:id="125" w:author="Fleischmann Martin" w:date="2024-06-24T11:15:00Z"/>
          <w:i/>
          <w:sz w:val="16"/>
        </w:rPr>
      </w:pPr>
      <w:del w:id="126" w:author="Fleischmann Martin" w:date="2024-06-24T11:15:00Z">
        <w:r>
          <w:rPr>
            <w:i/>
            <w:spacing w:val="-10"/>
            <w:sz w:val="16"/>
          </w:rPr>
          <w:delText>m</w:delText>
        </w:r>
        <w:r>
          <w:rPr>
            <w:i/>
            <w:sz w:val="16"/>
          </w:rPr>
          <w:tab/>
        </w:r>
        <w:r>
          <w:rPr>
            <w:i/>
            <w:spacing w:val="-10"/>
            <w:sz w:val="16"/>
          </w:rPr>
          <w:delText>a</w:delText>
        </w:r>
      </w:del>
    </w:p>
    <w:p w14:paraId="086C72DF" w14:textId="77777777" w:rsidR="00E37508" w:rsidRDefault="00E37508">
      <w:pPr>
        <w:spacing w:line="304" w:lineRule="auto"/>
        <w:jc w:val="both"/>
        <w:rPr>
          <w:ins w:id="127" w:author="Fleischmann Martin" w:date="2024-06-24T11:15:00Z"/>
        </w:rPr>
      </w:pPr>
    </w:p>
    <w:p w14:paraId="6684CDBB" w14:textId="730F6A6D" w:rsidR="002B6473" w:rsidRDefault="002B6473">
      <w:pPr>
        <w:spacing w:line="304" w:lineRule="auto"/>
        <w:jc w:val="both"/>
        <w:rPr>
          <w:ins w:id="128" w:author="Fleischmann Martin" w:date="2024-06-24T11:15:00Z"/>
        </w:rPr>
        <w:sectPr w:rsidR="002B6473">
          <w:type w:val="continuous"/>
          <w:pgSz w:w="12240" w:h="15840"/>
          <w:pgMar w:top="1320" w:right="680" w:bottom="280" w:left="1300" w:header="0" w:footer="565" w:gutter="0"/>
          <w:cols w:space="720"/>
        </w:sectPr>
      </w:pPr>
    </w:p>
    <w:bookmarkStart w:id="129" w:name="_bookmark12"/>
    <w:bookmarkEnd w:id="129"/>
    <w:p w14:paraId="7A5F7F51" w14:textId="3CA4303A" w:rsidR="002B6473" w:rsidRDefault="002B6473" w:rsidP="002B6473">
      <w:pPr>
        <w:pStyle w:val="BodyText"/>
        <w:spacing w:before="33"/>
        <w:ind w:left="119" w:right="731" w:firstLine="284"/>
        <w:jc w:val="both"/>
        <w:rPr>
          <w:ins w:id="130" w:author="Fleischmann Martin" w:date="2024-06-24T11:15:00Z"/>
        </w:rPr>
      </w:pPr>
      <m:oMathPara>
        <m:oMath>
          <m:eqArr>
            <m:eqArrPr>
              <m:maxDist m:val="1"/>
              <m:ctrlPr>
                <w:ins w:id="131" w:author="Fleischmann Martin" w:date="2024-06-24T11:15:00Z">
                  <w:rPr>
                    <w:rFonts w:ascii="Cambria Math" w:hAnsi="Cambria Math"/>
                    <w:i/>
                  </w:rPr>
                </w:ins>
              </m:ctrlPr>
            </m:eqArrPr>
            <m:e>
              <m:r>
                <w:ins w:id="132" w:author="Fleischmann Martin" w:date="2024-06-24T11:15:00Z">
                  <w:rPr>
                    <w:rFonts w:ascii="Cambria Math" w:hAnsi="Cambria Math"/>
                  </w:rPr>
                  <m:t>Per</m:t>
                </w:ins>
              </m:r>
              <m:sSub>
                <m:sSubPr>
                  <m:ctrlPr>
                    <w:ins w:id="133" w:author="Fleischmann Martin" w:date="2024-06-24T11:15:00Z">
                      <w:rPr>
                        <w:rFonts w:ascii="Cambria Math" w:hAnsi="Cambria Math"/>
                      </w:rPr>
                    </w:ins>
                  </m:ctrlPr>
                </m:sSubPr>
                <m:e>
                  <m:r>
                    <w:ins w:id="134" w:author="Fleischmann Martin" w:date="2024-06-24T11:15:00Z">
                      <w:rPr>
                        <w:rFonts w:ascii="Cambria Math" w:hAnsi="Cambria Math"/>
                      </w:rPr>
                      <m:t>f</m:t>
                    </w:ins>
                  </m:r>
                </m:e>
                <m:sub>
                  <m:r>
                    <w:ins w:id="135" w:author="Fleischmann Martin" w:date="2024-06-24T11:15:00Z">
                      <w:rPr>
                        <w:rFonts w:ascii="Cambria Math" w:hAnsi="Cambria Math"/>
                      </w:rPr>
                      <m:t>r</m:t>
                    </w:ins>
                  </m:r>
                </m:sub>
              </m:sSub>
              <m:r>
                <w:ins w:id="136" w:author="Fleischmann Martin" w:date="2024-06-24T11:15:00Z">
                  <m:rPr>
                    <m:sty m:val="p"/>
                  </m:rPr>
                  <w:rPr>
                    <w:rFonts w:ascii="Cambria Math" w:hAnsi="Cambria Math"/>
                  </w:rPr>
                  <m:t>=</m:t>
                </w:ins>
              </m:r>
              <m:r>
                <w:ins w:id="137" w:author="Fleischmann Martin" w:date="2024-06-24T11:15:00Z">
                  <w:rPr>
                    <w:rFonts w:ascii="Cambria Math" w:hAnsi="Cambria Math"/>
                  </w:rPr>
                  <m:t>α</m:t>
                </w:ins>
              </m:r>
              <m:r>
                <w:ins w:id="138" w:author="Fleischmann Martin" w:date="2024-06-24T11:15:00Z">
                  <m:rPr>
                    <m:sty m:val="p"/>
                  </m:rPr>
                  <w:rPr>
                    <w:rFonts w:ascii="Cambria Math" w:hAnsi="Cambria Math"/>
                  </w:rPr>
                  <m:t>+</m:t>
                </w:ins>
              </m:r>
              <m:nary>
                <m:naryPr>
                  <m:chr m:val="∑"/>
                  <m:limLoc m:val="undOvr"/>
                  <m:supHide m:val="1"/>
                  <m:ctrlPr>
                    <w:ins w:id="139" w:author="Fleischmann Martin" w:date="2024-06-24T11:15:00Z">
                      <w:rPr>
                        <w:rFonts w:ascii="Cambria Math" w:hAnsi="Cambria Math"/>
                      </w:rPr>
                    </w:ins>
                  </m:ctrlPr>
                </m:naryPr>
                <m:sub>
                  <m:r>
                    <w:ins w:id="140" w:author="Fleischmann Martin" w:date="2024-06-24T11:15:00Z">
                      <w:rPr>
                        <w:rFonts w:ascii="Cambria Math" w:hAnsi="Cambria Math"/>
                      </w:rPr>
                      <m:t>m</m:t>
                    </w:ins>
                  </m:r>
                </m:sub>
                <m:sup>
                  <m:r>
                    <w:ins w:id="141" w:author="Fleischmann Martin" w:date="2024-06-24T11:15:00Z">
                      <w:rPr>
                        <w:rFonts w:ascii="Cambria Math" w:hAnsi="Cambria Math"/>
                      </w:rPr>
                      <m:t>​</m:t>
                    </w:ins>
                  </m:r>
                </m:sup>
                <m:e>
                  <m:sSub>
                    <m:sSubPr>
                      <m:ctrlPr>
                        <w:ins w:id="142" w:author="Fleischmann Martin" w:date="2024-06-24T11:15:00Z">
                          <w:rPr>
                            <w:rFonts w:ascii="Cambria Math" w:hAnsi="Cambria Math"/>
                          </w:rPr>
                        </w:ins>
                      </m:ctrlPr>
                    </m:sSubPr>
                    <m:e>
                      <m:r>
                        <w:ins w:id="143" w:author="Fleischmann Martin" w:date="2024-06-24T11:15:00Z">
                          <w:rPr>
                            <w:rFonts w:ascii="Cambria Math" w:hAnsi="Cambria Math"/>
                          </w:rPr>
                          <m:t>δ</m:t>
                        </w:ins>
                      </m:r>
                    </m:e>
                    <m:sub>
                      <m:r>
                        <w:ins w:id="144" w:author="Fleischmann Martin" w:date="2024-06-24T11:15:00Z">
                          <w:rPr>
                            <w:rFonts w:ascii="Cambria Math" w:hAnsi="Cambria Math"/>
                          </w:rPr>
                          <m:t>m</m:t>
                        </w:ins>
                      </m:r>
                    </m:sub>
                  </m:sSub>
                </m:e>
              </m:nary>
              <m:sSub>
                <m:sSubPr>
                  <m:ctrlPr>
                    <w:ins w:id="145" w:author="Fleischmann Martin" w:date="2024-06-24T11:15:00Z">
                      <w:rPr>
                        <w:rFonts w:ascii="Cambria Math" w:hAnsi="Cambria Math"/>
                      </w:rPr>
                    </w:ins>
                  </m:ctrlPr>
                </m:sSubPr>
                <m:e>
                  <m:r>
                    <w:ins w:id="146" w:author="Fleischmann Martin" w:date="2024-06-24T11:15:00Z">
                      <w:rPr>
                        <w:rFonts w:ascii="Cambria Math" w:hAnsi="Cambria Math"/>
                      </w:rPr>
                      <m:t>M</m:t>
                    </w:ins>
                  </m:r>
                </m:e>
                <m:sub>
                  <m:r>
                    <w:ins w:id="147" w:author="Fleischmann Martin" w:date="2024-06-24T11:15:00Z">
                      <w:rPr>
                        <w:rFonts w:ascii="Cambria Math" w:hAnsi="Cambria Math"/>
                      </w:rPr>
                      <m:t>r</m:t>
                    </w:ins>
                  </m:r>
                </m:sub>
              </m:sSub>
              <m:r>
                <w:ins w:id="148" w:author="Fleischmann Martin" w:date="2024-06-24T11:15:00Z">
                  <m:rPr>
                    <m:sty m:val="p"/>
                  </m:rPr>
                  <w:rPr>
                    <w:rFonts w:ascii="Cambria Math" w:hAnsi="Cambria Math"/>
                  </w:rPr>
                  <m:t>+</m:t>
                </w:ins>
              </m:r>
              <m:nary>
                <m:naryPr>
                  <m:chr m:val="∑"/>
                  <m:limLoc m:val="undOvr"/>
                  <m:supHide m:val="1"/>
                  <m:ctrlPr>
                    <w:ins w:id="149" w:author="Fleischmann Martin" w:date="2024-06-24T11:15:00Z">
                      <w:rPr>
                        <w:rFonts w:ascii="Cambria Math" w:hAnsi="Cambria Math"/>
                      </w:rPr>
                    </w:ins>
                  </m:ctrlPr>
                </m:naryPr>
                <m:sub>
                  <m:r>
                    <w:ins w:id="150" w:author="Fleischmann Martin" w:date="2024-06-24T11:15:00Z">
                      <w:rPr>
                        <w:rFonts w:ascii="Cambria Math" w:hAnsi="Cambria Math"/>
                      </w:rPr>
                      <m:t>a</m:t>
                    </w:ins>
                  </m:r>
                </m:sub>
                <m:sup>
                  <m:r>
                    <w:ins w:id="151" w:author="Fleischmann Martin" w:date="2024-06-24T11:15:00Z">
                      <w:rPr>
                        <w:rFonts w:ascii="Cambria Math" w:hAnsi="Cambria Math"/>
                      </w:rPr>
                      <m:t>​</m:t>
                    </w:ins>
                  </m:r>
                </m:sup>
                <m:e>
                  <m:sSub>
                    <m:sSubPr>
                      <m:ctrlPr>
                        <w:ins w:id="152" w:author="Fleischmann Martin" w:date="2024-06-24T11:15:00Z">
                          <w:rPr>
                            <w:rFonts w:ascii="Cambria Math" w:hAnsi="Cambria Math"/>
                          </w:rPr>
                        </w:ins>
                      </m:ctrlPr>
                    </m:sSubPr>
                    <m:e>
                      <m:r>
                        <w:ins w:id="153" w:author="Fleischmann Martin" w:date="2024-06-24T11:15:00Z">
                          <w:rPr>
                            <w:rFonts w:ascii="Cambria Math" w:hAnsi="Cambria Math"/>
                          </w:rPr>
                          <m:t>γ</m:t>
                        </w:ins>
                      </m:r>
                    </m:e>
                    <m:sub>
                      <m:r>
                        <w:ins w:id="154" w:author="Fleischmann Martin" w:date="2024-06-24T11:15:00Z">
                          <w:rPr>
                            <w:rFonts w:ascii="Cambria Math" w:hAnsi="Cambria Math"/>
                          </w:rPr>
                          <m:t>a</m:t>
                        </w:ins>
                      </m:r>
                    </m:sub>
                  </m:sSub>
                </m:e>
              </m:nary>
              <m:sSub>
                <m:sSubPr>
                  <m:ctrlPr>
                    <w:ins w:id="155" w:author="Fleischmann Martin" w:date="2024-06-24T11:15:00Z">
                      <w:rPr>
                        <w:rFonts w:ascii="Cambria Math" w:hAnsi="Cambria Math"/>
                      </w:rPr>
                    </w:ins>
                  </m:ctrlPr>
                </m:sSubPr>
                <m:e>
                  <m:r>
                    <w:ins w:id="156" w:author="Fleischmann Martin" w:date="2024-06-24T11:15:00Z">
                      <w:rPr>
                        <w:rFonts w:ascii="Cambria Math" w:hAnsi="Cambria Math"/>
                      </w:rPr>
                      <m:t>A</m:t>
                    </w:ins>
                  </m:r>
                </m:e>
                <m:sub>
                  <m:r>
                    <w:ins w:id="157" w:author="Fleischmann Martin" w:date="2024-06-24T11:15:00Z">
                      <w:rPr>
                        <w:rFonts w:ascii="Cambria Math" w:hAnsi="Cambria Math"/>
                      </w:rPr>
                      <m:t>r</m:t>
                    </w:ins>
                  </m:r>
                </m:sub>
              </m:sSub>
              <m:r>
                <w:ins w:id="158" w:author="Fleischmann Martin" w:date="2024-06-24T11:15:00Z">
                  <m:rPr>
                    <m:sty m:val="p"/>
                  </m:rPr>
                  <w:rPr>
                    <w:rFonts w:ascii="Cambria Math" w:hAnsi="Cambria Math"/>
                  </w:rPr>
                  <m:t>+</m:t>
                </w:ins>
              </m:r>
              <m:sSub>
                <m:sSubPr>
                  <m:ctrlPr>
                    <w:ins w:id="159" w:author="Fleischmann Martin" w:date="2024-06-24T11:15:00Z">
                      <w:rPr>
                        <w:rFonts w:ascii="Cambria Math" w:hAnsi="Cambria Math"/>
                      </w:rPr>
                    </w:ins>
                  </m:ctrlPr>
                </m:sSubPr>
                <m:e>
                  <m:r>
                    <w:ins w:id="160" w:author="Fleischmann Martin" w:date="2024-06-24T11:15:00Z">
                      <w:rPr>
                        <w:rFonts w:ascii="Cambria Math" w:hAnsi="Cambria Math"/>
                      </w:rPr>
                      <m:t>β</m:t>
                    </w:ins>
                  </m:r>
                </m:e>
                <m:sub>
                  <m:r>
                    <w:ins w:id="161" w:author="Fleischmann Martin" w:date="2024-06-24T11:15:00Z">
                      <w:rPr>
                        <w:rFonts w:ascii="Cambria Math" w:hAnsi="Cambria Math"/>
                      </w:rPr>
                      <m:t>1</m:t>
                    </w:ins>
                  </m:r>
                </m:sub>
              </m:sSub>
              <m:r>
                <w:ins w:id="162" w:author="Fleischmann Martin" w:date="2024-06-24T11:15:00Z">
                  <w:rPr>
                    <w:rFonts w:ascii="Cambria Math" w:hAnsi="Cambria Math"/>
                  </w:rPr>
                  <m:t>Chip Siz</m:t>
                </w:ins>
              </m:r>
              <m:sSub>
                <m:sSubPr>
                  <m:ctrlPr>
                    <w:ins w:id="163" w:author="Fleischmann Martin" w:date="2024-06-24T11:15:00Z">
                      <w:rPr>
                        <w:rFonts w:ascii="Cambria Math" w:hAnsi="Cambria Math"/>
                      </w:rPr>
                    </w:ins>
                  </m:ctrlPr>
                </m:sSubPr>
                <m:e>
                  <m:r>
                    <w:ins w:id="164" w:author="Fleischmann Martin" w:date="2024-06-24T11:15:00Z">
                      <w:rPr>
                        <w:rFonts w:ascii="Cambria Math" w:hAnsi="Cambria Math"/>
                      </w:rPr>
                      <m:t>e</m:t>
                    </w:ins>
                  </m:r>
                </m:e>
                <m:sub>
                  <m:r>
                    <w:ins w:id="165" w:author="Fleischmann Martin" w:date="2024-06-24T11:15:00Z">
                      <w:rPr>
                        <w:rFonts w:ascii="Cambria Math" w:hAnsi="Cambria Math"/>
                      </w:rPr>
                      <m:t>r</m:t>
                    </w:ins>
                  </m:r>
                </m:sub>
              </m:sSub>
              <m:r>
                <w:ins w:id="166" w:author="Fleischmann Martin" w:date="2024-06-24T11:15:00Z">
                  <m:rPr>
                    <m:sty m:val="p"/>
                  </m:rPr>
                  <w:rPr>
                    <w:rFonts w:ascii="Cambria Math" w:hAnsi="Cambria Math"/>
                  </w:rPr>
                  <m:t>+</m:t>
                </w:ins>
              </m:r>
              <m:sSub>
                <m:sSubPr>
                  <m:ctrlPr>
                    <w:ins w:id="167" w:author="Fleischmann Martin" w:date="2024-06-24T11:15:00Z">
                      <w:rPr>
                        <w:rFonts w:ascii="Cambria Math" w:hAnsi="Cambria Math"/>
                      </w:rPr>
                    </w:ins>
                  </m:ctrlPr>
                </m:sSubPr>
                <m:e>
                  <m:r>
                    <w:ins w:id="168" w:author="Fleischmann Martin" w:date="2024-06-24T11:15:00Z">
                      <w:rPr>
                        <w:rFonts w:ascii="Cambria Math" w:hAnsi="Cambria Math"/>
                      </w:rPr>
                      <m:t>β</m:t>
                    </w:ins>
                  </m:r>
                </m:e>
                <m:sub>
                  <m:r>
                    <w:ins w:id="169" w:author="Fleischmann Martin" w:date="2024-06-24T11:15:00Z">
                      <w:rPr>
                        <w:rFonts w:ascii="Cambria Math" w:hAnsi="Cambria Math"/>
                      </w:rPr>
                      <m:t>2</m:t>
                    </w:ins>
                  </m:r>
                </m:sub>
              </m:sSub>
              <m:sSub>
                <m:sSubPr>
                  <m:ctrlPr>
                    <w:ins w:id="170" w:author="Fleischmann Martin" w:date="2024-06-24T11:15:00Z">
                      <w:rPr>
                        <w:rFonts w:ascii="Cambria Math" w:hAnsi="Cambria Math"/>
                      </w:rPr>
                    </w:ins>
                  </m:ctrlPr>
                </m:sSubPr>
                <m:e>
                  <m:r>
                    <w:ins w:id="171" w:author="Fleischmann Martin" w:date="2024-06-24T11:15:00Z">
                      <w:rPr>
                        <w:rFonts w:ascii="Cambria Math" w:hAnsi="Cambria Math"/>
                      </w:rPr>
                      <m:t>W</m:t>
                    </w:ins>
                  </m:r>
                </m:e>
                <m:sub>
                  <m:r>
                    <w:ins w:id="172" w:author="Fleischmann Martin" w:date="2024-06-24T11:15:00Z">
                      <w:rPr>
                        <w:rFonts w:ascii="Cambria Math" w:hAnsi="Cambria Math"/>
                      </w:rPr>
                      <m:t>r</m:t>
                    </w:ins>
                  </m:r>
                </m:sub>
              </m:sSub>
              <m:r>
                <w:ins w:id="173" w:author="Fleischmann Martin" w:date="2024-06-24T11:15:00Z">
                  <m:rPr>
                    <m:sty m:val="p"/>
                  </m:rPr>
                  <w:rPr>
                    <w:rFonts w:ascii="Cambria Math" w:hAnsi="Cambria Math"/>
                  </w:rPr>
                  <m:t>+</m:t>
                </w:ins>
              </m:r>
              <m:sSub>
                <m:sSubPr>
                  <m:ctrlPr>
                    <w:ins w:id="174" w:author="Fleischmann Martin" w:date="2024-06-24T11:15:00Z">
                      <w:rPr>
                        <w:rFonts w:ascii="Cambria Math" w:hAnsi="Cambria Math"/>
                      </w:rPr>
                    </w:ins>
                  </m:ctrlPr>
                </m:sSubPr>
                <m:e>
                  <m:r>
                    <w:ins w:id="175" w:author="Fleischmann Martin" w:date="2024-06-24T11:15:00Z">
                      <w:rPr>
                        <w:rFonts w:ascii="Cambria Math" w:hAnsi="Cambria Math"/>
                      </w:rPr>
                      <m:t>ϵ</m:t>
                    </w:ins>
                  </m:r>
                </m:e>
                <m:sub>
                  <m:r>
                    <w:ins w:id="176" w:author="Fleischmann Martin" w:date="2024-06-24T11:15:00Z">
                      <w:rPr>
                        <w:rFonts w:ascii="Cambria Math" w:hAnsi="Cambria Math"/>
                      </w:rPr>
                      <m:t>r</m:t>
                    </w:ins>
                  </m:r>
                </m:sub>
              </m:sSub>
              <m:r>
                <w:ins w:id="177" w:author="Fleischmann Martin" w:date="2024-06-24T11:15:00Z">
                  <w:rPr>
                    <w:rFonts w:ascii="Cambria Math" w:hAnsi="Cambria Math"/>
                  </w:rPr>
                  <m:t>#</m:t>
                </w:ins>
              </m:r>
              <m:d>
                <m:dPr>
                  <m:ctrlPr>
                    <w:ins w:id="178" w:author="Fleischmann Martin" w:date="2024-06-24T11:15:00Z">
                      <w:rPr>
                        <w:rFonts w:ascii="Cambria Math" w:hAnsi="Cambria Math"/>
                        <w:i/>
                      </w:rPr>
                    </w:ins>
                  </m:ctrlPr>
                </m:dPr>
                <m:e>
                  <m:r>
                    <w:ins w:id="179" w:author="Fleischmann Martin" w:date="2024-06-24T11:15:00Z">
                      <w:rPr>
                        <w:rFonts w:ascii="Cambria Math" w:hAnsi="Cambria Math"/>
                      </w:rPr>
                      <m:t>2</m:t>
                    </w:ins>
                  </m:r>
                </m:e>
              </m:d>
            </m:e>
          </m:eqArr>
        </m:oMath>
      </m:oMathPara>
    </w:p>
    <w:p w14:paraId="743BE881" w14:textId="4BEDBC59" w:rsidR="00E37508" w:rsidRDefault="00000000">
      <w:pPr>
        <w:pStyle w:val="BodyText"/>
        <w:spacing w:before="33" w:line="328" w:lineRule="exact"/>
        <w:ind w:left="117" w:right="729" w:firstLine="283"/>
        <w:jc w:val="both"/>
      </w:pPr>
      <w:r>
        <w:t>where</w:t>
      </w:r>
      <w:r>
        <w:rPr>
          <w:spacing w:val="40"/>
        </w:rPr>
        <w:t xml:space="preserve"> </w:t>
      </w:r>
      <w:r>
        <w:rPr>
          <w:i/>
          <w:iCs/>
        </w:rPr>
        <w:t>Per</w:t>
      </w:r>
      <w:r>
        <w:rPr>
          <w:i/>
          <w:iCs/>
          <w:spacing w:val="-11"/>
        </w:rPr>
        <w:t xml:space="preserve"> </w:t>
      </w:r>
      <w:r>
        <w:rPr>
          <w:i/>
          <w:iCs/>
        </w:rPr>
        <w:t>f</w:t>
      </w:r>
      <w:r>
        <w:rPr>
          <w:i/>
          <w:iCs/>
          <w:vertAlign w:val="subscript"/>
        </w:rPr>
        <w:t>i</w:t>
      </w:r>
      <w:r>
        <w:rPr>
          <w:i/>
          <w:iCs/>
          <w:spacing w:val="40"/>
        </w:rPr>
        <w:t xml:space="preserve"> </w:t>
      </w:r>
      <w:r>
        <w:t>is</w:t>
      </w:r>
      <w:r>
        <w:rPr>
          <w:spacing w:val="40"/>
        </w:rPr>
        <w:t xml:space="preserve"> </w:t>
      </w:r>
      <w:r>
        <w:t>each</w:t>
      </w:r>
      <w:r>
        <w:rPr>
          <w:spacing w:val="40"/>
        </w:rPr>
        <w:t xml:space="preserve"> </w:t>
      </w:r>
      <w:r>
        <w:t>of</w:t>
      </w:r>
      <w:r>
        <w:rPr>
          <w:spacing w:val="40"/>
        </w:rPr>
        <w:t xml:space="preserve"> </w:t>
      </w:r>
      <w:r>
        <w:t>our</w:t>
      </w:r>
      <w:r>
        <w:rPr>
          <w:spacing w:val="40"/>
        </w:rPr>
        <w:t xml:space="preserve"> </w:t>
      </w:r>
      <w:r>
        <w:t>four</w:t>
      </w:r>
      <w:r>
        <w:rPr>
          <w:spacing w:val="40"/>
        </w:rPr>
        <w:t xml:space="preserve"> </w:t>
      </w:r>
      <w:r>
        <w:t>global</w:t>
      </w:r>
      <w:r>
        <w:rPr>
          <w:spacing w:val="40"/>
        </w:rPr>
        <w:t xml:space="preserve"> </w:t>
      </w:r>
      <w:r>
        <w:t>performance</w:t>
      </w:r>
      <w:r>
        <w:rPr>
          <w:spacing w:val="40"/>
        </w:rPr>
        <w:t xml:space="preserve"> </w:t>
      </w:r>
      <w:r>
        <w:t>scores</w:t>
      </w:r>
      <w:r>
        <w:rPr>
          <w:spacing w:val="40"/>
        </w:rPr>
        <w:t xml:space="preserve"> </w:t>
      </w:r>
      <w:r>
        <w:t>measured</w:t>
      </w:r>
      <w:r>
        <w:rPr>
          <w:spacing w:val="40"/>
        </w:rPr>
        <w:t xml:space="preserve"> </w:t>
      </w:r>
      <w:r>
        <w:t>for</w:t>
      </w:r>
      <w:r>
        <w:rPr>
          <w:spacing w:val="40"/>
        </w:rPr>
        <w:t xml:space="preserve"> </w:t>
      </w:r>
      <w:r>
        <w:t>trained</w:t>
      </w:r>
      <w:r>
        <w:rPr>
          <w:spacing w:val="40"/>
        </w:rPr>
        <w:t xml:space="preserve"> </w:t>
      </w:r>
      <w:r>
        <w:t>model</w:t>
      </w:r>
      <w:r>
        <w:rPr>
          <w:spacing w:val="40"/>
        </w:rPr>
        <w:t xml:space="preserve"> </w:t>
      </w:r>
      <w:r>
        <w:t>in setup</w:t>
      </w:r>
      <w:r>
        <w:rPr>
          <w:spacing w:val="40"/>
        </w:rPr>
        <w:t xml:space="preserve"> </w:t>
      </w:r>
      <w:r>
        <w:rPr>
          <w:i/>
          <w:iCs/>
        </w:rPr>
        <w:t>i</w:t>
      </w:r>
      <w:r>
        <w:t>;</w:t>
      </w:r>
      <w:r>
        <w:rPr>
          <w:spacing w:val="40"/>
        </w:rPr>
        <w:t xml:space="preserve"> </w:t>
      </w:r>
      <w:r>
        <w:rPr>
          <w:rFonts w:ascii="Arial" w:eastAsia="Arial" w:hAnsi="Arial" w:cs="Arial"/>
          <w:i/>
          <w:iCs/>
        </w:rPr>
        <w:t xml:space="preserve">α </w:t>
      </w:r>
      <w:r>
        <w:t>is</w:t>
      </w:r>
      <w:r>
        <w:rPr>
          <w:spacing w:val="40"/>
        </w:rPr>
        <w:t xml:space="preserve"> </w:t>
      </w:r>
      <w:r>
        <w:t>an</w:t>
      </w:r>
      <w:r>
        <w:rPr>
          <w:spacing w:val="40"/>
        </w:rPr>
        <w:t xml:space="preserve"> </w:t>
      </w:r>
      <w:r>
        <w:t>intercept;</w:t>
      </w:r>
      <w:r>
        <w:rPr>
          <w:spacing w:val="40"/>
        </w:rPr>
        <w:t xml:space="preserve"> </w:t>
      </w:r>
      <w:r>
        <w:rPr>
          <w:i/>
          <w:iCs/>
        </w:rPr>
        <w:t>M</w:t>
      </w:r>
      <w:r>
        <w:rPr>
          <w:i/>
          <w:iCs/>
          <w:vertAlign w:val="subscript"/>
        </w:rPr>
        <w:t>i</w:t>
      </w:r>
      <w:r>
        <w:rPr>
          <w:i/>
          <w:iCs/>
          <w:spacing w:val="40"/>
        </w:rPr>
        <w:t xml:space="preserve"> </w:t>
      </w:r>
      <w:r>
        <w:t>are</w:t>
      </w:r>
      <w:r>
        <w:rPr>
          <w:spacing w:val="40"/>
        </w:rPr>
        <w:t xml:space="preserve"> </w:t>
      </w:r>
      <w:r>
        <w:t>indicator</w:t>
      </w:r>
      <w:r>
        <w:rPr>
          <w:spacing w:val="40"/>
        </w:rPr>
        <w:t xml:space="preserve"> </w:t>
      </w:r>
      <w:r>
        <w:t>variables</w:t>
      </w:r>
      <w:r>
        <w:rPr>
          <w:spacing w:val="40"/>
        </w:rPr>
        <w:t xml:space="preserve"> </w:t>
      </w:r>
      <w:r>
        <w:t>for</w:t>
      </w:r>
      <w:r>
        <w:rPr>
          <w:spacing w:val="40"/>
        </w:rPr>
        <w:t xml:space="preserve"> </w:t>
      </w:r>
      <w:r>
        <w:t>the</w:t>
      </w:r>
      <w:r>
        <w:rPr>
          <w:spacing w:val="40"/>
        </w:rPr>
        <w:t xml:space="preserve"> </w:t>
      </w:r>
      <w:r>
        <w:t>type</w:t>
      </w:r>
      <w:r>
        <w:rPr>
          <w:spacing w:val="40"/>
        </w:rPr>
        <w:t xml:space="preserve"> </w:t>
      </w:r>
      <w:r>
        <w:t>of</w:t>
      </w:r>
      <w:r>
        <w:rPr>
          <w:spacing w:val="40"/>
        </w:rPr>
        <w:t xml:space="preserve"> </w:t>
      </w:r>
      <w:r>
        <w:t>model</w:t>
      </w:r>
      <w:r>
        <w:rPr>
          <w:spacing w:val="40"/>
        </w:rPr>
        <w:t xml:space="preserve"> </w:t>
      </w:r>
      <w:r>
        <w:t>we</w:t>
      </w:r>
      <w:r>
        <w:rPr>
          <w:spacing w:val="40"/>
        </w:rPr>
        <w:t xml:space="preserve"> </w:t>
      </w:r>
      <w:r>
        <w:t>estimate</w:t>
      </w:r>
      <w:r>
        <w:rPr>
          <w:spacing w:val="40"/>
        </w:rPr>
        <w:t xml:space="preserve"> </w:t>
      </w:r>
      <w:r>
        <w:t>(i.e., maxprob,</w:t>
      </w:r>
      <w:r>
        <w:rPr>
          <w:w w:val="110"/>
        </w:rPr>
        <w:t xml:space="preserve"> logite, </w:t>
      </w:r>
      <w:r>
        <w:t>HGBC);</w:t>
      </w:r>
      <w:r>
        <w:rPr>
          <w:color w:val="0000FF"/>
          <w:position w:val="8"/>
          <w:sz w:val="16"/>
          <w:szCs w:val="16"/>
        </w:rPr>
        <w:t>3</w:t>
      </w:r>
      <w:r>
        <w:rPr>
          <w:color w:val="0000FF"/>
          <w:spacing w:val="40"/>
          <w:position w:val="8"/>
          <w:sz w:val="16"/>
          <w:szCs w:val="16"/>
        </w:rPr>
        <w:t xml:space="preserve"> </w:t>
      </w:r>
      <w:r>
        <w:rPr>
          <w:i/>
          <w:iCs/>
        </w:rPr>
        <w:t>A</w:t>
      </w:r>
      <w:r>
        <w:rPr>
          <w:i/>
          <w:iCs/>
          <w:vertAlign w:val="subscript"/>
        </w:rPr>
        <w:t>i</w:t>
      </w:r>
      <w:r>
        <w:rPr>
          <w:i/>
          <w:iCs/>
          <w:spacing w:val="40"/>
        </w:rPr>
        <w:t xml:space="preserve"> </w:t>
      </w:r>
      <w:r>
        <w:t>are,</w:t>
      </w:r>
      <w:r>
        <w:rPr>
          <w:spacing w:val="32"/>
        </w:rPr>
        <w:t xml:space="preserve"> </w:t>
      </w:r>
      <w:r>
        <w:t>similarly,</w:t>
      </w:r>
      <w:r>
        <w:rPr>
          <w:spacing w:val="32"/>
        </w:rPr>
        <w:t xml:space="preserve"> </w:t>
      </w:r>
      <w:r>
        <w:t>indicator</w:t>
      </w:r>
      <w:r>
        <w:rPr>
          <w:spacing w:val="31"/>
        </w:rPr>
        <w:t xml:space="preserve"> </w:t>
      </w:r>
      <w:r>
        <w:t>variables</w:t>
      </w:r>
      <w:r>
        <w:rPr>
          <w:spacing w:val="31"/>
        </w:rPr>
        <w:t xml:space="preserve"> </w:t>
      </w:r>
      <w:r>
        <w:t>for</w:t>
      </w:r>
      <w:r>
        <w:rPr>
          <w:spacing w:val="31"/>
        </w:rPr>
        <w:t xml:space="preserve"> </w:t>
      </w:r>
      <w:r>
        <w:t>the</w:t>
      </w:r>
      <w:r>
        <w:rPr>
          <w:spacing w:val="31"/>
        </w:rPr>
        <w:t xml:space="preserve"> </w:t>
      </w:r>
      <w:r>
        <w:t>architecture</w:t>
      </w:r>
      <w:r>
        <w:rPr>
          <w:spacing w:val="31"/>
        </w:rPr>
        <w:t xml:space="preserve"> </w:t>
      </w:r>
      <w:r>
        <w:t>used</w:t>
      </w:r>
      <w:r>
        <w:rPr>
          <w:spacing w:val="31"/>
        </w:rPr>
        <w:t xml:space="preserve"> </w:t>
      </w:r>
      <w:r>
        <w:t>(i.e.,</w:t>
      </w:r>
      <w:r>
        <w:rPr>
          <w:spacing w:val="32"/>
        </w:rPr>
        <w:t xml:space="preserve"> </w:t>
      </w:r>
      <w:r>
        <w:t xml:space="preserve">bic, </w:t>
      </w:r>
      <w:r>
        <w:rPr>
          <w:w w:val="110"/>
        </w:rPr>
        <w:t xml:space="preserve">sic, </w:t>
      </w:r>
      <w:r>
        <w:t>mor);</w:t>
      </w:r>
      <w:r>
        <w:rPr>
          <w:color w:val="0000FF"/>
          <w:position w:val="8"/>
          <w:sz w:val="16"/>
          <w:szCs w:val="16"/>
        </w:rPr>
        <w:t>4</w:t>
      </w:r>
      <w:r>
        <w:rPr>
          <w:color w:val="0000FF"/>
          <w:spacing w:val="40"/>
          <w:position w:val="8"/>
          <w:sz w:val="16"/>
          <w:szCs w:val="16"/>
        </w:rPr>
        <w:t xml:space="preserve"> </w:t>
      </w:r>
      <w:r>
        <w:rPr>
          <w:i/>
          <w:iCs/>
        </w:rPr>
        <w:t>Chip Size</w:t>
      </w:r>
      <w:r>
        <w:rPr>
          <w:i/>
          <w:iCs/>
          <w:vertAlign w:val="subscript"/>
        </w:rPr>
        <w:t>i</w:t>
      </w:r>
      <w:r>
        <w:rPr>
          <w:i/>
          <w:iCs/>
        </w:rPr>
        <w:t xml:space="preserve"> </w:t>
      </w:r>
      <w:r>
        <w:t xml:space="preserve">captures the number of pixels the chips in the setup contain; </w:t>
      </w:r>
      <w:r>
        <w:rPr>
          <w:i/>
          <w:iCs/>
        </w:rPr>
        <w:t>W</w:t>
      </w:r>
      <w:r>
        <w:rPr>
          <w:i/>
          <w:iCs/>
          <w:vertAlign w:val="subscript"/>
        </w:rPr>
        <w:t>s</w:t>
      </w:r>
      <w:r>
        <w:rPr>
          <w:i/>
          <w:iCs/>
        </w:rPr>
        <w:t xml:space="preserve"> </w:t>
      </w:r>
      <w:r>
        <w:t>is another indicator</w:t>
      </w:r>
      <w:r>
        <w:rPr>
          <w:spacing w:val="40"/>
        </w:rPr>
        <w:t xml:space="preserve"> </w:t>
      </w:r>
      <w:r>
        <w:t>variable</w:t>
      </w:r>
      <w:r>
        <w:rPr>
          <w:spacing w:val="40"/>
        </w:rPr>
        <w:t xml:space="preserve"> </w:t>
      </w:r>
      <w:r>
        <w:t>that</w:t>
      </w:r>
      <w:r>
        <w:rPr>
          <w:spacing w:val="40"/>
        </w:rPr>
        <w:t xml:space="preserve"> </w:t>
      </w:r>
      <w:r>
        <w:t>takes</w:t>
      </w:r>
      <w:r>
        <w:rPr>
          <w:spacing w:val="40"/>
        </w:rPr>
        <w:t xml:space="preserve"> </w:t>
      </w:r>
      <w:r>
        <w:t>the</w:t>
      </w:r>
      <w:r>
        <w:rPr>
          <w:spacing w:val="40"/>
        </w:rPr>
        <w:t xml:space="preserve"> </w:t>
      </w:r>
      <w:r>
        <w:t>value</w:t>
      </w:r>
      <w:r>
        <w:rPr>
          <w:spacing w:val="40"/>
        </w:rPr>
        <w:t xml:space="preserve"> </w:t>
      </w:r>
      <w:r>
        <w:t>of</w:t>
      </w:r>
      <w:r>
        <w:rPr>
          <w:spacing w:val="40"/>
        </w:rPr>
        <w:t xml:space="preserve"> </w:t>
      </w:r>
      <w:r>
        <w:t>one</w:t>
      </w:r>
      <w:r>
        <w:rPr>
          <w:spacing w:val="40"/>
        </w:rPr>
        <w:t xml:space="preserve"> </w:t>
      </w:r>
      <w:r>
        <w:t>if</w:t>
      </w:r>
      <w:r>
        <w:rPr>
          <w:spacing w:val="40"/>
        </w:rPr>
        <w:t xml:space="preserve"> </w:t>
      </w:r>
      <w:r>
        <w:t>the</w:t>
      </w:r>
      <w:r>
        <w:rPr>
          <w:spacing w:val="40"/>
        </w:rPr>
        <w:t xml:space="preserve"> </w:t>
      </w:r>
      <w:r>
        <w:t>model</w:t>
      </w:r>
      <w:r>
        <w:rPr>
          <w:spacing w:val="40"/>
        </w:rPr>
        <w:t xml:space="preserve"> </w:t>
      </w:r>
      <w:r>
        <w:t>includes</w:t>
      </w:r>
      <w:r>
        <w:rPr>
          <w:spacing w:val="40"/>
        </w:rPr>
        <w:t xml:space="preserve"> </w:t>
      </w:r>
      <w:r>
        <w:t>the</w:t>
      </w:r>
      <w:r>
        <w:rPr>
          <w:spacing w:val="40"/>
        </w:rPr>
        <w:t xml:space="preserve"> </w:t>
      </w:r>
      <w:r>
        <w:t>spatial</w:t>
      </w:r>
      <w:r>
        <w:rPr>
          <w:spacing w:val="40"/>
        </w:rPr>
        <w:t xml:space="preserve"> </w:t>
      </w:r>
      <w:r>
        <w:t>lag</w:t>
      </w:r>
      <w:r>
        <w:rPr>
          <w:spacing w:val="40"/>
        </w:rPr>
        <w:t xml:space="preserve"> </w:t>
      </w:r>
      <w:r>
        <w:t>of</w:t>
      </w:r>
      <w:r>
        <w:rPr>
          <w:spacing w:val="40"/>
        </w:rPr>
        <w:t xml:space="preserve"> </w:t>
      </w:r>
      <w:r>
        <w:t>signature type</w:t>
      </w:r>
      <w:r>
        <w:rPr>
          <w:spacing w:val="37"/>
        </w:rPr>
        <w:t xml:space="preserve"> </w:t>
      </w:r>
      <w:r>
        <w:t>probabilities</w:t>
      </w:r>
      <w:r>
        <w:rPr>
          <w:spacing w:val="37"/>
        </w:rPr>
        <w:t xml:space="preserve"> </w:t>
      </w:r>
      <w:r>
        <w:t>and</w:t>
      </w:r>
      <w:r>
        <w:rPr>
          <w:spacing w:val="37"/>
        </w:rPr>
        <w:t xml:space="preserve"> </w:t>
      </w:r>
      <w:r>
        <w:t>zero</w:t>
      </w:r>
      <w:r>
        <w:rPr>
          <w:spacing w:val="37"/>
        </w:rPr>
        <w:t xml:space="preserve"> </w:t>
      </w:r>
      <w:r>
        <w:t>otherwise;</w:t>
      </w:r>
      <w:r>
        <w:rPr>
          <w:spacing w:val="37"/>
        </w:rPr>
        <w:t xml:space="preserve"> </w:t>
      </w:r>
      <w:r>
        <w:t>and</w:t>
      </w:r>
      <w:r>
        <w:rPr>
          <w:spacing w:val="40"/>
        </w:rPr>
        <w:t xml:space="preserve"> </w:t>
      </w:r>
      <w:r>
        <w:rPr>
          <w:rFonts w:ascii="Arial" w:eastAsia="Arial" w:hAnsi="Arial" w:cs="Arial"/>
          <w:i/>
          <w:iCs/>
        </w:rPr>
        <w:t>ϵ</w:t>
      </w:r>
      <w:r>
        <w:rPr>
          <w:i/>
          <w:iCs/>
          <w:vertAlign w:val="subscript"/>
        </w:rPr>
        <w:t>i</w:t>
      </w:r>
      <w:r>
        <w:rPr>
          <w:i/>
          <w:iCs/>
          <w:spacing w:val="40"/>
        </w:rPr>
        <w:t xml:space="preserve"> </w:t>
      </w:r>
      <w:r>
        <w:rPr>
          <w:rFonts w:ascii="Meiryo UI" w:eastAsia="Meiryo UI" w:hAnsi="Meiryo UI" w:cs="Meiryo UI" w:hint="eastAsia"/>
          <w:i/>
          <w:iCs/>
        </w:rPr>
        <w:t>∼ N</w:t>
      </w:r>
      <w:r>
        <w:rPr>
          <w:rFonts w:ascii="Meiryo UI" w:eastAsia="Meiryo UI" w:hAnsi="Meiryo UI" w:cs="Meiryo UI" w:hint="eastAsia"/>
          <w:i/>
          <w:iCs/>
          <w:spacing w:val="-23"/>
        </w:rPr>
        <w:t xml:space="preserve"> </w:t>
      </w:r>
      <w:r>
        <w:rPr>
          <w:rFonts w:ascii="Lucida Sans Unicode" w:eastAsia="Lucida Sans Unicode" w:hAnsi="Lucida Sans Unicode" w:cs="Lucida Sans Unicode"/>
        </w:rPr>
        <w:t>(</w:t>
      </w:r>
      <w:r>
        <w:t xml:space="preserve">0, </w:t>
      </w:r>
      <w:r>
        <w:rPr>
          <w:rFonts w:ascii="Arial" w:eastAsia="Arial" w:hAnsi="Arial" w:cs="Arial"/>
          <w:i/>
          <w:iCs/>
        </w:rPr>
        <w:t>σ</w:t>
      </w:r>
      <w:r>
        <w:rPr>
          <w:rFonts w:ascii="Lucida Sans Unicode" w:eastAsia="Lucida Sans Unicode" w:hAnsi="Lucida Sans Unicode" w:cs="Lucida Sans Unicode"/>
        </w:rPr>
        <w:t xml:space="preserve">) </w:t>
      </w:r>
      <w:r>
        <w:t>is</w:t>
      </w:r>
      <w:r>
        <w:rPr>
          <w:spacing w:val="37"/>
        </w:rPr>
        <w:t xml:space="preserve"> </w:t>
      </w:r>
      <w:r>
        <w:t>an</w:t>
      </w:r>
      <w:r>
        <w:rPr>
          <w:spacing w:val="37"/>
        </w:rPr>
        <w:t xml:space="preserve"> </w:t>
      </w:r>
      <w:r>
        <w:t>i.i.d.</w:t>
      </w:r>
      <w:r>
        <w:rPr>
          <w:spacing w:val="40"/>
        </w:rPr>
        <w:t xml:space="preserve"> </w:t>
      </w:r>
      <w:r>
        <w:t>error</w:t>
      </w:r>
      <w:r>
        <w:rPr>
          <w:spacing w:val="37"/>
        </w:rPr>
        <w:t xml:space="preserve"> </w:t>
      </w:r>
      <w:r>
        <w:t>term.</w:t>
      </w:r>
    </w:p>
    <w:p w14:paraId="39539E91" w14:textId="77777777" w:rsidR="00E37508" w:rsidRDefault="00000000">
      <w:pPr>
        <w:pStyle w:val="BodyText"/>
        <w:spacing w:before="58"/>
        <w:ind w:left="400"/>
        <w:jc w:val="both"/>
      </w:pPr>
      <w:r>
        <w:t>Second,</w:t>
      </w:r>
      <w:r>
        <w:rPr>
          <w:spacing w:val="18"/>
        </w:rPr>
        <w:t xml:space="preserve"> </w:t>
      </w:r>
      <w:r>
        <w:t>for</w:t>
      </w:r>
      <w:r>
        <w:rPr>
          <w:spacing w:val="19"/>
        </w:rPr>
        <w:t xml:space="preserve"> </w:t>
      </w:r>
      <w:r>
        <w:t>class-based</w:t>
      </w:r>
      <w:r>
        <w:rPr>
          <w:spacing w:val="19"/>
        </w:rPr>
        <w:t xml:space="preserve"> </w:t>
      </w:r>
      <w:r>
        <w:t>scores,</w:t>
      </w:r>
      <w:r>
        <w:rPr>
          <w:spacing w:val="19"/>
        </w:rPr>
        <w:t xml:space="preserve"> </w:t>
      </w:r>
      <w:r>
        <w:t>we</w:t>
      </w:r>
      <w:r>
        <w:rPr>
          <w:spacing w:val="19"/>
        </w:rPr>
        <w:t xml:space="preserve"> </w:t>
      </w:r>
      <w:r>
        <w:rPr>
          <w:spacing w:val="-4"/>
        </w:rPr>
        <w:t>fit:</w:t>
      </w:r>
    </w:p>
    <w:p w14:paraId="2E898302" w14:textId="77777777" w:rsidR="00E37508" w:rsidRDefault="00E37508">
      <w:pPr>
        <w:pStyle w:val="BodyText"/>
        <w:rPr>
          <w:del w:id="180" w:author="Fleischmann Martin" w:date="2024-06-24T11:15:00Z"/>
        </w:rPr>
      </w:pPr>
    </w:p>
    <w:p w14:paraId="6C739EEB" w14:textId="77777777" w:rsidR="00E37508" w:rsidRDefault="00E37508">
      <w:pPr>
        <w:pStyle w:val="BodyText"/>
        <w:spacing w:before="43"/>
        <w:rPr>
          <w:del w:id="181" w:author="Fleischmann Martin" w:date="2024-06-24T11:15:00Z"/>
        </w:rPr>
      </w:pPr>
    </w:p>
    <w:p w14:paraId="2AA48A3E" w14:textId="77777777" w:rsidR="00E37508" w:rsidRDefault="00000000">
      <w:pPr>
        <w:spacing w:line="332" w:lineRule="exact"/>
        <w:ind w:left="329"/>
        <w:jc w:val="both"/>
        <w:rPr>
          <w:del w:id="182" w:author="Fleischmann Martin" w:date="2024-06-24T11:15:00Z"/>
        </w:rPr>
      </w:pPr>
      <w:del w:id="183" w:author="Fleischmann Martin" w:date="2024-06-24T11:15:00Z">
        <w:r>
          <w:rPr>
            <w:i/>
            <w:iCs/>
            <w:w w:val="105"/>
          </w:rPr>
          <w:delText>Per</w:delText>
        </w:r>
        <w:r>
          <w:rPr>
            <w:i/>
            <w:iCs/>
            <w:spacing w:val="-13"/>
            <w:w w:val="105"/>
          </w:rPr>
          <w:delText xml:space="preserve"> </w:delText>
        </w:r>
        <w:r>
          <w:rPr>
            <w:i/>
            <w:iCs/>
            <w:w w:val="105"/>
          </w:rPr>
          <w:delText>f</w:delText>
        </w:r>
        <w:r>
          <w:rPr>
            <w:i/>
            <w:iCs/>
            <w:w w:val="105"/>
            <w:vertAlign w:val="subscript"/>
          </w:rPr>
          <w:delText>r</w:delText>
        </w:r>
        <w:r>
          <w:rPr>
            <w:rFonts w:ascii="Meiryo UI" w:eastAsia="Meiryo UI" w:hAnsi="Meiryo UI" w:cs="Meiryo UI" w:hint="eastAsia"/>
            <w:i/>
            <w:iCs/>
            <w:w w:val="105"/>
            <w:vertAlign w:val="subscript"/>
          </w:rPr>
          <w:delText>−</w:delText>
        </w:r>
        <w:r>
          <w:rPr>
            <w:i/>
            <w:iCs/>
            <w:w w:val="105"/>
            <w:vertAlign w:val="subscript"/>
          </w:rPr>
          <w:delText>s</w:delText>
        </w:r>
        <w:r>
          <w:rPr>
            <w:i/>
            <w:iCs/>
            <w:spacing w:val="29"/>
            <w:w w:val="105"/>
          </w:rPr>
          <w:delText xml:space="preserve"> </w:delText>
        </w:r>
        <w:r>
          <w:rPr>
            <w:rFonts w:ascii="Lucida Sans Unicode" w:eastAsia="Lucida Sans Unicode" w:hAnsi="Lucida Sans Unicode" w:cs="Lucida Sans Unicode"/>
            <w:w w:val="105"/>
          </w:rPr>
          <w:delText>=</w:delText>
        </w:r>
        <w:r>
          <w:rPr>
            <w:rFonts w:ascii="Lucida Sans Unicode" w:eastAsia="Lucida Sans Unicode" w:hAnsi="Lucida Sans Unicode" w:cs="Lucida Sans Unicode"/>
            <w:spacing w:val="-3"/>
            <w:w w:val="105"/>
          </w:rPr>
          <w:delText xml:space="preserve"> </w:delText>
        </w:r>
        <w:r>
          <w:rPr>
            <w:rFonts w:ascii="Arial" w:eastAsia="Arial" w:hAnsi="Arial" w:cs="Arial"/>
            <w:i/>
            <w:iCs/>
            <w:w w:val="105"/>
          </w:rPr>
          <w:delText>α</w:delText>
        </w:r>
        <w:r>
          <w:rPr>
            <w:rFonts w:ascii="Arial" w:eastAsia="Arial" w:hAnsi="Arial" w:cs="Arial"/>
            <w:i/>
            <w:iCs/>
            <w:spacing w:val="-14"/>
            <w:w w:val="105"/>
          </w:rPr>
          <w:delText xml:space="preserve"> </w:delText>
        </w:r>
        <w:r>
          <w:rPr>
            <w:rFonts w:ascii="Lucida Sans Unicode" w:eastAsia="Lucida Sans Unicode" w:hAnsi="Lucida Sans Unicode" w:cs="Lucida Sans Unicode"/>
            <w:w w:val="105"/>
          </w:rPr>
          <w:delText>+</w:delText>
        </w:r>
        <w:r>
          <w:rPr>
            <w:rFonts w:ascii="Lucida Sans Unicode" w:eastAsia="Lucida Sans Unicode" w:hAnsi="Lucida Sans Unicode" w:cs="Lucida Sans Unicode"/>
            <w:spacing w:val="-22"/>
            <w:w w:val="105"/>
          </w:rPr>
          <w:delText xml:space="preserve"> </w:delText>
        </w:r>
        <w:r>
          <w:rPr>
            <w:w w:val="105"/>
            <w:position w:val="-3"/>
            <w:sz w:val="30"/>
            <w:szCs w:val="30"/>
          </w:rPr>
          <w:delText>∑</w:delText>
        </w:r>
        <w:r>
          <w:rPr>
            <w:spacing w:val="-25"/>
            <w:w w:val="105"/>
            <w:position w:val="-3"/>
            <w:sz w:val="30"/>
            <w:szCs w:val="30"/>
          </w:rPr>
          <w:delText xml:space="preserve"> </w:delText>
        </w:r>
        <w:r>
          <w:rPr>
            <w:rFonts w:ascii="Arial" w:eastAsia="Arial" w:hAnsi="Arial" w:cs="Arial"/>
            <w:i/>
            <w:iCs/>
            <w:w w:val="105"/>
          </w:rPr>
          <w:delText>δ</w:delText>
        </w:r>
        <w:r>
          <w:rPr>
            <w:i/>
            <w:iCs/>
            <w:w w:val="105"/>
            <w:vertAlign w:val="subscript"/>
          </w:rPr>
          <w:delText>m</w:delText>
        </w:r>
        <w:r>
          <w:rPr>
            <w:i/>
            <w:iCs/>
            <w:spacing w:val="-25"/>
            <w:w w:val="105"/>
          </w:rPr>
          <w:delText xml:space="preserve"> </w:delText>
        </w:r>
        <w:r>
          <w:rPr>
            <w:i/>
            <w:iCs/>
            <w:w w:val="105"/>
          </w:rPr>
          <w:delText>M</w:delText>
        </w:r>
        <w:r>
          <w:rPr>
            <w:i/>
            <w:iCs/>
            <w:w w:val="105"/>
            <w:vertAlign w:val="subscript"/>
          </w:rPr>
          <w:delText>r</w:delText>
        </w:r>
        <w:r>
          <w:rPr>
            <w:i/>
            <w:iCs/>
            <w:spacing w:val="12"/>
            <w:w w:val="105"/>
          </w:rPr>
          <w:delText xml:space="preserve"> </w:delText>
        </w:r>
        <w:r>
          <w:rPr>
            <w:rFonts w:ascii="Lucida Sans Unicode" w:eastAsia="Lucida Sans Unicode" w:hAnsi="Lucida Sans Unicode" w:cs="Lucida Sans Unicode"/>
            <w:w w:val="105"/>
          </w:rPr>
          <w:delText>+</w:delText>
        </w:r>
        <w:r>
          <w:rPr>
            <w:rFonts w:ascii="Lucida Sans Unicode" w:eastAsia="Lucida Sans Unicode" w:hAnsi="Lucida Sans Unicode" w:cs="Lucida Sans Unicode"/>
            <w:spacing w:val="-22"/>
            <w:w w:val="105"/>
          </w:rPr>
          <w:delText xml:space="preserve"> </w:delText>
        </w:r>
        <w:r>
          <w:rPr>
            <w:w w:val="105"/>
            <w:position w:val="-3"/>
            <w:sz w:val="30"/>
            <w:szCs w:val="30"/>
          </w:rPr>
          <w:delText>∑</w:delText>
        </w:r>
        <w:r>
          <w:rPr>
            <w:spacing w:val="-26"/>
            <w:w w:val="105"/>
            <w:position w:val="-3"/>
            <w:sz w:val="30"/>
            <w:szCs w:val="30"/>
          </w:rPr>
          <w:delText xml:space="preserve"> </w:delText>
        </w:r>
        <w:r>
          <w:rPr>
            <w:rFonts w:ascii="Arial" w:eastAsia="Arial" w:hAnsi="Arial" w:cs="Arial"/>
            <w:i/>
            <w:iCs/>
            <w:w w:val="105"/>
          </w:rPr>
          <w:delText>γ</w:delText>
        </w:r>
        <w:r>
          <w:rPr>
            <w:i/>
            <w:iCs/>
            <w:w w:val="105"/>
            <w:vertAlign w:val="subscript"/>
          </w:rPr>
          <w:delText>a</w:delText>
        </w:r>
        <w:r>
          <w:rPr>
            <w:i/>
            <w:iCs/>
            <w:spacing w:val="-23"/>
            <w:w w:val="105"/>
          </w:rPr>
          <w:delText xml:space="preserve"> </w:delText>
        </w:r>
        <w:r>
          <w:rPr>
            <w:i/>
            <w:iCs/>
            <w:w w:val="105"/>
          </w:rPr>
          <w:delText>A</w:delText>
        </w:r>
        <w:r>
          <w:rPr>
            <w:i/>
            <w:iCs/>
            <w:w w:val="105"/>
            <w:vertAlign w:val="subscript"/>
          </w:rPr>
          <w:delText>r</w:delText>
        </w:r>
        <w:r>
          <w:rPr>
            <w:i/>
            <w:iCs/>
            <w:spacing w:val="11"/>
            <w:w w:val="105"/>
          </w:rPr>
          <w:delText xml:space="preserve"> </w:delText>
        </w:r>
        <w:r>
          <w:rPr>
            <w:rFonts w:ascii="Lucida Sans Unicode" w:eastAsia="Lucida Sans Unicode" w:hAnsi="Lucida Sans Unicode" w:cs="Lucida Sans Unicode"/>
            <w:w w:val="105"/>
          </w:rPr>
          <w:delText>+</w:delText>
        </w:r>
        <w:r>
          <w:rPr>
            <w:rFonts w:ascii="Lucida Sans Unicode" w:eastAsia="Lucida Sans Unicode" w:hAnsi="Lucida Sans Unicode" w:cs="Lucida Sans Unicode"/>
            <w:spacing w:val="-16"/>
            <w:w w:val="105"/>
          </w:rPr>
          <w:delText xml:space="preserve"> </w:delText>
        </w:r>
        <w:r>
          <w:rPr>
            <w:rFonts w:ascii="Arial" w:eastAsia="Arial" w:hAnsi="Arial" w:cs="Arial"/>
            <w:i/>
            <w:iCs/>
            <w:w w:val="105"/>
          </w:rPr>
          <w:delText>β</w:delText>
        </w:r>
        <w:r>
          <w:rPr>
            <w:w w:val="105"/>
            <w:vertAlign w:val="subscript"/>
          </w:rPr>
          <w:delText>1</w:delText>
        </w:r>
        <w:r>
          <w:rPr>
            <w:i/>
            <w:iCs/>
            <w:w w:val="105"/>
          </w:rPr>
          <w:delText>Chip</w:delText>
        </w:r>
        <w:r>
          <w:rPr>
            <w:i/>
            <w:iCs/>
            <w:spacing w:val="19"/>
            <w:w w:val="105"/>
          </w:rPr>
          <w:delText xml:space="preserve"> </w:delText>
        </w:r>
        <w:r>
          <w:rPr>
            <w:i/>
            <w:iCs/>
            <w:w w:val="105"/>
          </w:rPr>
          <w:delText>Size</w:delText>
        </w:r>
        <w:r>
          <w:rPr>
            <w:i/>
            <w:iCs/>
            <w:w w:val="105"/>
            <w:vertAlign w:val="subscript"/>
          </w:rPr>
          <w:delText>r</w:delText>
        </w:r>
        <w:r>
          <w:rPr>
            <w:i/>
            <w:iCs/>
            <w:spacing w:val="12"/>
            <w:w w:val="105"/>
          </w:rPr>
          <w:delText xml:space="preserve"> </w:delText>
        </w:r>
        <w:r>
          <w:rPr>
            <w:rFonts w:ascii="Lucida Sans Unicode" w:eastAsia="Lucida Sans Unicode" w:hAnsi="Lucida Sans Unicode" w:cs="Lucida Sans Unicode"/>
            <w:w w:val="105"/>
          </w:rPr>
          <w:delText>+</w:delText>
        </w:r>
        <w:r>
          <w:rPr>
            <w:rFonts w:ascii="Lucida Sans Unicode" w:eastAsia="Lucida Sans Unicode" w:hAnsi="Lucida Sans Unicode" w:cs="Lucida Sans Unicode"/>
            <w:spacing w:val="-17"/>
            <w:w w:val="105"/>
          </w:rPr>
          <w:delText xml:space="preserve"> </w:delText>
        </w:r>
        <w:r>
          <w:rPr>
            <w:rFonts w:ascii="Arial" w:eastAsia="Arial" w:hAnsi="Arial" w:cs="Arial"/>
            <w:i/>
            <w:iCs/>
            <w:w w:val="105"/>
          </w:rPr>
          <w:delText>β</w:delText>
        </w:r>
        <w:r>
          <w:rPr>
            <w:w w:val="105"/>
            <w:vertAlign w:val="subscript"/>
          </w:rPr>
          <w:delText>2</w:delText>
        </w:r>
        <w:r>
          <w:rPr>
            <w:i/>
            <w:iCs/>
            <w:w w:val="105"/>
          </w:rPr>
          <w:delText>W</w:delText>
        </w:r>
        <w:r>
          <w:rPr>
            <w:i/>
            <w:iCs/>
            <w:w w:val="105"/>
            <w:vertAlign w:val="subscript"/>
          </w:rPr>
          <w:delText>r</w:delText>
        </w:r>
        <w:r>
          <w:rPr>
            <w:i/>
            <w:iCs/>
            <w:spacing w:val="12"/>
            <w:w w:val="105"/>
          </w:rPr>
          <w:delText xml:space="preserve"> </w:delText>
        </w:r>
        <w:r>
          <w:rPr>
            <w:rFonts w:ascii="Lucida Sans Unicode" w:eastAsia="Lucida Sans Unicode" w:hAnsi="Lucida Sans Unicode" w:cs="Lucida Sans Unicode"/>
            <w:w w:val="105"/>
          </w:rPr>
          <w:delText>+</w:delText>
        </w:r>
        <w:r>
          <w:rPr>
            <w:rFonts w:ascii="Lucida Sans Unicode" w:eastAsia="Lucida Sans Unicode" w:hAnsi="Lucida Sans Unicode" w:cs="Lucida Sans Unicode"/>
            <w:spacing w:val="-17"/>
            <w:w w:val="105"/>
          </w:rPr>
          <w:delText xml:space="preserve"> </w:delText>
        </w:r>
        <w:r>
          <w:rPr>
            <w:rFonts w:ascii="Arial" w:eastAsia="Arial" w:hAnsi="Arial" w:cs="Arial"/>
            <w:i/>
            <w:iCs/>
            <w:w w:val="105"/>
          </w:rPr>
          <w:delText>β</w:delText>
        </w:r>
        <w:r>
          <w:rPr>
            <w:w w:val="105"/>
            <w:vertAlign w:val="subscript"/>
          </w:rPr>
          <w:delText>3</w:delText>
        </w:r>
        <w:r>
          <w:rPr>
            <w:spacing w:val="1"/>
            <w:w w:val="105"/>
          </w:rPr>
          <w:delText xml:space="preserve"> </w:delText>
        </w:r>
        <w:r>
          <w:rPr>
            <w:rFonts w:ascii="Lucida Sans Unicode" w:eastAsia="Lucida Sans Unicode" w:hAnsi="Lucida Sans Unicode" w:cs="Lucida Sans Unicode"/>
            <w:w w:val="105"/>
          </w:rPr>
          <w:delText>[</w:delText>
        </w:r>
        <w:r>
          <w:rPr>
            <w:w w:val="105"/>
          </w:rPr>
          <w:delText>%</w:delText>
        </w:r>
        <w:r>
          <w:rPr>
            <w:rFonts w:ascii="Lucida Sans Unicode" w:eastAsia="Lucida Sans Unicode" w:hAnsi="Lucida Sans Unicode" w:cs="Lucida Sans Unicode"/>
            <w:w w:val="105"/>
          </w:rPr>
          <w:delText>]</w:delText>
        </w:r>
        <w:r>
          <w:rPr>
            <w:rFonts w:ascii="Lucida Sans Unicode" w:eastAsia="Lucida Sans Unicode" w:hAnsi="Lucida Sans Unicode" w:cs="Lucida Sans Unicode"/>
            <w:spacing w:val="-35"/>
            <w:w w:val="105"/>
          </w:rPr>
          <w:delText xml:space="preserve"> </w:delText>
        </w:r>
        <w:r>
          <w:rPr>
            <w:i/>
            <w:iCs/>
            <w:w w:val="105"/>
          </w:rPr>
          <w:delText>Obs</w:delText>
        </w:r>
        <w:r>
          <w:rPr>
            <w:i/>
            <w:iCs/>
            <w:w w:val="105"/>
            <w:vertAlign w:val="subscript"/>
          </w:rPr>
          <w:delText>r</w:delText>
        </w:r>
        <w:r>
          <w:rPr>
            <w:rFonts w:ascii="Meiryo UI" w:eastAsia="Meiryo UI" w:hAnsi="Meiryo UI" w:cs="Meiryo UI" w:hint="eastAsia"/>
            <w:i/>
            <w:iCs/>
            <w:w w:val="105"/>
            <w:vertAlign w:val="subscript"/>
          </w:rPr>
          <w:delText>−</w:delText>
        </w:r>
        <w:r>
          <w:rPr>
            <w:i/>
            <w:iCs/>
            <w:w w:val="105"/>
            <w:vertAlign w:val="subscript"/>
          </w:rPr>
          <w:delText>s</w:delText>
        </w:r>
        <w:r>
          <w:rPr>
            <w:i/>
            <w:iCs/>
            <w:spacing w:val="10"/>
            <w:w w:val="105"/>
          </w:rPr>
          <w:delText xml:space="preserve"> </w:delText>
        </w:r>
        <w:r>
          <w:rPr>
            <w:rFonts w:ascii="Lucida Sans Unicode" w:eastAsia="Lucida Sans Unicode" w:hAnsi="Lucida Sans Unicode" w:cs="Lucida Sans Unicode"/>
            <w:w w:val="105"/>
          </w:rPr>
          <w:delText>+</w:delText>
        </w:r>
        <w:r>
          <w:rPr>
            <w:rFonts w:ascii="Lucida Sans Unicode" w:eastAsia="Lucida Sans Unicode" w:hAnsi="Lucida Sans Unicode" w:cs="Lucida Sans Unicode"/>
            <w:spacing w:val="-23"/>
            <w:w w:val="105"/>
          </w:rPr>
          <w:delText xml:space="preserve"> </w:delText>
        </w:r>
        <w:r>
          <w:rPr>
            <w:w w:val="105"/>
            <w:position w:val="-3"/>
            <w:sz w:val="30"/>
            <w:szCs w:val="30"/>
          </w:rPr>
          <w:delText>∑</w:delText>
        </w:r>
        <w:r>
          <w:rPr>
            <w:spacing w:val="-25"/>
            <w:w w:val="105"/>
            <w:position w:val="-3"/>
            <w:sz w:val="30"/>
            <w:szCs w:val="30"/>
          </w:rPr>
          <w:delText xml:space="preserve"> </w:delText>
        </w:r>
        <w:r>
          <w:rPr>
            <w:rFonts w:ascii="Arial" w:eastAsia="Arial" w:hAnsi="Arial" w:cs="Arial"/>
            <w:i/>
            <w:iCs/>
            <w:w w:val="105"/>
          </w:rPr>
          <w:delText>ζ</w:delText>
        </w:r>
        <w:r>
          <w:rPr>
            <w:i/>
            <w:iCs/>
            <w:w w:val="105"/>
            <w:vertAlign w:val="subscript"/>
          </w:rPr>
          <w:delText>s</w:delText>
        </w:r>
        <w:r>
          <w:rPr>
            <w:i/>
            <w:iCs/>
            <w:w w:val="105"/>
          </w:rPr>
          <w:delText>S</w:delText>
        </w:r>
        <w:r>
          <w:rPr>
            <w:i/>
            <w:iCs/>
            <w:w w:val="105"/>
            <w:vertAlign w:val="subscript"/>
          </w:rPr>
          <w:delText>r</w:delText>
        </w:r>
        <w:r>
          <w:rPr>
            <w:rFonts w:ascii="Meiryo UI" w:eastAsia="Meiryo UI" w:hAnsi="Meiryo UI" w:cs="Meiryo UI" w:hint="eastAsia"/>
            <w:i/>
            <w:iCs/>
            <w:w w:val="105"/>
            <w:vertAlign w:val="subscript"/>
          </w:rPr>
          <w:delText>−</w:delText>
        </w:r>
        <w:r>
          <w:rPr>
            <w:i/>
            <w:iCs/>
            <w:w w:val="105"/>
            <w:vertAlign w:val="subscript"/>
          </w:rPr>
          <w:delText>s</w:delText>
        </w:r>
        <w:r>
          <w:rPr>
            <w:i/>
            <w:iCs/>
            <w:spacing w:val="10"/>
            <w:w w:val="105"/>
          </w:rPr>
          <w:delText xml:space="preserve"> </w:delText>
        </w:r>
        <w:r>
          <w:rPr>
            <w:rFonts w:ascii="Lucida Sans Unicode" w:eastAsia="Lucida Sans Unicode" w:hAnsi="Lucida Sans Unicode" w:cs="Lucida Sans Unicode"/>
            <w:w w:val="105"/>
          </w:rPr>
          <w:delText>+</w:delText>
        </w:r>
        <w:r>
          <w:rPr>
            <w:rFonts w:ascii="Lucida Sans Unicode" w:eastAsia="Lucida Sans Unicode" w:hAnsi="Lucida Sans Unicode" w:cs="Lucida Sans Unicode"/>
            <w:spacing w:val="-22"/>
            <w:w w:val="105"/>
          </w:rPr>
          <w:delText xml:space="preserve"> </w:delText>
        </w:r>
        <w:r>
          <w:rPr>
            <w:rFonts w:ascii="Arial" w:eastAsia="Arial" w:hAnsi="Arial" w:cs="Arial"/>
            <w:i/>
            <w:iCs/>
            <w:w w:val="105"/>
          </w:rPr>
          <w:delText>ϵ</w:delText>
        </w:r>
        <w:r>
          <w:rPr>
            <w:i/>
            <w:iCs/>
            <w:w w:val="105"/>
            <w:vertAlign w:val="subscript"/>
          </w:rPr>
          <w:delText>r</w:delText>
        </w:r>
        <w:r>
          <w:rPr>
            <w:rFonts w:ascii="Meiryo UI" w:eastAsia="Meiryo UI" w:hAnsi="Meiryo UI" w:cs="Meiryo UI" w:hint="eastAsia"/>
            <w:i/>
            <w:iCs/>
            <w:w w:val="105"/>
            <w:vertAlign w:val="subscript"/>
          </w:rPr>
          <w:delText>−</w:delText>
        </w:r>
        <w:r>
          <w:rPr>
            <w:i/>
            <w:iCs/>
            <w:w w:val="105"/>
            <w:vertAlign w:val="subscript"/>
          </w:rPr>
          <w:delText>s</w:delText>
        </w:r>
        <w:r>
          <w:rPr>
            <w:i/>
            <w:iCs/>
            <w:spacing w:val="65"/>
            <w:w w:val="105"/>
          </w:rPr>
          <w:delText xml:space="preserve">  </w:delText>
        </w:r>
        <w:r>
          <w:rPr>
            <w:spacing w:val="-5"/>
            <w:w w:val="105"/>
          </w:rPr>
          <w:delText>(3)</w:delText>
        </w:r>
      </w:del>
    </w:p>
    <w:p w14:paraId="05584385" w14:textId="77777777" w:rsidR="00E37508" w:rsidRDefault="00000000">
      <w:pPr>
        <w:tabs>
          <w:tab w:val="left" w:pos="2870"/>
          <w:tab w:val="left" w:pos="7648"/>
        </w:tabs>
        <w:spacing w:line="186" w:lineRule="exact"/>
        <w:ind w:left="1770"/>
        <w:rPr>
          <w:del w:id="184" w:author="Fleischmann Martin" w:date="2024-06-24T11:15:00Z"/>
          <w:i/>
          <w:sz w:val="16"/>
        </w:rPr>
      </w:pPr>
      <w:del w:id="185" w:author="Fleischmann Martin" w:date="2024-06-24T11:15:00Z">
        <w:r>
          <w:rPr>
            <w:i/>
            <w:spacing w:val="-10"/>
            <w:sz w:val="16"/>
          </w:rPr>
          <w:delText>m</w:delText>
        </w:r>
        <w:r>
          <w:rPr>
            <w:i/>
            <w:sz w:val="16"/>
          </w:rPr>
          <w:tab/>
        </w:r>
        <w:r>
          <w:rPr>
            <w:i/>
            <w:spacing w:val="-10"/>
            <w:sz w:val="16"/>
          </w:rPr>
          <w:delText>a</w:delText>
        </w:r>
        <w:r>
          <w:rPr>
            <w:i/>
            <w:sz w:val="16"/>
          </w:rPr>
          <w:tab/>
        </w:r>
        <w:r>
          <w:rPr>
            <w:i/>
            <w:spacing w:val="-10"/>
            <w:sz w:val="16"/>
          </w:rPr>
          <w:delText>s</w:delText>
        </w:r>
      </w:del>
    </w:p>
    <w:p w14:paraId="57F6E456" w14:textId="74C39758" w:rsidR="00E37508" w:rsidRPr="002B6473" w:rsidRDefault="002B6473" w:rsidP="002B6473">
      <w:pPr>
        <w:pStyle w:val="FirstParagraph"/>
        <w:rPr>
          <w:ins w:id="186" w:author="Fleischmann Martin" w:date="2024-06-24T11:15:00Z"/>
          <w:rFonts w:eastAsiaTheme="minorEastAsia"/>
          <w:sz w:val="22"/>
          <w:szCs w:val="22"/>
        </w:rPr>
      </w:pPr>
      <m:oMathPara>
        <m:oMath>
          <m:eqArr>
            <m:eqArrPr>
              <m:maxDist m:val="1"/>
              <m:ctrlPr>
                <w:ins w:id="187" w:author="Fleischmann Martin" w:date="2024-06-24T11:15:00Z">
                  <w:rPr>
                    <w:rFonts w:ascii="Cambria Math" w:hAnsi="Cambria Math"/>
                    <w:i/>
                    <w:sz w:val="22"/>
                    <w:szCs w:val="22"/>
                  </w:rPr>
                </w:ins>
              </m:ctrlPr>
            </m:eqArrPr>
            <m:e>
              <m:r>
                <w:ins w:id="188" w:author="Fleischmann Martin" w:date="2024-06-24T11:15:00Z">
                  <w:rPr>
                    <w:rFonts w:ascii="Cambria Math" w:hAnsi="Cambria Math"/>
                    <w:sz w:val="22"/>
                    <w:szCs w:val="22"/>
                  </w:rPr>
                  <m:t>Per</m:t>
                </w:ins>
              </m:r>
              <m:sSub>
                <m:sSubPr>
                  <m:ctrlPr>
                    <w:ins w:id="189" w:author="Fleischmann Martin" w:date="2024-06-24T11:15:00Z">
                      <w:rPr>
                        <w:rFonts w:ascii="Cambria Math" w:hAnsi="Cambria Math"/>
                        <w:sz w:val="22"/>
                        <w:szCs w:val="22"/>
                      </w:rPr>
                    </w:ins>
                  </m:ctrlPr>
                </m:sSubPr>
                <m:e>
                  <m:r>
                    <w:ins w:id="190" w:author="Fleischmann Martin" w:date="2024-06-24T11:15:00Z">
                      <w:rPr>
                        <w:rFonts w:ascii="Cambria Math" w:hAnsi="Cambria Math"/>
                        <w:sz w:val="22"/>
                        <w:szCs w:val="22"/>
                      </w:rPr>
                      <m:t>f</m:t>
                    </w:ins>
                  </m:r>
                </m:e>
                <m:sub>
                  <m:r>
                    <w:ins w:id="191" w:author="Fleischmann Martin" w:date="2024-06-24T11:15:00Z">
                      <w:rPr>
                        <w:rFonts w:ascii="Cambria Math" w:hAnsi="Cambria Math"/>
                        <w:sz w:val="22"/>
                        <w:szCs w:val="22"/>
                      </w:rPr>
                      <m:t>r</m:t>
                    </w:ins>
                  </m:r>
                  <m:r>
                    <w:ins w:id="192" w:author="Fleischmann Martin" w:date="2024-06-24T11:15:00Z">
                      <m:rPr>
                        <m:sty m:val="p"/>
                      </m:rPr>
                      <w:rPr>
                        <w:rFonts w:ascii="Cambria Math" w:hAnsi="Cambria Math"/>
                        <w:sz w:val="22"/>
                        <w:szCs w:val="22"/>
                      </w:rPr>
                      <m:t>-</m:t>
                    </w:ins>
                  </m:r>
                  <m:r>
                    <w:ins w:id="193" w:author="Fleischmann Martin" w:date="2024-06-24T11:15:00Z">
                      <w:rPr>
                        <w:rFonts w:ascii="Cambria Math" w:hAnsi="Cambria Math"/>
                        <w:sz w:val="22"/>
                        <w:szCs w:val="22"/>
                      </w:rPr>
                      <m:t>s</m:t>
                    </w:ins>
                  </m:r>
                </m:sub>
              </m:sSub>
              <m:r>
                <w:ins w:id="194" w:author="Fleischmann Martin" w:date="2024-06-24T11:15:00Z">
                  <m:rPr>
                    <m:sty m:val="p"/>
                  </m:rPr>
                  <w:rPr>
                    <w:rFonts w:ascii="Cambria Math" w:hAnsi="Cambria Math"/>
                    <w:sz w:val="22"/>
                    <w:szCs w:val="22"/>
                  </w:rPr>
                  <m:t>=</m:t>
                </w:ins>
              </m:r>
              <m:r>
                <w:ins w:id="195" w:author="Fleischmann Martin" w:date="2024-06-24T11:15:00Z">
                  <w:rPr>
                    <w:rFonts w:ascii="Cambria Math" w:hAnsi="Cambria Math"/>
                    <w:sz w:val="22"/>
                    <w:szCs w:val="22"/>
                  </w:rPr>
                  <m:t>α</m:t>
                </w:ins>
              </m:r>
              <m:r>
                <w:ins w:id="196" w:author="Fleischmann Martin" w:date="2024-06-24T11:15:00Z">
                  <m:rPr>
                    <m:sty m:val="p"/>
                  </m:rPr>
                  <w:rPr>
                    <w:rFonts w:ascii="Cambria Math" w:hAnsi="Cambria Math"/>
                    <w:sz w:val="22"/>
                    <w:szCs w:val="22"/>
                  </w:rPr>
                  <m:t>+</m:t>
                </w:ins>
              </m:r>
              <m:nary>
                <m:naryPr>
                  <m:chr m:val="∑"/>
                  <m:limLoc m:val="undOvr"/>
                  <m:supHide m:val="1"/>
                  <m:ctrlPr>
                    <w:ins w:id="197" w:author="Fleischmann Martin" w:date="2024-06-24T11:15:00Z">
                      <w:rPr>
                        <w:rFonts w:ascii="Cambria Math" w:hAnsi="Cambria Math"/>
                        <w:sz w:val="22"/>
                        <w:szCs w:val="22"/>
                      </w:rPr>
                    </w:ins>
                  </m:ctrlPr>
                </m:naryPr>
                <m:sub>
                  <m:r>
                    <w:ins w:id="198" w:author="Fleischmann Martin" w:date="2024-06-24T11:15:00Z">
                      <w:rPr>
                        <w:rFonts w:ascii="Cambria Math" w:hAnsi="Cambria Math"/>
                        <w:sz w:val="22"/>
                        <w:szCs w:val="22"/>
                      </w:rPr>
                      <m:t>m</m:t>
                    </w:ins>
                  </m:r>
                </m:sub>
                <m:sup>
                  <m:r>
                    <w:ins w:id="199" w:author="Fleischmann Martin" w:date="2024-06-24T11:15:00Z">
                      <w:rPr>
                        <w:rFonts w:ascii="Cambria Math" w:hAnsi="Cambria Math"/>
                        <w:sz w:val="22"/>
                        <w:szCs w:val="22"/>
                      </w:rPr>
                      <m:t>​</m:t>
                    </w:ins>
                  </m:r>
                </m:sup>
                <m:e>
                  <m:sSub>
                    <m:sSubPr>
                      <m:ctrlPr>
                        <w:ins w:id="200" w:author="Fleischmann Martin" w:date="2024-06-24T11:15:00Z">
                          <w:rPr>
                            <w:rFonts w:ascii="Cambria Math" w:hAnsi="Cambria Math"/>
                            <w:sz w:val="22"/>
                            <w:szCs w:val="22"/>
                          </w:rPr>
                        </w:ins>
                      </m:ctrlPr>
                    </m:sSubPr>
                    <m:e>
                      <m:r>
                        <w:ins w:id="201" w:author="Fleischmann Martin" w:date="2024-06-24T11:15:00Z">
                          <w:rPr>
                            <w:rFonts w:ascii="Cambria Math" w:hAnsi="Cambria Math"/>
                            <w:sz w:val="22"/>
                            <w:szCs w:val="22"/>
                          </w:rPr>
                          <m:t>δ</m:t>
                        </w:ins>
                      </m:r>
                    </m:e>
                    <m:sub>
                      <m:r>
                        <w:ins w:id="202" w:author="Fleischmann Martin" w:date="2024-06-24T11:15:00Z">
                          <w:rPr>
                            <w:rFonts w:ascii="Cambria Math" w:hAnsi="Cambria Math"/>
                            <w:sz w:val="22"/>
                            <w:szCs w:val="22"/>
                          </w:rPr>
                          <m:t>m</m:t>
                        </w:ins>
                      </m:r>
                    </m:sub>
                  </m:sSub>
                </m:e>
              </m:nary>
              <m:sSub>
                <m:sSubPr>
                  <m:ctrlPr>
                    <w:ins w:id="203" w:author="Fleischmann Martin" w:date="2024-06-24T11:15:00Z">
                      <w:rPr>
                        <w:rFonts w:ascii="Cambria Math" w:hAnsi="Cambria Math"/>
                        <w:sz w:val="22"/>
                        <w:szCs w:val="22"/>
                      </w:rPr>
                    </w:ins>
                  </m:ctrlPr>
                </m:sSubPr>
                <m:e>
                  <m:r>
                    <w:ins w:id="204" w:author="Fleischmann Martin" w:date="2024-06-24T11:15:00Z">
                      <w:rPr>
                        <w:rFonts w:ascii="Cambria Math" w:hAnsi="Cambria Math"/>
                        <w:sz w:val="22"/>
                        <w:szCs w:val="22"/>
                      </w:rPr>
                      <m:t>M</m:t>
                    </w:ins>
                  </m:r>
                </m:e>
                <m:sub>
                  <m:r>
                    <w:ins w:id="205" w:author="Fleischmann Martin" w:date="2024-06-24T11:15:00Z">
                      <w:rPr>
                        <w:rFonts w:ascii="Cambria Math" w:hAnsi="Cambria Math"/>
                        <w:sz w:val="22"/>
                        <w:szCs w:val="22"/>
                      </w:rPr>
                      <m:t>r</m:t>
                    </w:ins>
                  </m:r>
                </m:sub>
              </m:sSub>
              <m:r>
                <w:ins w:id="206" w:author="Fleischmann Martin" w:date="2024-06-24T11:15:00Z">
                  <m:rPr>
                    <m:sty m:val="p"/>
                  </m:rPr>
                  <w:rPr>
                    <w:rFonts w:ascii="Cambria Math" w:hAnsi="Cambria Math"/>
                    <w:sz w:val="22"/>
                    <w:szCs w:val="22"/>
                  </w:rPr>
                  <m:t>+</m:t>
                </w:ins>
              </m:r>
              <m:nary>
                <m:naryPr>
                  <m:chr m:val="∑"/>
                  <m:limLoc m:val="undOvr"/>
                  <m:supHide m:val="1"/>
                  <m:ctrlPr>
                    <w:ins w:id="207" w:author="Fleischmann Martin" w:date="2024-06-24T11:15:00Z">
                      <w:rPr>
                        <w:rFonts w:ascii="Cambria Math" w:hAnsi="Cambria Math"/>
                        <w:sz w:val="22"/>
                        <w:szCs w:val="22"/>
                      </w:rPr>
                    </w:ins>
                  </m:ctrlPr>
                </m:naryPr>
                <m:sub>
                  <m:r>
                    <w:ins w:id="208" w:author="Fleischmann Martin" w:date="2024-06-24T11:15:00Z">
                      <w:rPr>
                        <w:rFonts w:ascii="Cambria Math" w:hAnsi="Cambria Math"/>
                        <w:sz w:val="22"/>
                        <w:szCs w:val="22"/>
                      </w:rPr>
                      <m:t>a</m:t>
                    </w:ins>
                  </m:r>
                </m:sub>
                <m:sup>
                  <m:r>
                    <w:ins w:id="209" w:author="Fleischmann Martin" w:date="2024-06-24T11:15:00Z">
                      <w:rPr>
                        <w:rFonts w:ascii="Cambria Math" w:hAnsi="Cambria Math"/>
                        <w:sz w:val="22"/>
                        <w:szCs w:val="22"/>
                      </w:rPr>
                      <m:t>​</m:t>
                    </w:ins>
                  </m:r>
                </m:sup>
                <m:e>
                  <m:sSub>
                    <m:sSubPr>
                      <m:ctrlPr>
                        <w:ins w:id="210" w:author="Fleischmann Martin" w:date="2024-06-24T11:15:00Z">
                          <w:rPr>
                            <w:rFonts w:ascii="Cambria Math" w:hAnsi="Cambria Math"/>
                            <w:sz w:val="22"/>
                            <w:szCs w:val="22"/>
                          </w:rPr>
                        </w:ins>
                      </m:ctrlPr>
                    </m:sSubPr>
                    <m:e>
                      <m:r>
                        <w:ins w:id="211" w:author="Fleischmann Martin" w:date="2024-06-24T11:15:00Z">
                          <w:rPr>
                            <w:rFonts w:ascii="Cambria Math" w:hAnsi="Cambria Math"/>
                            <w:sz w:val="22"/>
                            <w:szCs w:val="22"/>
                          </w:rPr>
                          <m:t>γ</m:t>
                        </w:ins>
                      </m:r>
                    </m:e>
                    <m:sub>
                      <m:r>
                        <w:ins w:id="212" w:author="Fleischmann Martin" w:date="2024-06-24T11:15:00Z">
                          <w:rPr>
                            <w:rFonts w:ascii="Cambria Math" w:hAnsi="Cambria Math"/>
                            <w:sz w:val="22"/>
                            <w:szCs w:val="22"/>
                          </w:rPr>
                          <m:t>a</m:t>
                        </w:ins>
                      </m:r>
                    </m:sub>
                  </m:sSub>
                </m:e>
              </m:nary>
              <m:sSub>
                <m:sSubPr>
                  <m:ctrlPr>
                    <w:ins w:id="213" w:author="Fleischmann Martin" w:date="2024-06-24T11:15:00Z">
                      <w:rPr>
                        <w:rFonts w:ascii="Cambria Math" w:hAnsi="Cambria Math"/>
                        <w:sz w:val="22"/>
                        <w:szCs w:val="22"/>
                      </w:rPr>
                    </w:ins>
                  </m:ctrlPr>
                </m:sSubPr>
                <m:e>
                  <m:r>
                    <w:ins w:id="214" w:author="Fleischmann Martin" w:date="2024-06-24T11:15:00Z">
                      <w:rPr>
                        <w:rFonts w:ascii="Cambria Math" w:hAnsi="Cambria Math"/>
                        <w:sz w:val="22"/>
                        <w:szCs w:val="22"/>
                      </w:rPr>
                      <m:t>A</m:t>
                    </w:ins>
                  </m:r>
                </m:e>
                <m:sub>
                  <m:r>
                    <w:ins w:id="215" w:author="Fleischmann Martin" w:date="2024-06-24T11:15:00Z">
                      <w:rPr>
                        <w:rFonts w:ascii="Cambria Math" w:hAnsi="Cambria Math"/>
                        <w:sz w:val="22"/>
                        <w:szCs w:val="22"/>
                      </w:rPr>
                      <m:t>r</m:t>
                    </w:ins>
                  </m:r>
                </m:sub>
              </m:sSub>
              <m:r>
                <w:ins w:id="216" w:author="Fleischmann Martin" w:date="2024-06-24T11:15:00Z">
                  <m:rPr>
                    <m:sty m:val="p"/>
                  </m:rPr>
                  <w:rPr>
                    <w:rFonts w:ascii="Cambria Math" w:hAnsi="Cambria Math"/>
                    <w:sz w:val="22"/>
                    <w:szCs w:val="22"/>
                  </w:rPr>
                  <m:t>+</m:t>
                </w:ins>
              </m:r>
              <m:sSub>
                <m:sSubPr>
                  <m:ctrlPr>
                    <w:ins w:id="217" w:author="Fleischmann Martin" w:date="2024-06-24T11:15:00Z">
                      <w:rPr>
                        <w:rFonts w:ascii="Cambria Math" w:hAnsi="Cambria Math"/>
                        <w:sz w:val="22"/>
                        <w:szCs w:val="22"/>
                      </w:rPr>
                    </w:ins>
                  </m:ctrlPr>
                </m:sSubPr>
                <m:e>
                  <m:r>
                    <w:ins w:id="218" w:author="Fleischmann Martin" w:date="2024-06-24T11:15:00Z">
                      <w:rPr>
                        <w:rFonts w:ascii="Cambria Math" w:hAnsi="Cambria Math"/>
                        <w:sz w:val="22"/>
                        <w:szCs w:val="22"/>
                      </w:rPr>
                      <m:t>β</m:t>
                    </w:ins>
                  </m:r>
                </m:e>
                <m:sub>
                  <m:r>
                    <w:ins w:id="219" w:author="Fleischmann Martin" w:date="2024-06-24T11:15:00Z">
                      <w:rPr>
                        <w:rFonts w:ascii="Cambria Math" w:hAnsi="Cambria Math"/>
                        <w:sz w:val="22"/>
                        <w:szCs w:val="22"/>
                      </w:rPr>
                      <m:t>1</m:t>
                    </w:ins>
                  </m:r>
                </m:sub>
              </m:sSub>
              <m:r>
                <w:ins w:id="220" w:author="Fleischmann Martin" w:date="2024-06-24T11:15:00Z">
                  <w:rPr>
                    <w:rFonts w:ascii="Cambria Math" w:hAnsi="Cambria Math"/>
                    <w:sz w:val="22"/>
                    <w:szCs w:val="22"/>
                  </w:rPr>
                  <m:t>Chip Siz</m:t>
                </w:ins>
              </m:r>
              <m:sSub>
                <m:sSubPr>
                  <m:ctrlPr>
                    <w:ins w:id="221" w:author="Fleischmann Martin" w:date="2024-06-24T11:15:00Z">
                      <w:rPr>
                        <w:rFonts w:ascii="Cambria Math" w:hAnsi="Cambria Math"/>
                        <w:sz w:val="22"/>
                        <w:szCs w:val="22"/>
                      </w:rPr>
                    </w:ins>
                  </m:ctrlPr>
                </m:sSubPr>
                <m:e>
                  <m:r>
                    <w:ins w:id="222" w:author="Fleischmann Martin" w:date="2024-06-24T11:15:00Z">
                      <w:rPr>
                        <w:rFonts w:ascii="Cambria Math" w:hAnsi="Cambria Math"/>
                        <w:sz w:val="22"/>
                        <w:szCs w:val="22"/>
                      </w:rPr>
                      <m:t>e</m:t>
                    </w:ins>
                  </m:r>
                </m:e>
                <m:sub>
                  <m:r>
                    <w:ins w:id="223" w:author="Fleischmann Martin" w:date="2024-06-24T11:15:00Z">
                      <w:rPr>
                        <w:rFonts w:ascii="Cambria Math" w:hAnsi="Cambria Math"/>
                        <w:sz w:val="22"/>
                        <w:szCs w:val="22"/>
                      </w:rPr>
                      <m:t>r</m:t>
                    </w:ins>
                  </m:r>
                </m:sub>
              </m:sSub>
              <m:r>
                <w:ins w:id="224" w:author="Fleischmann Martin" w:date="2024-06-24T11:15:00Z">
                  <m:rPr>
                    <m:sty m:val="p"/>
                  </m:rPr>
                  <w:rPr>
                    <w:rFonts w:ascii="Cambria Math" w:hAnsi="Cambria Math"/>
                    <w:sz w:val="22"/>
                    <w:szCs w:val="22"/>
                  </w:rPr>
                  <m:t>+</m:t>
                </w:ins>
              </m:r>
              <m:sSub>
                <m:sSubPr>
                  <m:ctrlPr>
                    <w:ins w:id="225" w:author="Fleischmann Martin" w:date="2024-06-24T11:15:00Z">
                      <w:rPr>
                        <w:rFonts w:ascii="Cambria Math" w:hAnsi="Cambria Math"/>
                        <w:sz w:val="22"/>
                        <w:szCs w:val="22"/>
                      </w:rPr>
                    </w:ins>
                  </m:ctrlPr>
                </m:sSubPr>
                <m:e>
                  <m:r>
                    <w:ins w:id="226" w:author="Fleischmann Martin" w:date="2024-06-24T11:15:00Z">
                      <w:rPr>
                        <w:rFonts w:ascii="Cambria Math" w:hAnsi="Cambria Math"/>
                        <w:sz w:val="22"/>
                        <w:szCs w:val="22"/>
                      </w:rPr>
                      <m:t>β</m:t>
                    </w:ins>
                  </m:r>
                </m:e>
                <m:sub>
                  <m:r>
                    <w:ins w:id="227" w:author="Fleischmann Martin" w:date="2024-06-24T11:15:00Z">
                      <w:rPr>
                        <w:rFonts w:ascii="Cambria Math" w:hAnsi="Cambria Math"/>
                        <w:sz w:val="22"/>
                        <w:szCs w:val="22"/>
                      </w:rPr>
                      <m:t>2</m:t>
                    </w:ins>
                  </m:r>
                </m:sub>
              </m:sSub>
              <m:sSub>
                <m:sSubPr>
                  <m:ctrlPr>
                    <w:ins w:id="228" w:author="Fleischmann Martin" w:date="2024-06-24T11:15:00Z">
                      <w:rPr>
                        <w:rFonts w:ascii="Cambria Math" w:hAnsi="Cambria Math"/>
                        <w:sz w:val="22"/>
                        <w:szCs w:val="22"/>
                      </w:rPr>
                    </w:ins>
                  </m:ctrlPr>
                </m:sSubPr>
                <m:e>
                  <m:r>
                    <w:ins w:id="229" w:author="Fleischmann Martin" w:date="2024-06-24T11:15:00Z">
                      <w:rPr>
                        <w:rFonts w:ascii="Cambria Math" w:hAnsi="Cambria Math"/>
                        <w:sz w:val="22"/>
                        <w:szCs w:val="22"/>
                      </w:rPr>
                      <m:t>W</m:t>
                    </w:ins>
                  </m:r>
                </m:e>
                <m:sub>
                  <m:r>
                    <w:ins w:id="230" w:author="Fleischmann Martin" w:date="2024-06-24T11:15:00Z">
                      <w:rPr>
                        <w:rFonts w:ascii="Cambria Math" w:hAnsi="Cambria Math"/>
                        <w:sz w:val="22"/>
                        <w:szCs w:val="22"/>
                      </w:rPr>
                      <m:t>r</m:t>
                    </w:ins>
                  </m:r>
                </m:sub>
              </m:sSub>
              <m:r>
                <w:ins w:id="231" w:author="Fleischmann Martin" w:date="2024-06-24T11:15:00Z">
                  <m:rPr>
                    <m:sty m:val="p"/>
                  </m:rPr>
                  <w:rPr>
                    <w:rFonts w:ascii="Cambria Math" w:hAnsi="Cambria Math"/>
                    <w:sz w:val="22"/>
                    <w:szCs w:val="22"/>
                  </w:rPr>
                  <m:t>+</m:t>
                </w:ins>
              </m:r>
              <m:sSub>
                <m:sSubPr>
                  <m:ctrlPr>
                    <w:ins w:id="232" w:author="Fleischmann Martin" w:date="2024-06-24T11:15:00Z">
                      <w:rPr>
                        <w:rFonts w:ascii="Cambria Math" w:hAnsi="Cambria Math"/>
                        <w:sz w:val="22"/>
                        <w:szCs w:val="22"/>
                      </w:rPr>
                    </w:ins>
                  </m:ctrlPr>
                </m:sSubPr>
                <m:e>
                  <m:r>
                    <w:ins w:id="233" w:author="Fleischmann Martin" w:date="2024-06-24T11:15:00Z">
                      <w:rPr>
                        <w:rFonts w:ascii="Cambria Math" w:hAnsi="Cambria Math"/>
                        <w:sz w:val="22"/>
                        <w:szCs w:val="22"/>
                      </w:rPr>
                      <m:t>β</m:t>
                    </w:ins>
                  </m:r>
                </m:e>
                <m:sub>
                  <m:r>
                    <w:ins w:id="234" w:author="Fleischmann Martin" w:date="2024-06-24T11:15:00Z">
                      <w:rPr>
                        <w:rFonts w:ascii="Cambria Math" w:hAnsi="Cambria Math"/>
                        <w:sz w:val="22"/>
                        <w:szCs w:val="22"/>
                      </w:rPr>
                      <m:t>3</m:t>
                    </w:ins>
                  </m:r>
                </m:sub>
              </m:sSub>
              <m:d>
                <m:dPr>
                  <m:begChr m:val="["/>
                  <m:endChr m:val="]"/>
                  <m:ctrlPr>
                    <w:ins w:id="235" w:author="Fleischmann Martin" w:date="2024-06-24T11:15:00Z">
                      <w:rPr>
                        <w:rFonts w:ascii="Cambria Math" w:hAnsi="Cambria Math"/>
                        <w:sz w:val="22"/>
                        <w:szCs w:val="22"/>
                      </w:rPr>
                    </w:ins>
                  </m:ctrlPr>
                </m:dPr>
                <m:e>
                  <m:r>
                    <w:ins w:id="236" w:author="Fleischmann Martin" w:date="2024-06-24T11:15:00Z">
                      <m:rPr>
                        <m:sty m:val="p"/>
                      </m:rPr>
                      <w:rPr>
                        <w:rFonts w:ascii="Cambria Math" w:hAnsi="Cambria Math"/>
                        <w:sz w:val="22"/>
                        <w:szCs w:val="22"/>
                      </w:rPr>
                      <m:t>%</m:t>
                    </w:ins>
                  </m:r>
                </m:e>
              </m:d>
              <m:r>
                <w:ins w:id="237" w:author="Fleischmann Martin" w:date="2024-06-24T11:15:00Z">
                  <w:rPr>
                    <w:rFonts w:ascii="Cambria Math" w:hAnsi="Cambria Math"/>
                    <w:sz w:val="22"/>
                    <w:szCs w:val="22"/>
                  </w:rPr>
                  <m:t>Ob</m:t>
                </w:ins>
              </m:r>
              <m:sSub>
                <m:sSubPr>
                  <m:ctrlPr>
                    <w:ins w:id="238" w:author="Fleischmann Martin" w:date="2024-06-24T11:15:00Z">
                      <w:rPr>
                        <w:rFonts w:ascii="Cambria Math" w:hAnsi="Cambria Math"/>
                        <w:sz w:val="22"/>
                        <w:szCs w:val="22"/>
                      </w:rPr>
                    </w:ins>
                  </m:ctrlPr>
                </m:sSubPr>
                <m:e>
                  <m:r>
                    <w:ins w:id="239" w:author="Fleischmann Martin" w:date="2024-06-24T11:15:00Z">
                      <w:rPr>
                        <w:rFonts w:ascii="Cambria Math" w:hAnsi="Cambria Math"/>
                        <w:sz w:val="22"/>
                        <w:szCs w:val="22"/>
                      </w:rPr>
                      <m:t>s</m:t>
                    </w:ins>
                  </m:r>
                </m:e>
                <m:sub>
                  <m:r>
                    <w:ins w:id="240" w:author="Fleischmann Martin" w:date="2024-06-24T11:15:00Z">
                      <w:rPr>
                        <w:rFonts w:ascii="Cambria Math" w:hAnsi="Cambria Math"/>
                        <w:sz w:val="22"/>
                        <w:szCs w:val="22"/>
                      </w:rPr>
                      <m:t>r</m:t>
                    </w:ins>
                  </m:r>
                  <m:r>
                    <w:ins w:id="241" w:author="Fleischmann Martin" w:date="2024-06-24T11:15:00Z">
                      <m:rPr>
                        <m:sty m:val="p"/>
                      </m:rPr>
                      <w:rPr>
                        <w:rFonts w:ascii="Cambria Math" w:hAnsi="Cambria Math"/>
                        <w:sz w:val="22"/>
                        <w:szCs w:val="22"/>
                      </w:rPr>
                      <m:t>-</m:t>
                    </w:ins>
                  </m:r>
                  <m:r>
                    <w:ins w:id="242" w:author="Fleischmann Martin" w:date="2024-06-24T11:15:00Z">
                      <w:rPr>
                        <w:rFonts w:ascii="Cambria Math" w:hAnsi="Cambria Math"/>
                        <w:sz w:val="22"/>
                        <w:szCs w:val="22"/>
                      </w:rPr>
                      <m:t>s</m:t>
                    </w:ins>
                  </m:r>
                </m:sub>
              </m:sSub>
              <m:r>
                <w:ins w:id="243" w:author="Fleischmann Martin" w:date="2024-06-24T11:15:00Z">
                  <m:rPr>
                    <m:sty m:val="p"/>
                  </m:rPr>
                  <w:rPr>
                    <w:rFonts w:ascii="Cambria Math" w:hAnsi="Cambria Math"/>
                    <w:sz w:val="22"/>
                    <w:szCs w:val="22"/>
                  </w:rPr>
                  <m:t>+</m:t>
                </w:ins>
              </m:r>
              <m:nary>
                <m:naryPr>
                  <m:chr m:val="∑"/>
                  <m:limLoc m:val="undOvr"/>
                  <m:supHide m:val="1"/>
                  <m:ctrlPr>
                    <w:ins w:id="244" w:author="Fleischmann Martin" w:date="2024-06-24T11:15:00Z">
                      <w:rPr>
                        <w:rFonts w:ascii="Cambria Math" w:hAnsi="Cambria Math"/>
                        <w:sz w:val="22"/>
                        <w:szCs w:val="22"/>
                      </w:rPr>
                    </w:ins>
                  </m:ctrlPr>
                </m:naryPr>
                <m:sub>
                  <m:r>
                    <w:ins w:id="245" w:author="Fleischmann Martin" w:date="2024-06-24T11:15:00Z">
                      <w:rPr>
                        <w:rFonts w:ascii="Cambria Math" w:hAnsi="Cambria Math"/>
                        <w:sz w:val="22"/>
                        <w:szCs w:val="22"/>
                      </w:rPr>
                      <m:t>s</m:t>
                    </w:ins>
                  </m:r>
                </m:sub>
                <m:sup>
                  <m:r>
                    <w:ins w:id="246" w:author="Fleischmann Martin" w:date="2024-06-24T11:15:00Z">
                      <w:rPr>
                        <w:rFonts w:ascii="Cambria Math" w:hAnsi="Cambria Math"/>
                        <w:sz w:val="22"/>
                        <w:szCs w:val="22"/>
                      </w:rPr>
                      <m:t>​</m:t>
                    </w:ins>
                  </m:r>
                </m:sup>
                <m:e>
                  <m:sSub>
                    <m:sSubPr>
                      <m:ctrlPr>
                        <w:ins w:id="247" w:author="Fleischmann Martin" w:date="2024-06-24T11:15:00Z">
                          <w:rPr>
                            <w:rFonts w:ascii="Cambria Math" w:hAnsi="Cambria Math"/>
                            <w:sz w:val="22"/>
                            <w:szCs w:val="22"/>
                          </w:rPr>
                        </w:ins>
                      </m:ctrlPr>
                    </m:sSubPr>
                    <m:e>
                      <m:r>
                        <w:ins w:id="248" w:author="Fleischmann Martin" w:date="2024-06-24T11:15:00Z">
                          <w:rPr>
                            <w:rFonts w:ascii="Cambria Math" w:hAnsi="Cambria Math"/>
                            <w:sz w:val="22"/>
                            <w:szCs w:val="22"/>
                          </w:rPr>
                          <m:t>ζ</m:t>
                        </w:ins>
                      </m:r>
                    </m:e>
                    <m:sub>
                      <m:r>
                        <w:ins w:id="249" w:author="Fleischmann Martin" w:date="2024-06-24T11:15:00Z">
                          <w:rPr>
                            <w:rFonts w:ascii="Cambria Math" w:hAnsi="Cambria Math"/>
                            <w:sz w:val="22"/>
                            <w:szCs w:val="22"/>
                          </w:rPr>
                          <m:t>s</m:t>
                        </w:ins>
                      </m:r>
                    </m:sub>
                  </m:sSub>
                </m:e>
              </m:nary>
              <m:sSub>
                <m:sSubPr>
                  <m:ctrlPr>
                    <w:ins w:id="250" w:author="Fleischmann Martin" w:date="2024-06-24T11:15:00Z">
                      <w:rPr>
                        <w:rFonts w:ascii="Cambria Math" w:hAnsi="Cambria Math"/>
                        <w:sz w:val="22"/>
                        <w:szCs w:val="22"/>
                      </w:rPr>
                    </w:ins>
                  </m:ctrlPr>
                </m:sSubPr>
                <m:e>
                  <m:r>
                    <w:ins w:id="251" w:author="Fleischmann Martin" w:date="2024-06-24T11:15:00Z">
                      <w:rPr>
                        <w:rFonts w:ascii="Cambria Math" w:hAnsi="Cambria Math"/>
                        <w:sz w:val="22"/>
                        <w:szCs w:val="22"/>
                      </w:rPr>
                      <m:t>S</m:t>
                    </w:ins>
                  </m:r>
                </m:e>
                <m:sub>
                  <m:r>
                    <w:ins w:id="252" w:author="Fleischmann Martin" w:date="2024-06-24T11:15:00Z">
                      <w:rPr>
                        <w:rFonts w:ascii="Cambria Math" w:hAnsi="Cambria Math"/>
                        <w:sz w:val="22"/>
                        <w:szCs w:val="22"/>
                      </w:rPr>
                      <m:t>r</m:t>
                    </w:ins>
                  </m:r>
                  <m:r>
                    <w:ins w:id="253" w:author="Fleischmann Martin" w:date="2024-06-24T11:15:00Z">
                      <m:rPr>
                        <m:sty m:val="p"/>
                      </m:rPr>
                      <w:rPr>
                        <w:rFonts w:ascii="Cambria Math" w:hAnsi="Cambria Math"/>
                        <w:sz w:val="22"/>
                        <w:szCs w:val="22"/>
                      </w:rPr>
                      <m:t>-</m:t>
                    </w:ins>
                  </m:r>
                  <m:r>
                    <w:ins w:id="254" w:author="Fleischmann Martin" w:date="2024-06-24T11:15:00Z">
                      <w:rPr>
                        <w:rFonts w:ascii="Cambria Math" w:hAnsi="Cambria Math"/>
                        <w:sz w:val="22"/>
                        <w:szCs w:val="22"/>
                      </w:rPr>
                      <m:t>s</m:t>
                    </w:ins>
                  </m:r>
                </m:sub>
              </m:sSub>
              <m:r>
                <w:ins w:id="255" w:author="Fleischmann Martin" w:date="2024-06-24T11:15:00Z">
                  <m:rPr>
                    <m:sty m:val="p"/>
                  </m:rPr>
                  <w:rPr>
                    <w:rFonts w:ascii="Cambria Math" w:hAnsi="Cambria Math"/>
                    <w:sz w:val="22"/>
                    <w:szCs w:val="22"/>
                  </w:rPr>
                  <m:t>+</m:t>
                </w:ins>
              </m:r>
              <m:sSub>
                <m:sSubPr>
                  <m:ctrlPr>
                    <w:ins w:id="256" w:author="Fleischmann Martin" w:date="2024-06-24T11:15:00Z">
                      <w:rPr>
                        <w:rFonts w:ascii="Cambria Math" w:hAnsi="Cambria Math"/>
                        <w:sz w:val="22"/>
                        <w:szCs w:val="22"/>
                      </w:rPr>
                    </w:ins>
                  </m:ctrlPr>
                </m:sSubPr>
                <m:e>
                  <m:r>
                    <w:ins w:id="257" w:author="Fleischmann Martin" w:date="2024-06-24T11:15:00Z">
                      <w:rPr>
                        <w:rFonts w:ascii="Cambria Math" w:hAnsi="Cambria Math"/>
                        <w:sz w:val="22"/>
                        <w:szCs w:val="22"/>
                      </w:rPr>
                      <m:t>ϵ</m:t>
                    </w:ins>
                  </m:r>
                </m:e>
                <m:sub>
                  <m:r>
                    <w:ins w:id="258" w:author="Fleischmann Martin" w:date="2024-06-24T11:15:00Z">
                      <w:rPr>
                        <w:rFonts w:ascii="Cambria Math" w:hAnsi="Cambria Math"/>
                        <w:sz w:val="22"/>
                        <w:szCs w:val="22"/>
                      </w:rPr>
                      <m:t>r</m:t>
                    </w:ins>
                  </m:r>
                  <m:r>
                    <w:ins w:id="259" w:author="Fleischmann Martin" w:date="2024-06-24T11:15:00Z">
                      <m:rPr>
                        <m:sty m:val="p"/>
                      </m:rPr>
                      <w:rPr>
                        <w:rFonts w:ascii="Cambria Math" w:hAnsi="Cambria Math"/>
                        <w:sz w:val="22"/>
                        <w:szCs w:val="22"/>
                      </w:rPr>
                      <m:t>-</m:t>
                    </w:ins>
                  </m:r>
                  <m:r>
                    <w:ins w:id="260" w:author="Fleischmann Martin" w:date="2024-06-24T11:15:00Z">
                      <w:rPr>
                        <w:rFonts w:ascii="Cambria Math" w:hAnsi="Cambria Math"/>
                        <w:sz w:val="22"/>
                        <w:szCs w:val="22"/>
                      </w:rPr>
                      <m:t>s</m:t>
                    </w:ins>
                  </m:r>
                </m:sub>
              </m:sSub>
              <m:r>
                <w:ins w:id="261" w:author="Fleischmann Martin" w:date="2024-06-24T11:15:00Z">
                  <w:rPr>
                    <w:rFonts w:ascii="Cambria Math" w:hAnsi="Cambria Math"/>
                    <w:sz w:val="22"/>
                    <w:szCs w:val="22"/>
                  </w:rPr>
                  <m:t>#</m:t>
                </w:ins>
              </m:r>
              <m:d>
                <m:dPr>
                  <m:ctrlPr>
                    <w:ins w:id="262" w:author="Fleischmann Martin" w:date="2024-06-24T11:15:00Z">
                      <w:rPr>
                        <w:rFonts w:ascii="Cambria Math" w:hAnsi="Cambria Math"/>
                        <w:i/>
                        <w:sz w:val="22"/>
                        <w:szCs w:val="22"/>
                      </w:rPr>
                    </w:ins>
                  </m:ctrlPr>
                </m:dPr>
                <m:e>
                  <m:r>
                    <w:ins w:id="263" w:author="Fleischmann Martin" w:date="2024-06-24T11:15:00Z">
                      <w:rPr>
                        <w:rFonts w:ascii="Cambria Math" w:hAnsi="Cambria Math"/>
                        <w:sz w:val="22"/>
                        <w:szCs w:val="22"/>
                      </w:rPr>
                      <m:t>3</m:t>
                    </w:ins>
                  </m:r>
                </m:e>
              </m:d>
            </m:e>
          </m:eqArr>
        </m:oMath>
      </m:oMathPara>
    </w:p>
    <w:p w14:paraId="1848EB3E" w14:textId="77777777" w:rsidR="00E37508" w:rsidRDefault="00000000">
      <w:pPr>
        <w:pStyle w:val="BodyText"/>
        <w:spacing w:before="182" w:line="213" w:lineRule="auto"/>
        <w:ind w:left="117" w:right="729" w:firstLine="283"/>
        <w:jc w:val="both"/>
      </w:pPr>
      <w:r>
        <w:t>where</w:t>
      </w:r>
      <w:r>
        <w:rPr>
          <w:spacing w:val="-2"/>
        </w:rPr>
        <w:t xml:space="preserve"> </w:t>
      </w:r>
      <w:r>
        <w:rPr>
          <w:rFonts w:ascii="Lucida Sans Unicode" w:hAnsi="Lucida Sans Unicode"/>
        </w:rPr>
        <w:t>[</w:t>
      </w:r>
      <w:r>
        <w:t>%</w:t>
      </w:r>
      <w:r>
        <w:rPr>
          <w:rFonts w:ascii="Lucida Sans Unicode" w:hAnsi="Lucida Sans Unicode"/>
        </w:rPr>
        <w:t>]</w:t>
      </w:r>
      <w:r>
        <w:rPr>
          <w:rFonts w:ascii="Lucida Sans Unicode" w:hAnsi="Lucida Sans Unicode"/>
          <w:spacing w:val="-18"/>
        </w:rPr>
        <w:t xml:space="preserve"> </w:t>
      </w:r>
      <w:r>
        <w:rPr>
          <w:i/>
        </w:rPr>
        <w:t xml:space="preserve">Obs </w:t>
      </w:r>
      <w:r>
        <w:t xml:space="preserve">represents either the number of chips in signature </w:t>
      </w:r>
      <w:r>
        <w:rPr>
          <w:i/>
        </w:rPr>
        <w:t xml:space="preserve">s </w:t>
      </w:r>
      <w:r>
        <w:t xml:space="preserve">in setup </w:t>
      </w:r>
      <w:r>
        <w:rPr>
          <w:i/>
        </w:rPr>
        <w:t xml:space="preserve">i </w:t>
      </w:r>
      <w:r>
        <w:t>or as a proportion</w:t>
      </w:r>
      <w:r>
        <w:rPr>
          <w:spacing w:val="40"/>
        </w:rPr>
        <w:t xml:space="preserve"> </w:t>
      </w:r>
      <w:r>
        <w:t>of</w:t>
      </w:r>
      <w:r>
        <w:rPr>
          <w:spacing w:val="19"/>
        </w:rPr>
        <w:t xml:space="preserve"> </w:t>
      </w:r>
      <w:r>
        <w:t>the</w:t>
      </w:r>
      <w:r>
        <w:rPr>
          <w:spacing w:val="19"/>
        </w:rPr>
        <w:t xml:space="preserve"> </w:t>
      </w:r>
      <w:r>
        <w:t>total;</w:t>
      </w:r>
      <w:r>
        <w:rPr>
          <w:spacing w:val="19"/>
        </w:rPr>
        <w:t xml:space="preserve"> </w:t>
      </w:r>
      <w:r>
        <w:t>and</w:t>
      </w:r>
      <w:r>
        <w:rPr>
          <w:spacing w:val="23"/>
        </w:rPr>
        <w:t xml:space="preserve"> </w:t>
      </w:r>
      <w:r>
        <w:rPr>
          <w:i/>
        </w:rPr>
        <w:t>S</w:t>
      </w:r>
      <w:r>
        <w:rPr>
          <w:i/>
          <w:vertAlign w:val="subscript"/>
        </w:rPr>
        <w:t>i</w:t>
      </w:r>
      <w:r>
        <w:rPr>
          <w:rFonts w:ascii="Meiryo UI" w:hAnsi="Meiryo UI"/>
          <w:i/>
          <w:vertAlign w:val="subscript"/>
        </w:rPr>
        <w:t>−</w:t>
      </w:r>
      <w:r>
        <w:rPr>
          <w:i/>
          <w:vertAlign w:val="subscript"/>
        </w:rPr>
        <w:t>s</w:t>
      </w:r>
      <w:r>
        <w:rPr>
          <w:i/>
          <w:spacing w:val="32"/>
        </w:rPr>
        <w:t xml:space="preserve"> </w:t>
      </w:r>
      <w:r>
        <w:t>an</w:t>
      </w:r>
      <w:r>
        <w:rPr>
          <w:spacing w:val="20"/>
        </w:rPr>
        <w:t xml:space="preserve"> </w:t>
      </w:r>
      <w:r>
        <w:t>indicator</w:t>
      </w:r>
      <w:r>
        <w:rPr>
          <w:spacing w:val="19"/>
        </w:rPr>
        <w:t xml:space="preserve"> </w:t>
      </w:r>
      <w:r>
        <w:t>variable</w:t>
      </w:r>
      <w:r>
        <w:rPr>
          <w:spacing w:val="19"/>
        </w:rPr>
        <w:t xml:space="preserve"> </w:t>
      </w:r>
      <w:r>
        <w:t>for</w:t>
      </w:r>
      <w:r>
        <w:rPr>
          <w:spacing w:val="20"/>
        </w:rPr>
        <w:t xml:space="preserve"> </w:t>
      </w:r>
      <w:r>
        <w:t>the</w:t>
      </w:r>
      <w:r>
        <w:rPr>
          <w:spacing w:val="19"/>
        </w:rPr>
        <w:t xml:space="preserve"> </w:t>
      </w:r>
      <w:r>
        <w:t>signature</w:t>
      </w:r>
      <w:r>
        <w:rPr>
          <w:spacing w:val="19"/>
        </w:rPr>
        <w:t xml:space="preserve"> </w:t>
      </w:r>
      <w:r>
        <w:t>type</w:t>
      </w:r>
      <w:r>
        <w:rPr>
          <w:spacing w:val="23"/>
        </w:rPr>
        <w:t xml:space="preserve"> </w:t>
      </w:r>
      <w:r>
        <w:rPr>
          <w:i/>
        </w:rPr>
        <w:t>s</w:t>
      </w:r>
      <w:r>
        <w:t>;</w:t>
      </w:r>
      <w:r>
        <w:rPr>
          <w:color w:val="0000FF"/>
          <w:position w:val="8"/>
          <w:sz w:val="16"/>
        </w:rPr>
        <w:t>5</w:t>
      </w:r>
      <w:r>
        <w:rPr>
          <w:color w:val="0000FF"/>
          <w:spacing w:val="43"/>
          <w:position w:val="8"/>
          <w:sz w:val="16"/>
        </w:rPr>
        <w:t xml:space="preserve"> </w:t>
      </w:r>
      <w:r>
        <w:t>and</w:t>
      </w:r>
      <w:r>
        <w:rPr>
          <w:spacing w:val="19"/>
        </w:rPr>
        <w:t xml:space="preserve"> </w:t>
      </w:r>
      <w:r>
        <w:t>the</w:t>
      </w:r>
      <w:r>
        <w:rPr>
          <w:spacing w:val="19"/>
        </w:rPr>
        <w:t xml:space="preserve"> </w:t>
      </w:r>
      <w:r>
        <w:t>rest</w:t>
      </w:r>
      <w:r>
        <w:rPr>
          <w:spacing w:val="20"/>
        </w:rPr>
        <w:t xml:space="preserve"> </w:t>
      </w:r>
      <w:r>
        <w:t>is</w:t>
      </w:r>
      <w:r>
        <w:rPr>
          <w:spacing w:val="19"/>
        </w:rPr>
        <w:t xml:space="preserve"> </w:t>
      </w:r>
      <w:r>
        <w:t>as</w:t>
      </w:r>
      <w:r>
        <w:rPr>
          <w:spacing w:val="19"/>
        </w:rPr>
        <w:t xml:space="preserve"> </w:t>
      </w:r>
      <w:r>
        <w:t>in</w:t>
      </w:r>
      <w:r>
        <w:rPr>
          <w:spacing w:val="20"/>
        </w:rPr>
        <w:t xml:space="preserve"> </w:t>
      </w:r>
      <w:r>
        <w:rPr>
          <w:spacing w:val="-2"/>
        </w:rPr>
        <w:t>Equation</w:t>
      </w:r>
    </w:p>
    <w:p w14:paraId="407574E7" w14:textId="77777777" w:rsidR="00E37508" w:rsidRDefault="00000000">
      <w:pPr>
        <w:pStyle w:val="ListParagraph"/>
        <w:numPr>
          <w:ilvl w:val="0"/>
          <w:numId w:val="2"/>
        </w:numPr>
        <w:tabs>
          <w:tab w:val="left" w:pos="496"/>
        </w:tabs>
        <w:spacing w:before="37" w:line="304" w:lineRule="auto"/>
        <w:ind w:right="729" w:firstLine="0"/>
        <w:jc w:val="both"/>
        <w:rPr>
          <w:color w:val="0000FF"/>
        </w:rPr>
      </w:pPr>
      <w:r>
        <w:t xml:space="preserve">Importantly for both equations, </w:t>
      </w:r>
      <w:r>
        <w:rPr>
          <w:rFonts w:ascii="Arial" w:hAnsi="Arial"/>
          <w:i/>
        </w:rPr>
        <w:t>δ</w:t>
      </w:r>
      <w:r>
        <w:rPr>
          <w:i/>
          <w:vertAlign w:val="subscript"/>
        </w:rPr>
        <w:t>m</w:t>
      </w:r>
      <w:r>
        <w:t>/</w:t>
      </w:r>
      <w:r>
        <w:rPr>
          <w:rFonts w:ascii="Arial" w:hAnsi="Arial"/>
          <w:i/>
        </w:rPr>
        <w:t>γ</w:t>
      </w:r>
      <w:r>
        <w:rPr>
          <w:i/>
          <w:vertAlign w:val="subscript"/>
        </w:rPr>
        <w:t>a</w:t>
      </w:r>
      <w:r>
        <w:t>/</w:t>
      </w:r>
      <w:r>
        <w:rPr>
          <w:rFonts w:ascii="Arial" w:hAnsi="Arial"/>
          <w:i/>
        </w:rPr>
        <w:t>β</w:t>
      </w:r>
      <w:r>
        <w:rPr>
          <w:vertAlign w:val="subscript"/>
        </w:rPr>
        <w:t>1</w:t>
      </w:r>
      <w:r>
        <w:t>/</w:t>
      </w:r>
      <w:r>
        <w:rPr>
          <w:rFonts w:ascii="Arial" w:hAnsi="Arial"/>
          <w:i/>
        </w:rPr>
        <w:t>β</w:t>
      </w:r>
      <w:r>
        <w:rPr>
          <w:vertAlign w:val="subscript"/>
        </w:rPr>
        <w:t>2</w:t>
      </w:r>
      <w:r>
        <w:t>/</w:t>
      </w:r>
      <w:r>
        <w:rPr>
          <w:rFonts w:ascii="Arial" w:hAnsi="Arial"/>
          <w:i/>
        </w:rPr>
        <w:t>β</w:t>
      </w:r>
      <w:r>
        <w:rPr>
          <w:vertAlign w:val="subscript"/>
        </w:rPr>
        <w:t>3</w:t>
      </w:r>
      <w:r>
        <w:t>/</w:t>
      </w:r>
      <w:r>
        <w:rPr>
          <w:rFonts w:ascii="Arial" w:hAnsi="Arial"/>
          <w:i/>
        </w:rPr>
        <w:t>ζ</w:t>
      </w:r>
      <w:r>
        <w:rPr>
          <w:i/>
          <w:vertAlign w:val="subscript"/>
        </w:rPr>
        <w:t>s</w:t>
      </w:r>
      <w:r>
        <w:t>, parameters to be estimated by the regression</w:t>
      </w:r>
      <w:r>
        <w:rPr>
          <w:spacing w:val="40"/>
        </w:rPr>
        <w:t xml:space="preserve"> </w:t>
      </w:r>
      <w:r>
        <w:t>model,</w:t>
      </w:r>
      <w:r>
        <w:rPr>
          <w:spacing w:val="40"/>
        </w:rPr>
        <w:t xml:space="preserve"> </w:t>
      </w:r>
      <w:r>
        <w:t>provide</w:t>
      </w:r>
      <w:r>
        <w:rPr>
          <w:spacing w:val="40"/>
        </w:rPr>
        <w:t xml:space="preserve"> </w:t>
      </w:r>
      <w:r>
        <w:t>a</w:t>
      </w:r>
      <w:r>
        <w:rPr>
          <w:spacing w:val="40"/>
        </w:rPr>
        <w:t xml:space="preserve"> </w:t>
      </w:r>
      <w:r>
        <w:t>direct</w:t>
      </w:r>
      <w:r>
        <w:rPr>
          <w:spacing w:val="40"/>
        </w:rPr>
        <w:t xml:space="preserve"> </w:t>
      </w:r>
      <w:r>
        <w:t>and</w:t>
      </w:r>
      <w:r>
        <w:rPr>
          <w:spacing w:val="40"/>
        </w:rPr>
        <w:t xml:space="preserve"> </w:t>
      </w:r>
      <w:r>
        <w:t>formal</w:t>
      </w:r>
      <w:r>
        <w:rPr>
          <w:spacing w:val="40"/>
        </w:rPr>
        <w:t xml:space="preserve"> </w:t>
      </w:r>
      <w:r>
        <w:t>test</w:t>
      </w:r>
      <w:r>
        <w:rPr>
          <w:spacing w:val="40"/>
        </w:rPr>
        <w:t xml:space="preserve"> </w:t>
      </w:r>
      <w:r>
        <w:t>to</w:t>
      </w:r>
      <w:r>
        <w:rPr>
          <w:spacing w:val="40"/>
        </w:rPr>
        <w:t xml:space="preserve"> </w:t>
      </w:r>
      <w:r>
        <w:t>the</w:t>
      </w:r>
      <w:r>
        <w:rPr>
          <w:spacing w:val="40"/>
        </w:rPr>
        <w:t xml:space="preserve"> </w:t>
      </w:r>
      <w:r>
        <w:t>key</w:t>
      </w:r>
      <w:r>
        <w:rPr>
          <w:spacing w:val="40"/>
        </w:rPr>
        <w:t xml:space="preserve"> </w:t>
      </w:r>
      <w:r>
        <w:t>questions</w:t>
      </w:r>
      <w:r>
        <w:rPr>
          <w:spacing w:val="40"/>
        </w:rPr>
        <w:t xml:space="preserve"> </w:t>
      </w:r>
      <w:r>
        <w:t>we</w:t>
      </w:r>
      <w:r>
        <w:rPr>
          <w:spacing w:val="40"/>
        </w:rPr>
        <w:t xml:space="preserve"> </w:t>
      </w:r>
      <w:r>
        <w:t>set</w:t>
      </w:r>
      <w:r>
        <w:rPr>
          <w:spacing w:val="40"/>
        </w:rPr>
        <w:t xml:space="preserve"> </w:t>
      </w:r>
      <w:r>
        <w:t>out</w:t>
      </w:r>
      <w:r>
        <w:rPr>
          <w:spacing w:val="40"/>
        </w:rPr>
        <w:t xml:space="preserve"> </w:t>
      </w:r>
      <w:r>
        <w:t>to</w:t>
      </w:r>
      <w:r>
        <w:rPr>
          <w:spacing w:val="40"/>
        </w:rPr>
        <w:t xml:space="preserve"> </w:t>
      </w:r>
      <w:r>
        <w:t>answer with our experiments.</w:t>
      </w:r>
    </w:p>
    <w:p w14:paraId="7512916A" w14:textId="77777777" w:rsidR="00E37508" w:rsidRDefault="00E37508">
      <w:pPr>
        <w:pStyle w:val="BodyText"/>
        <w:spacing w:before="70"/>
      </w:pPr>
    </w:p>
    <w:p w14:paraId="646184FE" w14:textId="77777777" w:rsidR="00E37508" w:rsidRDefault="00000000">
      <w:pPr>
        <w:pStyle w:val="Heading1"/>
        <w:numPr>
          <w:ilvl w:val="0"/>
          <w:numId w:val="2"/>
        </w:numPr>
        <w:tabs>
          <w:tab w:val="left" w:pos="415"/>
        </w:tabs>
        <w:spacing w:before="1"/>
        <w:ind w:left="415" w:hanging="298"/>
        <w:jc w:val="both"/>
        <w:rPr>
          <w:rFonts w:ascii="Calibri"/>
        </w:rPr>
      </w:pPr>
      <w:bookmarkStart w:id="264" w:name="3_Results"/>
      <w:bookmarkStart w:id="265" w:name="_bookmark13"/>
      <w:bookmarkEnd w:id="264"/>
      <w:bookmarkEnd w:id="265"/>
      <w:r>
        <w:rPr>
          <w:spacing w:val="-2"/>
        </w:rPr>
        <w:t>Results</w:t>
      </w:r>
    </w:p>
    <w:p w14:paraId="0C37FD49" w14:textId="77777777" w:rsidR="00E37508" w:rsidRDefault="00000000">
      <w:pPr>
        <w:pStyle w:val="Heading2"/>
        <w:spacing w:before="261"/>
        <w:jc w:val="both"/>
      </w:pPr>
      <w:r>
        <w:t>Global</w:t>
      </w:r>
      <w:r>
        <w:rPr>
          <w:spacing w:val="1"/>
        </w:rPr>
        <w:t xml:space="preserve"> </w:t>
      </w:r>
      <w:r>
        <w:rPr>
          <w:spacing w:val="-2"/>
        </w:rPr>
        <w:t>accuracy</w:t>
      </w:r>
    </w:p>
    <w:p w14:paraId="5AFC9A68" w14:textId="77777777" w:rsidR="00E37508" w:rsidRDefault="00000000">
      <w:pPr>
        <w:pStyle w:val="BodyText"/>
        <w:spacing w:before="207" w:line="304" w:lineRule="auto"/>
        <w:ind w:left="117" w:right="729"/>
        <w:jc w:val="both"/>
      </w:pPr>
      <w:r>
        <w:rPr>
          <w:w w:val="105"/>
        </w:rPr>
        <w:t>Global</w:t>
      </w:r>
      <w:r>
        <w:rPr>
          <w:spacing w:val="-2"/>
          <w:w w:val="105"/>
        </w:rPr>
        <w:t xml:space="preserve"> </w:t>
      </w:r>
      <w:r>
        <w:rPr>
          <w:w w:val="105"/>
        </w:rPr>
        <w:t>accuracy</w:t>
      </w:r>
      <w:r>
        <w:rPr>
          <w:spacing w:val="-2"/>
          <w:w w:val="105"/>
        </w:rPr>
        <w:t xml:space="preserve"> </w:t>
      </w:r>
      <w:r>
        <w:rPr>
          <w:w w:val="105"/>
        </w:rPr>
        <w:t>is</w:t>
      </w:r>
      <w:r>
        <w:rPr>
          <w:spacing w:val="-2"/>
          <w:w w:val="105"/>
        </w:rPr>
        <w:t xml:space="preserve"> </w:t>
      </w:r>
      <w:r>
        <w:rPr>
          <w:w w:val="105"/>
        </w:rPr>
        <w:t>shown</w:t>
      </w:r>
      <w:r>
        <w:rPr>
          <w:spacing w:val="-2"/>
          <w:w w:val="105"/>
        </w:rPr>
        <w:t xml:space="preserve"> </w:t>
      </w:r>
      <w:r>
        <w:rPr>
          <w:w w:val="105"/>
        </w:rPr>
        <w:t>in</w:t>
      </w:r>
      <w:r>
        <w:rPr>
          <w:spacing w:val="-2"/>
          <w:w w:val="105"/>
        </w:rPr>
        <w:t xml:space="preserve"> </w:t>
      </w:r>
      <w:r>
        <w:rPr>
          <w:w w:val="105"/>
        </w:rPr>
        <w:t>Table</w:t>
      </w:r>
      <w:r>
        <w:rPr>
          <w:spacing w:val="-2"/>
          <w:w w:val="105"/>
        </w:rPr>
        <w:t xml:space="preserve"> </w:t>
      </w:r>
      <w:hyperlink w:anchor="_bookmark17" w:history="1">
        <w:r>
          <w:rPr>
            <w:color w:val="0000FF"/>
            <w:w w:val="105"/>
          </w:rPr>
          <w:t>2</w:t>
        </w:r>
      </w:hyperlink>
      <w:r>
        <w:rPr>
          <w:w w:val="105"/>
        </w:rPr>
        <w:t>. It</w:t>
      </w:r>
      <w:r>
        <w:rPr>
          <w:spacing w:val="-2"/>
          <w:w w:val="105"/>
        </w:rPr>
        <w:t xml:space="preserve"> </w:t>
      </w:r>
      <w:r>
        <w:rPr>
          <w:w w:val="105"/>
        </w:rPr>
        <w:t>may</w:t>
      </w:r>
      <w:r>
        <w:rPr>
          <w:spacing w:val="-2"/>
          <w:w w:val="105"/>
        </w:rPr>
        <w:t xml:space="preserve"> </w:t>
      </w:r>
      <w:r>
        <w:rPr>
          <w:w w:val="105"/>
        </w:rPr>
        <w:t>seem</w:t>
      </w:r>
      <w:r>
        <w:rPr>
          <w:spacing w:val="-2"/>
          <w:w w:val="105"/>
        </w:rPr>
        <w:t xml:space="preserve"> </w:t>
      </w:r>
      <w:r>
        <w:rPr>
          <w:w w:val="105"/>
        </w:rPr>
        <w:t>that</w:t>
      </w:r>
      <w:r>
        <w:rPr>
          <w:spacing w:val="-2"/>
          <w:w w:val="105"/>
        </w:rPr>
        <w:t xml:space="preserve"> </w:t>
      </w:r>
      <w:r>
        <w:rPr>
          <w:w w:val="105"/>
        </w:rPr>
        <w:t>the</w:t>
      </w:r>
      <w:r>
        <w:rPr>
          <w:spacing w:val="-2"/>
          <w:w w:val="105"/>
        </w:rPr>
        <w:t xml:space="preserve"> </w:t>
      </w:r>
      <w:r>
        <w:rPr>
          <w:w w:val="105"/>
        </w:rPr>
        <w:t>results</w:t>
      </w:r>
      <w:r>
        <w:rPr>
          <w:spacing w:val="-2"/>
          <w:w w:val="105"/>
        </w:rPr>
        <w:t xml:space="preserve"> </w:t>
      </w:r>
      <w:r>
        <w:rPr>
          <w:w w:val="105"/>
        </w:rPr>
        <w:t>are</w:t>
      </w:r>
      <w:r>
        <w:rPr>
          <w:spacing w:val="-2"/>
          <w:w w:val="105"/>
        </w:rPr>
        <w:t xml:space="preserve"> </w:t>
      </w:r>
      <w:r>
        <w:rPr>
          <w:w w:val="105"/>
        </w:rPr>
        <w:t>underwhelming</w:t>
      </w:r>
      <w:r>
        <w:rPr>
          <w:spacing w:val="-2"/>
          <w:w w:val="105"/>
        </w:rPr>
        <w:t xml:space="preserve"> </w:t>
      </w:r>
      <w:r>
        <w:rPr>
          <w:w w:val="105"/>
        </w:rPr>
        <w:t>but</w:t>
      </w:r>
      <w:r>
        <w:rPr>
          <w:spacing w:val="-2"/>
          <w:w w:val="105"/>
        </w:rPr>
        <w:t xml:space="preserve"> </w:t>
      </w:r>
      <w:r>
        <w:rPr>
          <w:w w:val="105"/>
        </w:rPr>
        <w:t>taking a closer look, it is true only for some models, usually using smaller chip sizes and simpler architecture.</w:t>
      </w:r>
      <w:r>
        <w:rPr>
          <w:spacing w:val="40"/>
          <w:w w:val="105"/>
        </w:rPr>
        <w:t xml:space="preserve"> </w:t>
      </w:r>
      <w:r>
        <w:rPr>
          <w:w w:val="105"/>
        </w:rPr>
        <w:t>Out of 60 tested models,</w:t>
      </w:r>
      <w:r>
        <w:rPr>
          <w:spacing w:val="34"/>
          <w:w w:val="105"/>
        </w:rPr>
        <w:t xml:space="preserve"> </w:t>
      </w:r>
      <w:r>
        <w:rPr>
          <w:w w:val="105"/>
        </w:rPr>
        <w:t>14 have global accuracy over 0.5,</w:t>
      </w:r>
      <w:r>
        <w:rPr>
          <w:spacing w:val="34"/>
          <w:w w:val="105"/>
        </w:rPr>
        <w:t xml:space="preserve"> </w:t>
      </w:r>
      <w:r>
        <w:rPr>
          <w:w w:val="105"/>
        </w:rPr>
        <w:t>6 over 0.6 and one over 0.7.</w:t>
      </w:r>
      <w:r>
        <w:rPr>
          <w:spacing w:val="40"/>
          <w:w w:val="105"/>
        </w:rPr>
        <w:t xml:space="preserve"> </w:t>
      </w:r>
      <w:r>
        <w:rPr>
          <w:w w:val="105"/>
        </w:rPr>
        <w:t xml:space="preserve">Compared to the relevant metrics from established LULC models, </w:t>
      </w:r>
      <w:hyperlink w:anchor="_bookmark53" w:history="1">
        <w:r>
          <w:rPr>
            <w:color w:val="00004C"/>
            <w:w w:val="105"/>
          </w:rPr>
          <w:t>Venter et al.</w:t>
        </w:r>
      </w:hyperlink>
      <w:r>
        <w:rPr>
          <w:w w:val="105"/>
        </w:rPr>
        <w:t xml:space="preserve">, </w:t>
      </w:r>
      <w:hyperlink w:anchor="_bookmark53" w:history="1">
        <w:r>
          <w:rPr>
            <w:color w:val="00004C"/>
            <w:w w:val="105"/>
          </w:rPr>
          <w:t>2022</w:t>
        </w:r>
      </w:hyperlink>
      <w:r>
        <w:rPr>
          <w:color w:val="00004C"/>
          <w:w w:val="105"/>
        </w:rPr>
        <w:t xml:space="preserve"> </w:t>
      </w:r>
      <w:r>
        <w:rPr>
          <w:w w:val="105"/>
        </w:rPr>
        <w:t>reports</w:t>
      </w:r>
      <w:r>
        <w:rPr>
          <w:spacing w:val="-4"/>
          <w:w w:val="105"/>
        </w:rPr>
        <w:t xml:space="preserve"> </w:t>
      </w:r>
      <w:r>
        <w:rPr>
          <w:w w:val="105"/>
        </w:rPr>
        <w:t>that</w:t>
      </w:r>
      <w:r>
        <w:rPr>
          <w:spacing w:val="-4"/>
          <w:w w:val="105"/>
        </w:rPr>
        <w:t xml:space="preserve"> </w:t>
      </w:r>
      <w:r>
        <w:rPr>
          <w:w w:val="105"/>
        </w:rPr>
        <w:t>ESRI’s</w:t>
      </w:r>
      <w:r>
        <w:rPr>
          <w:spacing w:val="-4"/>
          <w:w w:val="105"/>
        </w:rPr>
        <w:t xml:space="preserve"> </w:t>
      </w:r>
      <w:r>
        <w:rPr>
          <w:w w:val="105"/>
        </w:rPr>
        <w:t>Land</w:t>
      </w:r>
      <w:r>
        <w:rPr>
          <w:spacing w:val="-4"/>
          <w:w w:val="105"/>
        </w:rPr>
        <w:t xml:space="preserve"> </w:t>
      </w:r>
      <w:r>
        <w:rPr>
          <w:w w:val="105"/>
        </w:rPr>
        <w:t>Cover</w:t>
      </w:r>
      <w:r>
        <w:rPr>
          <w:spacing w:val="-4"/>
          <w:w w:val="105"/>
        </w:rPr>
        <w:t xml:space="preserve"> </w:t>
      </w:r>
      <w:r>
        <w:rPr>
          <w:w w:val="105"/>
        </w:rPr>
        <w:t>reaches</w:t>
      </w:r>
      <w:r>
        <w:rPr>
          <w:spacing w:val="-4"/>
          <w:w w:val="105"/>
        </w:rPr>
        <w:t xml:space="preserve"> </w:t>
      </w:r>
      <w:r>
        <w:rPr>
          <w:w w:val="105"/>
        </w:rPr>
        <w:t>global</w:t>
      </w:r>
      <w:r>
        <w:rPr>
          <w:spacing w:val="-4"/>
          <w:w w:val="105"/>
        </w:rPr>
        <w:t xml:space="preserve"> </w:t>
      </w:r>
      <w:r>
        <w:rPr>
          <w:w w:val="105"/>
        </w:rPr>
        <w:t>accuracy</w:t>
      </w:r>
      <w:r>
        <w:rPr>
          <w:spacing w:val="-4"/>
          <w:w w:val="105"/>
        </w:rPr>
        <w:t xml:space="preserve"> </w:t>
      </w:r>
      <w:r>
        <w:rPr>
          <w:w w:val="105"/>
        </w:rPr>
        <w:t>of</w:t>
      </w:r>
      <w:r>
        <w:rPr>
          <w:spacing w:val="-4"/>
          <w:w w:val="105"/>
        </w:rPr>
        <w:t xml:space="preserve"> </w:t>
      </w:r>
      <w:r>
        <w:rPr>
          <w:w w:val="105"/>
        </w:rPr>
        <w:t>.75,</w:t>
      </w:r>
      <w:r>
        <w:rPr>
          <w:spacing w:val="-4"/>
          <w:w w:val="105"/>
        </w:rPr>
        <w:t xml:space="preserve"> </w:t>
      </w:r>
      <w:r>
        <w:rPr>
          <w:w w:val="105"/>
        </w:rPr>
        <w:t>Google’s</w:t>
      </w:r>
      <w:r>
        <w:rPr>
          <w:spacing w:val="-4"/>
          <w:w w:val="105"/>
        </w:rPr>
        <w:t xml:space="preserve"> </w:t>
      </w:r>
      <w:r>
        <w:rPr>
          <w:w w:val="105"/>
        </w:rPr>
        <w:t>Dynamic</w:t>
      </w:r>
      <w:r>
        <w:rPr>
          <w:spacing w:val="-4"/>
          <w:w w:val="105"/>
        </w:rPr>
        <w:t xml:space="preserve"> </w:t>
      </w:r>
      <w:r>
        <w:rPr>
          <w:w w:val="105"/>
        </w:rPr>
        <w:t>World</w:t>
      </w:r>
      <w:r>
        <w:rPr>
          <w:spacing w:val="-4"/>
          <w:w w:val="105"/>
        </w:rPr>
        <w:t xml:space="preserve"> </w:t>
      </w:r>
      <w:r>
        <w:rPr>
          <w:w w:val="105"/>
        </w:rPr>
        <w:t>0.71</w:t>
      </w:r>
      <w:r>
        <w:rPr>
          <w:spacing w:val="-4"/>
          <w:w w:val="105"/>
        </w:rPr>
        <w:t xml:space="preserve"> </w:t>
      </w:r>
      <w:r>
        <w:rPr>
          <w:w w:val="105"/>
        </w:rPr>
        <w:t>and ESA’s World Cover 0.65, rendering our highest performing models at par with these.</w:t>
      </w:r>
      <w:r>
        <w:rPr>
          <w:spacing w:val="34"/>
          <w:w w:val="105"/>
        </w:rPr>
        <w:t xml:space="preserve"> </w:t>
      </w:r>
      <w:r>
        <w:rPr>
          <w:w w:val="105"/>
        </w:rPr>
        <w:t>However, they</w:t>
      </w:r>
      <w:r>
        <w:rPr>
          <w:spacing w:val="-7"/>
          <w:w w:val="105"/>
        </w:rPr>
        <w:t xml:space="preserve"> </w:t>
      </w:r>
      <w:r>
        <w:rPr>
          <w:w w:val="105"/>
        </w:rPr>
        <w:t>do</w:t>
      </w:r>
      <w:r>
        <w:rPr>
          <w:spacing w:val="-6"/>
          <w:w w:val="105"/>
        </w:rPr>
        <w:t xml:space="preserve"> </w:t>
      </w:r>
      <w:r>
        <w:rPr>
          <w:w w:val="105"/>
        </w:rPr>
        <w:t>perform</w:t>
      </w:r>
      <w:r>
        <w:rPr>
          <w:spacing w:val="-6"/>
          <w:w w:val="105"/>
        </w:rPr>
        <w:t xml:space="preserve"> </w:t>
      </w:r>
      <w:r>
        <w:rPr>
          <w:w w:val="105"/>
        </w:rPr>
        <w:t>considerably</w:t>
      </w:r>
      <w:r>
        <w:rPr>
          <w:spacing w:val="-6"/>
          <w:w w:val="105"/>
        </w:rPr>
        <w:t xml:space="preserve"> </w:t>
      </w:r>
      <w:r>
        <w:rPr>
          <w:w w:val="105"/>
        </w:rPr>
        <w:t>worse</w:t>
      </w:r>
      <w:r>
        <w:rPr>
          <w:spacing w:val="-6"/>
          <w:w w:val="105"/>
        </w:rPr>
        <w:t xml:space="preserve"> </w:t>
      </w:r>
      <w:r>
        <w:rPr>
          <w:w w:val="105"/>
        </w:rPr>
        <w:t>than</w:t>
      </w:r>
      <w:r>
        <w:rPr>
          <w:spacing w:val="-6"/>
          <w:w w:val="105"/>
        </w:rPr>
        <w:t xml:space="preserve"> </w:t>
      </w:r>
      <w:r>
        <w:rPr>
          <w:w w:val="105"/>
        </w:rPr>
        <w:t>established</w:t>
      </w:r>
      <w:r>
        <w:rPr>
          <w:spacing w:val="-6"/>
          <w:w w:val="105"/>
        </w:rPr>
        <w:t xml:space="preserve"> </w:t>
      </w:r>
      <w:r>
        <w:rPr>
          <w:w w:val="105"/>
        </w:rPr>
        <w:t>LCZ</w:t>
      </w:r>
      <w:r>
        <w:rPr>
          <w:spacing w:val="-6"/>
          <w:w w:val="105"/>
        </w:rPr>
        <w:t xml:space="preserve"> </w:t>
      </w:r>
      <w:r>
        <w:rPr>
          <w:w w:val="105"/>
        </w:rPr>
        <w:t>models,</w:t>
      </w:r>
      <w:r>
        <w:rPr>
          <w:spacing w:val="-7"/>
          <w:w w:val="105"/>
        </w:rPr>
        <w:t xml:space="preserve"> </w:t>
      </w:r>
      <w:r>
        <w:rPr>
          <w:w w:val="105"/>
        </w:rPr>
        <w:t>that</w:t>
      </w:r>
      <w:r>
        <w:rPr>
          <w:spacing w:val="-6"/>
          <w:w w:val="105"/>
        </w:rPr>
        <w:t xml:space="preserve"> </w:t>
      </w:r>
      <w:r>
        <w:rPr>
          <w:w w:val="105"/>
        </w:rPr>
        <w:t>report</w:t>
      </w:r>
      <w:r>
        <w:rPr>
          <w:spacing w:val="-6"/>
          <w:w w:val="105"/>
        </w:rPr>
        <w:t xml:space="preserve"> </w:t>
      </w:r>
      <w:r>
        <w:rPr>
          <w:w w:val="105"/>
        </w:rPr>
        <w:t>global</w:t>
      </w:r>
      <w:r>
        <w:rPr>
          <w:spacing w:val="-6"/>
          <w:w w:val="105"/>
        </w:rPr>
        <w:t xml:space="preserve"> </w:t>
      </w:r>
      <w:r>
        <w:rPr>
          <w:w w:val="105"/>
        </w:rPr>
        <w:t>accuracy</w:t>
      </w:r>
      <w:r>
        <w:rPr>
          <w:spacing w:val="-6"/>
          <w:w w:val="105"/>
        </w:rPr>
        <w:t xml:space="preserve"> </w:t>
      </w:r>
      <w:r>
        <w:rPr>
          <w:spacing w:val="-5"/>
          <w:w w:val="105"/>
        </w:rPr>
        <w:t>of</w:t>
      </w:r>
    </w:p>
    <w:p w14:paraId="27BC6D29" w14:textId="77777777" w:rsidR="00E37508" w:rsidRDefault="00000000">
      <w:pPr>
        <w:pStyle w:val="BodyText"/>
        <w:spacing w:before="10" w:line="304" w:lineRule="auto"/>
        <w:ind w:left="117" w:right="729"/>
        <w:jc w:val="both"/>
      </w:pPr>
      <w:r>
        <w:t>0.87 (</w:t>
      </w:r>
      <w:hyperlink w:anchor="_bookmark51" w:history="1">
        <w:r>
          <w:rPr>
            <w:color w:val="00004C"/>
          </w:rPr>
          <w:t>Taubenbo¨</w:t>
        </w:r>
        <w:r>
          <w:rPr>
            <w:color w:val="00004C"/>
            <w:spacing w:val="-13"/>
          </w:rPr>
          <w:t xml:space="preserve"> </w:t>
        </w:r>
        <w:r>
          <w:rPr>
            <w:color w:val="00004C"/>
          </w:rPr>
          <w:t>ck et al.</w:t>
        </w:r>
      </w:hyperlink>
      <w:r>
        <w:t xml:space="preserve">, </w:t>
      </w:r>
      <w:hyperlink w:anchor="_bookmark51" w:history="1">
        <w:r>
          <w:rPr>
            <w:color w:val="00004C"/>
          </w:rPr>
          <w:t>2020</w:t>
        </w:r>
      </w:hyperlink>
      <w:r>
        <w:t>).</w:t>
      </w:r>
      <w:r>
        <w:rPr>
          <w:spacing w:val="40"/>
        </w:rPr>
        <w:t xml:space="preserve"> </w:t>
      </w:r>
      <w:r>
        <w:t>Yet, this difference is expected as LCZ classes are designed with remote</w:t>
      </w:r>
      <w:r>
        <w:rPr>
          <w:spacing w:val="19"/>
        </w:rPr>
        <w:t xml:space="preserve"> </w:t>
      </w:r>
      <w:r>
        <w:t>sensing</w:t>
      </w:r>
      <w:r>
        <w:rPr>
          <w:spacing w:val="19"/>
        </w:rPr>
        <w:t xml:space="preserve"> </w:t>
      </w:r>
      <w:r>
        <w:t>in</w:t>
      </w:r>
      <w:r>
        <w:rPr>
          <w:spacing w:val="19"/>
        </w:rPr>
        <w:t xml:space="preserve"> </w:t>
      </w:r>
      <w:r>
        <w:t>mind</w:t>
      </w:r>
      <w:r>
        <w:rPr>
          <w:spacing w:val="19"/>
        </w:rPr>
        <w:t xml:space="preserve"> </w:t>
      </w:r>
      <w:r>
        <w:t>while</w:t>
      </w:r>
      <w:r>
        <w:rPr>
          <w:spacing w:val="19"/>
        </w:rPr>
        <w:t xml:space="preserve"> </w:t>
      </w:r>
      <w:r>
        <w:t>spatial</w:t>
      </w:r>
      <w:r>
        <w:rPr>
          <w:spacing w:val="19"/>
        </w:rPr>
        <w:t xml:space="preserve"> </w:t>
      </w:r>
      <w:r>
        <w:t>signatures</w:t>
      </w:r>
      <w:r>
        <w:rPr>
          <w:spacing w:val="19"/>
        </w:rPr>
        <w:t xml:space="preserve"> </w:t>
      </w:r>
      <w:r>
        <w:t>aim</w:t>
      </w:r>
      <w:r>
        <w:rPr>
          <w:spacing w:val="19"/>
        </w:rPr>
        <w:t xml:space="preserve"> </w:t>
      </w:r>
      <w:r>
        <w:t>to</w:t>
      </w:r>
      <w:r>
        <w:rPr>
          <w:spacing w:val="19"/>
        </w:rPr>
        <w:t xml:space="preserve"> </w:t>
      </w:r>
      <w:r>
        <w:t>reflect</w:t>
      </w:r>
      <w:r>
        <w:rPr>
          <w:spacing w:val="19"/>
        </w:rPr>
        <w:t xml:space="preserve"> </w:t>
      </w:r>
      <w:r>
        <w:t>the</w:t>
      </w:r>
      <w:r>
        <w:rPr>
          <w:spacing w:val="19"/>
        </w:rPr>
        <w:t xml:space="preserve"> </w:t>
      </w:r>
      <w:r>
        <w:t>form</w:t>
      </w:r>
      <w:r>
        <w:rPr>
          <w:spacing w:val="19"/>
        </w:rPr>
        <w:t xml:space="preserve"> </w:t>
      </w:r>
      <w:r>
        <w:t>and</w:t>
      </w:r>
      <w:r>
        <w:rPr>
          <w:spacing w:val="19"/>
        </w:rPr>
        <w:t xml:space="preserve"> </w:t>
      </w:r>
      <w:r>
        <w:t>function</w:t>
      </w:r>
      <w:r>
        <w:rPr>
          <w:spacing w:val="19"/>
        </w:rPr>
        <w:t xml:space="preserve"> </w:t>
      </w:r>
      <w:r>
        <w:t>independent of whether the distinction between two signature types shall be seen from satellite imagery. Nevertheless,</w:t>
      </w:r>
      <w:r>
        <w:rPr>
          <w:spacing w:val="40"/>
        </w:rPr>
        <w:t xml:space="preserve"> </w:t>
      </w:r>
      <w:r>
        <w:t>global</w:t>
      </w:r>
      <w:r>
        <w:rPr>
          <w:spacing w:val="40"/>
        </w:rPr>
        <w:t xml:space="preserve"> </w:t>
      </w:r>
      <w:r>
        <w:t>accuracy</w:t>
      </w:r>
      <w:r>
        <w:rPr>
          <w:spacing w:val="40"/>
        </w:rPr>
        <w:t xml:space="preserve"> </w:t>
      </w:r>
      <w:r>
        <w:t>is</w:t>
      </w:r>
      <w:r>
        <w:rPr>
          <w:spacing w:val="40"/>
        </w:rPr>
        <w:t xml:space="preserve"> </w:t>
      </w:r>
      <w:r>
        <w:t>far</w:t>
      </w:r>
      <w:r>
        <w:rPr>
          <w:spacing w:val="40"/>
        </w:rPr>
        <w:t xml:space="preserve"> </w:t>
      </w:r>
      <w:r>
        <w:t>from</w:t>
      </w:r>
      <w:r>
        <w:rPr>
          <w:spacing w:val="40"/>
        </w:rPr>
        <w:t xml:space="preserve"> </w:t>
      </w:r>
      <w:r>
        <w:t>providing</w:t>
      </w:r>
      <w:r>
        <w:rPr>
          <w:spacing w:val="40"/>
        </w:rPr>
        <w:t xml:space="preserve"> </w:t>
      </w:r>
      <w:r>
        <w:t>the</w:t>
      </w:r>
      <w:r>
        <w:rPr>
          <w:spacing w:val="40"/>
        </w:rPr>
        <w:t xml:space="preserve"> </w:t>
      </w:r>
      <w:r>
        <w:t>full</w:t>
      </w:r>
      <w:r>
        <w:rPr>
          <w:spacing w:val="40"/>
        </w:rPr>
        <w:t xml:space="preserve"> </w:t>
      </w:r>
      <w:r>
        <w:t>picture.</w:t>
      </w:r>
    </w:p>
    <w:p w14:paraId="02B48E85" w14:textId="77777777" w:rsidR="00E37508" w:rsidRDefault="00E37508">
      <w:pPr>
        <w:pStyle w:val="BodyText"/>
        <w:spacing w:before="55"/>
      </w:pPr>
    </w:p>
    <w:p w14:paraId="63CC48E0" w14:textId="77777777" w:rsidR="00E37508" w:rsidRDefault="00000000">
      <w:pPr>
        <w:pStyle w:val="Heading2"/>
        <w:jc w:val="both"/>
      </w:pPr>
      <w:r>
        <w:t>Within-class</w:t>
      </w:r>
      <w:r>
        <w:rPr>
          <w:spacing w:val="-12"/>
        </w:rPr>
        <w:t xml:space="preserve"> </w:t>
      </w:r>
      <w:r>
        <w:rPr>
          <w:spacing w:val="-2"/>
        </w:rPr>
        <w:t>accuracy</w:t>
      </w:r>
    </w:p>
    <w:p w14:paraId="2F149AEF" w14:textId="77777777" w:rsidR="00E37508" w:rsidRDefault="00000000">
      <w:pPr>
        <w:pStyle w:val="BodyText"/>
        <w:spacing w:before="208" w:line="304" w:lineRule="auto"/>
        <w:ind w:left="117" w:right="729"/>
      </w:pPr>
      <w:r>
        <w:t>Within-class</w:t>
      </w:r>
      <w:r>
        <w:rPr>
          <w:spacing w:val="40"/>
        </w:rPr>
        <w:t xml:space="preserve"> </w:t>
      </w:r>
      <w:r>
        <w:t>accuracy</w:t>
      </w:r>
      <w:r>
        <w:rPr>
          <w:spacing w:val="40"/>
        </w:rPr>
        <w:t xml:space="preserve"> </w:t>
      </w:r>
      <w:r>
        <w:t>by</w:t>
      </w:r>
      <w:r>
        <w:rPr>
          <w:spacing w:val="40"/>
        </w:rPr>
        <w:t xml:space="preserve"> </w:t>
      </w:r>
      <w:r>
        <w:t>the</w:t>
      </w:r>
      <w:r>
        <w:rPr>
          <w:spacing w:val="40"/>
        </w:rPr>
        <w:t xml:space="preserve"> </w:t>
      </w:r>
      <w:r>
        <w:t>model</w:t>
      </w:r>
      <w:r>
        <w:rPr>
          <w:spacing w:val="40"/>
        </w:rPr>
        <w:t xml:space="preserve"> </w:t>
      </w:r>
      <w:r>
        <w:t>can</w:t>
      </w:r>
      <w:r>
        <w:rPr>
          <w:spacing w:val="40"/>
        </w:rPr>
        <w:t xml:space="preserve"> </w:t>
      </w:r>
      <w:r>
        <w:t>be</w:t>
      </w:r>
      <w:r>
        <w:rPr>
          <w:spacing w:val="40"/>
        </w:rPr>
        <w:t xml:space="preserve"> </w:t>
      </w:r>
      <w:r>
        <w:t>seen</w:t>
      </w:r>
      <w:r>
        <w:rPr>
          <w:spacing w:val="40"/>
        </w:rPr>
        <w:t xml:space="preserve"> </w:t>
      </w:r>
      <w:r>
        <w:t>in</w:t>
      </w:r>
      <w:r>
        <w:rPr>
          <w:spacing w:val="40"/>
        </w:rPr>
        <w:t xml:space="preserve"> </w:t>
      </w:r>
      <w:r>
        <w:t>Figure</w:t>
      </w:r>
      <w:r>
        <w:rPr>
          <w:spacing w:val="40"/>
        </w:rPr>
        <w:t xml:space="preserve"> </w:t>
      </w:r>
      <w:hyperlink w:anchor="_bookmark18" w:history="1">
        <w:r>
          <w:rPr>
            <w:color w:val="0000FF"/>
          </w:rPr>
          <w:t>7</w:t>
        </w:r>
      </w:hyperlink>
      <w:r>
        <w:rPr>
          <w:color w:val="0000FF"/>
          <w:spacing w:val="40"/>
        </w:rPr>
        <w:t xml:space="preserve"> </w:t>
      </w:r>
      <w:r>
        <w:t>(a</w:t>
      </w:r>
      <w:r>
        <w:rPr>
          <w:spacing w:val="40"/>
        </w:rPr>
        <w:t xml:space="preserve"> </w:t>
      </w:r>
      <w:r>
        <w:t>sister</w:t>
      </w:r>
      <w:r>
        <w:rPr>
          <w:spacing w:val="40"/>
        </w:rPr>
        <w:t xml:space="preserve"> </w:t>
      </w:r>
      <w:r>
        <w:t>figure</w:t>
      </w:r>
      <w:r>
        <w:rPr>
          <w:spacing w:val="40"/>
        </w:rPr>
        <w:t xml:space="preserve"> </w:t>
      </w:r>
      <w:r>
        <w:t>where</w:t>
      </w:r>
      <w:r>
        <w:rPr>
          <w:spacing w:val="40"/>
        </w:rPr>
        <w:t xml:space="preserve"> </w:t>
      </w:r>
      <w:r>
        <w:t>scores</w:t>
      </w:r>
      <w:r>
        <w:rPr>
          <w:spacing w:val="40"/>
        </w:rPr>
        <w:t xml:space="preserve"> </w:t>
      </w:r>
      <w:r>
        <w:t>are grouped</w:t>
      </w:r>
      <w:r>
        <w:rPr>
          <w:spacing w:val="59"/>
        </w:rPr>
        <w:t xml:space="preserve"> </w:t>
      </w:r>
      <w:r>
        <w:t>by</w:t>
      </w:r>
      <w:r>
        <w:rPr>
          <w:spacing w:val="60"/>
        </w:rPr>
        <w:t xml:space="preserve"> </w:t>
      </w:r>
      <w:r>
        <w:t>signature</w:t>
      </w:r>
      <w:r>
        <w:rPr>
          <w:spacing w:val="59"/>
        </w:rPr>
        <w:t xml:space="preserve"> </w:t>
      </w:r>
      <w:r>
        <w:t>rather</w:t>
      </w:r>
      <w:r>
        <w:rPr>
          <w:spacing w:val="60"/>
        </w:rPr>
        <w:t xml:space="preserve"> </w:t>
      </w:r>
      <w:r>
        <w:t>than</w:t>
      </w:r>
      <w:r>
        <w:rPr>
          <w:spacing w:val="60"/>
        </w:rPr>
        <w:t xml:space="preserve"> </w:t>
      </w:r>
      <w:r>
        <w:t>by</w:t>
      </w:r>
      <w:r>
        <w:rPr>
          <w:spacing w:val="59"/>
        </w:rPr>
        <w:t xml:space="preserve"> </w:t>
      </w:r>
      <w:r>
        <w:t>model</w:t>
      </w:r>
      <w:r>
        <w:rPr>
          <w:spacing w:val="60"/>
        </w:rPr>
        <w:t xml:space="preserve"> </w:t>
      </w:r>
      <w:r>
        <w:t>can</w:t>
      </w:r>
      <w:r>
        <w:rPr>
          <w:spacing w:val="60"/>
        </w:rPr>
        <w:t xml:space="preserve"> </w:t>
      </w:r>
      <w:r>
        <w:t>be</w:t>
      </w:r>
      <w:r>
        <w:rPr>
          <w:spacing w:val="59"/>
        </w:rPr>
        <w:t xml:space="preserve"> </w:t>
      </w:r>
      <w:r>
        <w:t>found</w:t>
      </w:r>
      <w:r>
        <w:rPr>
          <w:spacing w:val="60"/>
        </w:rPr>
        <w:t xml:space="preserve"> </w:t>
      </w:r>
      <w:r>
        <w:t>in</w:t>
      </w:r>
      <w:r>
        <w:rPr>
          <w:spacing w:val="60"/>
        </w:rPr>
        <w:t xml:space="preserve"> </w:t>
      </w:r>
      <w:r>
        <w:t>Appendix</w:t>
      </w:r>
      <w:r>
        <w:rPr>
          <w:spacing w:val="59"/>
        </w:rPr>
        <w:t xml:space="preserve"> </w:t>
      </w:r>
      <w:hyperlink w:anchor="_bookmark63" w:history="1">
        <w:r>
          <w:rPr>
            <w:color w:val="0000FF"/>
          </w:rPr>
          <w:t>E.</w:t>
        </w:r>
      </w:hyperlink>
      <w:r>
        <w:t>).</w:t>
      </w:r>
      <w:r>
        <w:rPr>
          <w:spacing w:val="53"/>
        </w:rPr>
        <w:t xml:space="preserve">  </w:t>
      </w:r>
      <w:r>
        <w:t>We</w:t>
      </w:r>
      <w:r>
        <w:rPr>
          <w:spacing w:val="60"/>
        </w:rPr>
        <w:t xml:space="preserve"> </w:t>
      </w:r>
      <w:r>
        <w:t>notice</w:t>
      </w:r>
      <w:r>
        <w:rPr>
          <w:spacing w:val="60"/>
        </w:rPr>
        <w:t xml:space="preserve"> </w:t>
      </w:r>
      <w:r>
        <w:rPr>
          <w:spacing w:val="-4"/>
        </w:rPr>
        <w:t>some</w:t>
      </w:r>
    </w:p>
    <w:p w14:paraId="4488A056" w14:textId="77777777" w:rsidR="00E37508" w:rsidRDefault="00000000">
      <w:pPr>
        <w:pStyle w:val="BodyText"/>
        <w:spacing w:before="5"/>
        <w:rPr>
          <w:sz w:val="5"/>
        </w:rPr>
      </w:pPr>
      <w:r>
        <w:rPr>
          <w:noProof/>
        </w:rPr>
        <mc:AlternateContent>
          <mc:Choice Requires="wps">
            <w:drawing>
              <wp:anchor distT="0" distB="0" distL="0" distR="0" simplePos="0" relativeHeight="487603200" behindDoc="1" locked="0" layoutInCell="1" allowOverlap="1" wp14:anchorId="26EE6D2E" wp14:editId="23DF3DC7">
                <wp:simplePos x="0" y="0"/>
                <wp:positionH relativeFrom="page">
                  <wp:posOffset>899998</wp:posOffset>
                </wp:positionH>
                <wp:positionV relativeFrom="paragraph">
                  <wp:posOffset>55649</wp:posOffset>
                </wp:positionV>
                <wp:extent cx="1440180" cy="127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0180" cy="1270"/>
                        </a:xfrm>
                        <a:custGeom>
                          <a:avLst/>
                          <a:gdLst/>
                          <a:ahLst/>
                          <a:cxnLst/>
                          <a:rect l="l" t="t" r="r" b="b"/>
                          <a:pathLst>
                            <a:path w="1440180">
                              <a:moveTo>
                                <a:pt x="0" y="0"/>
                              </a:moveTo>
                              <a:lnTo>
                                <a:pt x="144000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4218DC" id="Graphic 164" o:spid="_x0000_s1026" style="position:absolute;margin-left:70.85pt;margin-top:4.4pt;width:113.4pt;height:.1pt;z-index:-15713280;visibility:visible;mso-wrap-style:square;mso-wrap-distance-left:0;mso-wrap-distance-top:0;mso-wrap-distance-right:0;mso-wrap-distance-bottom:0;mso-position-horizontal:absolute;mso-position-horizontal-relative:page;mso-position-vertical:absolute;mso-position-vertical-relative:text;v-text-anchor:top" coordsize="14401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" path="m,l1440002,e" filled="f" strokeweight=".14039mm">
                <v:path arrowok="t"/>
                <w10:wrap type="topAndBottom" anchorx="page"/>
              </v:shape>
            </w:pict>
          </mc:Fallback>
        </mc:AlternateContent>
      </w:r>
    </w:p>
    <w:p w14:paraId="487BD118" w14:textId="77777777" w:rsidR="00E37508" w:rsidRDefault="00000000">
      <w:pPr>
        <w:spacing w:before="40"/>
        <w:ind w:left="360"/>
        <w:rPr>
          <w:sz w:val="18"/>
        </w:rPr>
      </w:pPr>
      <w:r>
        <w:rPr>
          <w:position w:val="7"/>
          <w:sz w:val="14"/>
        </w:rPr>
        <w:t>3</w:t>
      </w:r>
      <w:bookmarkStart w:id="266" w:name="_bookmark14"/>
      <w:bookmarkStart w:id="267" w:name="_bookmark15"/>
      <w:bookmarkEnd w:id="266"/>
      <w:bookmarkEnd w:id="267"/>
      <w:r>
        <w:rPr>
          <w:sz w:val="18"/>
        </w:rPr>
        <w:t>We</w:t>
      </w:r>
      <w:r>
        <w:rPr>
          <w:spacing w:val="7"/>
          <w:sz w:val="18"/>
        </w:rPr>
        <w:t xml:space="preserve"> </w:t>
      </w:r>
      <w:r>
        <w:rPr>
          <w:sz w:val="18"/>
        </w:rPr>
        <w:t>remove</w:t>
      </w:r>
      <w:r>
        <w:rPr>
          <w:spacing w:val="8"/>
          <w:sz w:val="18"/>
        </w:rPr>
        <w:t xml:space="preserve"> </w:t>
      </w:r>
      <w:r>
        <w:rPr>
          <w:sz w:val="18"/>
        </w:rPr>
        <w:t>HGBC</w:t>
      </w:r>
      <w:r>
        <w:rPr>
          <w:spacing w:val="8"/>
          <w:sz w:val="18"/>
        </w:rPr>
        <w:t xml:space="preserve"> </w:t>
      </w:r>
      <w:r>
        <w:rPr>
          <w:sz w:val="18"/>
        </w:rPr>
        <w:t>to</w:t>
      </w:r>
      <w:r>
        <w:rPr>
          <w:spacing w:val="8"/>
          <w:sz w:val="18"/>
        </w:rPr>
        <w:t xml:space="preserve"> </w:t>
      </w:r>
      <w:r>
        <w:rPr>
          <w:sz w:val="18"/>
        </w:rPr>
        <w:t>avoid</w:t>
      </w:r>
      <w:r>
        <w:rPr>
          <w:spacing w:val="7"/>
          <w:sz w:val="18"/>
        </w:rPr>
        <w:t xml:space="preserve"> </w:t>
      </w:r>
      <w:r>
        <w:rPr>
          <w:sz w:val="18"/>
        </w:rPr>
        <w:t>perfect</w:t>
      </w:r>
      <w:r>
        <w:rPr>
          <w:spacing w:val="8"/>
          <w:sz w:val="18"/>
        </w:rPr>
        <w:t xml:space="preserve"> </w:t>
      </w:r>
      <w:r>
        <w:rPr>
          <w:sz w:val="18"/>
        </w:rPr>
        <w:t>collinearity</w:t>
      </w:r>
      <w:r>
        <w:rPr>
          <w:spacing w:val="8"/>
          <w:sz w:val="18"/>
        </w:rPr>
        <w:t xml:space="preserve"> </w:t>
      </w:r>
      <w:r>
        <w:rPr>
          <w:sz w:val="18"/>
        </w:rPr>
        <w:t>and</w:t>
      </w:r>
      <w:r>
        <w:rPr>
          <w:spacing w:val="8"/>
          <w:sz w:val="18"/>
        </w:rPr>
        <w:t xml:space="preserve"> </w:t>
      </w:r>
      <w:r>
        <w:rPr>
          <w:sz w:val="18"/>
        </w:rPr>
        <w:t>hence</w:t>
      </w:r>
      <w:r>
        <w:rPr>
          <w:spacing w:val="7"/>
          <w:sz w:val="18"/>
        </w:rPr>
        <w:t xml:space="preserve"> </w:t>
      </w:r>
      <w:r>
        <w:rPr>
          <w:sz w:val="18"/>
        </w:rPr>
        <w:t>treat</w:t>
      </w:r>
      <w:r>
        <w:rPr>
          <w:spacing w:val="8"/>
          <w:sz w:val="18"/>
        </w:rPr>
        <w:t xml:space="preserve"> </w:t>
      </w:r>
      <w:r>
        <w:rPr>
          <w:sz w:val="18"/>
        </w:rPr>
        <w:t>it</w:t>
      </w:r>
      <w:r>
        <w:rPr>
          <w:spacing w:val="8"/>
          <w:sz w:val="18"/>
        </w:rPr>
        <w:t xml:space="preserve"> </w:t>
      </w:r>
      <w:r>
        <w:rPr>
          <w:sz w:val="18"/>
        </w:rPr>
        <w:t>as</w:t>
      </w:r>
      <w:r>
        <w:rPr>
          <w:spacing w:val="8"/>
          <w:sz w:val="18"/>
        </w:rPr>
        <w:t xml:space="preserve"> </w:t>
      </w:r>
      <w:r>
        <w:rPr>
          <w:sz w:val="18"/>
        </w:rPr>
        <w:t>the</w:t>
      </w:r>
      <w:r>
        <w:rPr>
          <w:spacing w:val="7"/>
          <w:sz w:val="18"/>
        </w:rPr>
        <w:t xml:space="preserve"> </w:t>
      </w:r>
      <w:r>
        <w:rPr>
          <w:sz w:val="18"/>
        </w:rPr>
        <w:t>reference</w:t>
      </w:r>
      <w:r>
        <w:rPr>
          <w:spacing w:val="8"/>
          <w:sz w:val="18"/>
        </w:rPr>
        <w:t xml:space="preserve"> </w:t>
      </w:r>
      <w:r>
        <w:rPr>
          <w:spacing w:val="-2"/>
          <w:sz w:val="18"/>
        </w:rPr>
        <w:t>model.</w:t>
      </w:r>
    </w:p>
    <w:p w14:paraId="511154FE" w14:textId="77777777" w:rsidR="00E37508" w:rsidRDefault="00000000">
      <w:pPr>
        <w:spacing w:before="15"/>
        <w:ind w:left="360"/>
        <w:rPr>
          <w:sz w:val="18"/>
        </w:rPr>
      </w:pPr>
      <w:r>
        <w:rPr>
          <w:position w:val="7"/>
          <w:sz w:val="14"/>
        </w:rPr>
        <w:lastRenderedPageBreak/>
        <w:t>4</w:t>
      </w:r>
      <w:bookmarkStart w:id="268" w:name="_bookmark16"/>
      <w:bookmarkEnd w:id="268"/>
      <w:r>
        <w:rPr>
          <w:sz w:val="18"/>
        </w:rPr>
        <w:t>We</w:t>
      </w:r>
      <w:r>
        <w:rPr>
          <w:spacing w:val="13"/>
          <w:sz w:val="18"/>
        </w:rPr>
        <w:t xml:space="preserve"> </w:t>
      </w:r>
      <w:r>
        <w:rPr>
          <w:sz w:val="18"/>
        </w:rPr>
        <w:t>remove</w:t>
      </w:r>
      <w:r>
        <w:rPr>
          <w:spacing w:val="14"/>
          <w:sz w:val="18"/>
        </w:rPr>
        <w:t xml:space="preserve"> </w:t>
      </w:r>
      <w:r>
        <w:rPr>
          <w:sz w:val="18"/>
        </w:rPr>
        <w:t>BIC</w:t>
      </w:r>
      <w:r>
        <w:rPr>
          <w:spacing w:val="13"/>
          <w:sz w:val="18"/>
        </w:rPr>
        <w:t xml:space="preserve"> </w:t>
      </w:r>
      <w:r>
        <w:rPr>
          <w:sz w:val="18"/>
        </w:rPr>
        <w:t>to</w:t>
      </w:r>
      <w:r>
        <w:rPr>
          <w:spacing w:val="14"/>
          <w:sz w:val="18"/>
        </w:rPr>
        <w:t xml:space="preserve"> </w:t>
      </w:r>
      <w:r>
        <w:rPr>
          <w:sz w:val="18"/>
        </w:rPr>
        <w:t>avoid</w:t>
      </w:r>
      <w:r>
        <w:rPr>
          <w:spacing w:val="14"/>
          <w:sz w:val="18"/>
        </w:rPr>
        <w:t xml:space="preserve"> </w:t>
      </w:r>
      <w:r>
        <w:rPr>
          <w:sz w:val="18"/>
        </w:rPr>
        <w:t>perfect</w:t>
      </w:r>
      <w:r>
        <w:rPr>
          <w:spacing w:val="13"/>
          <w:sz w:val="18"/>
        </w:rPr>
        <w:t xml:space="preserve"> </w:t>
      </w:r>
      <w:r>
        <w:rPr>
          <w:sz w:val="18"/>
        </w:rPr>
        <w:t>collinearity</w:t>
      </w:r>
      <w:r>
        <w:rPr>
          <w:spacing w:val="14"/>
          <w:sz w:val="18"/>
        </w:rPr>
        <w:t xml:space="preserve"> </w:t>
      </w:r>
      <w:r>
        <w:rPr>
          <w:sz w:val="18"/>
        </w:rPr>
        <w:t>and</w:t>
      </w:r>
      <w:r>
        <w:rPr>
          <w:spacing w:val="13"/>
          <w:sz w:val="18"/>
        </w:rPr>
        <w:t xml:space="preserve"> </w:t>
      </w:r>
      <w:r>
        <w:rPr>
          <w:sz w:val="18"/>
        </w:rPr>
        <w:t>hence</w:t>
      </w:r>
      <w:r>
        <w:rPr>
          <w:spacing w:val="14"/>
          <w:sz w:val="18"/>
        </w:rPr>
        <w:t xml:space="preserve"> </w:t>
      </w:r>
      <w:r>
        <w:rPr>
          <w:sz w:val="18"/>
        </w:rPr>
        <w:t>treat</w:t>
      </w:r>
      <w:r>
        <w:rPr>
          <w:spacing w:val="14"/>
          <w:sz w:val="18"/>
        </w:rPr>
        <w:t xml:space="preserve"> </w:t>
      </w:r>
      <w:r>
        <w:rPr>
          <w:sz w:val="18"/>
        </w:rPr>
        <w:t>it</w:t>
      </w:r>
      <w:r>
        <w:rPr>
          <w:spacing w:val="13"/>
          <w:sz w:val="18"/>
        </w:rPr>
        <w:t xml:space="preserve"> </w:t>
      </w:r>
      <w:r>
        <w:rPr>
          <w:sz w:val="18"/>
        </w:rPr>
        <w:t>as</w:t>
      </w:r>
      <w:r>
        <w:rPr>
          <w:spacing w:val="14"/>
          <w:sz w:val="18"/>
        </w:rPr>
        <w:t xml:space="preserve"> </w:t>
      </w:r>
      <w:r>
        <w:rPr>
          <w:sz w:val="18"/>
        </w:rPr>
        <w:t>the</w:t>
      </w:r>
      <w:r>
        <w:rPr>
          <w:spacing w:val="14"/>
          <w:sz w:val="18"/>
        </w:rPr>
        <w:t xml:space="preserve"> </w:t>
      </w:r>
      <w:r>
        <w:rPr>
          <w:sz w:val="18"/>
        </w:rPr>
        <w:t>reference</w:t>
      </w:r>
      <w:r>
        <w:rPr>
          <w:spacing w:val="13"/>
          <w:sz w:val="18"/>
        </w:rPr>
        <w:t xml:space="preserve"> </w:t>
      </w:r>
      <w:r>
        <w:rPr>
          <w:spacing w:val="-2"/>
          <w:sz w:val="18"/>
        </w:rPr>
        <w:t>model.</w:t>
      </w:r>
    </w:p>
    <w:p w14:paraId="20F674DC" w14:textId="77777777" w:rsidR="00E37508" w:rsidRDefault="00000000">
      <w:pPr>
        <w:spacing w:before="14"/>
        <w:ind w:left="360"/>
        <w:rPr>
          <w:sz w:val="18"/>
        </w:rPr>
      </w:pPr>
      <w:r>
        <w:rPr>
          <w:position w:val="7"/>
          <w:sz w:val="14"/>
        </w:rPr>
        <w:t>5</w:t>
      </w:r>
      <w:r>
        <w:rPr>
          <w:sz w:val="18"/>
        </w:rPr>
        <w:t>We</w:t>
      </w:r>
      <w:r>
        <w:rPr>
          <w:spacing w:val="25"/>
          <w:sz w:val="18"/>
        </w:rPr>
        <w:t xml:space="preserve"> </w:t>
      </w:r>
      <w:r>
        <w:rPr>
          <w:sz w:val="18"/>
        </w:rPr>
        <w:t>remove</w:t>
      </w:r>
      <w:r>
        <w:rPr>
          <w:spacing w:val="25"/>
          <w:sz w:val="18"/>
        </w:rPr>
        <w:t xml:space="preserve"> </w:t>
      </w:r>
      <w:r>
        <w:rPr>
          <w:sz w:val="18"/>
        </w:rPr>
        <w:t>Accessible</w:t>
      </w:r>
      <w:r>
        <w:rPr>
          <w:spacing w:val="77"/>
          <w:sz w:val="18"/>
        </w:rPr>
        <w:t xml:space="preserve"> </w:t>
      </w:r>
      <w:r>
        <w:rPr>
          <w:sz w:val="18"/>
        </w:rPr>
        <w:t>suburbia</w:t>
      </w:r>
      <w:r>
        <w:rPr>
          <w:spacing w:val="25"/>
          <w:sz w:val="18"/>
        </w:rPr>
        <w:t xml:space="preserve"> </w:t>
      </w:r>
      <w:r>
        <w:rPr>
          <w:sz w:val="18"/>
        </w:rPr>
        <w:t>to</w:t>
      </w:r>
      <w:r>
        <w:rPr>
          <w:spacing w:val="25"/>
          <w:sz w:val="18"/>
        </w:rPr>
        <w:t xml:space="preserve"> </w:t>
      </w:r>
      <w:r>
        <w:rPr>
          <w:sz w:val="18"/>
        </w:rPr>
        <w:t>avoid</w:t>
      </w:r>
      <w:r>
        <w:rPr>
          <w:spacing w:val="26"/>
          <w:sz w:val="18"/>
        </w:rPr>
        <w:t xml:space="preserve"> </w:t>
      </w:r>
      <w:r>
        <w:rPr>
          <w:sz w:val="18"/>
        </w:rPr>
        <w:t>perfect</w:t>
      </w:r>
      <w:r>
        <w:rPr>
          <w:spacing w:val="25"/>
          <w:sz w:val="18"/>
        </w:rPr>
        <w:t xml:space="preserve"> </w:t>
      </w:r>
      <w:r>
        <w:rPr>
          <w:sz w:val="18"/>
        </w:rPr>
        <w:t>collinearity</w:t>
      </w:r>
      <w:r>
        <w:rPr>
          <w:spacing w:val="25"/>
          <w:sz w:val="18"/>
        </w:rPr>
        <w:t xml:space="preserve"> </w:t>
      </w:r>
      <w:r>
        <w:rPr>
          <w:sz w:val="18"/>
        </w:rPr>
        <w:t>and</w:t>
      </w:r>
      <w:r>
        <w:rPr>
          <w:spacing w:val="25"/>
          <w:sz w:val="18"/>
        </w:rPr>
        <w:t xml:space="preserve"> </w:t>
      </w:r>
      <w:r>
        <w:rPr>
          <w:sz w:val="18"/>
        </w:rPr>
        <w:t>hence</w:t>
      </w:r>
      <w:r>
        <w:rPr>
          <w:spacing w:val="26"/>
          <w:sz w:val="18"/>
        </w:rPr>
        <w:t xml:space="preserve"> </w:t>
      </w:r>
      <w:r>
        <w:rPr>
          <w:sz w:val="18"/>
        </w:rPr>
        <w:t>treat</w:t>
      </w:r>
      <w:r>
        <w:rPr>
          <w:spacing w:val="25"/>
          <w:sz w:val="18"/>
        </w:rPr>
        <w:t xml:space="preserve"> </w:t>
      </w:r>
      <w:r>
        <w:rPr>
          <w:sz w:val="18"/>
        </w:rPr>
        <w:t>it</w:t>
      </w:r>
      <w:r>
        <w:rPr>
          <w:spacing w:val="25"/>
          <w:sz w:val="18"/>
        </w:rPr>
        <w:t xml:space="preserve"> </w:t>
      </w:r>
      <w:r>
        <w:rPr>
          <w:sz w:val="18"/>
        </w:rPr>
        <w:t>as</w:t>
      </w:r>
      <w:r>
        <w:rPr>
          <w:spacing w:val="25"/>
          <w:sz w:val="18"/>
        </w:rPr>
        <w:t xml:space="preserve"> </w:t>
      </w:r>
      <w:r>
        <w:rPr>
          <w:sz w:val="18"/>
        </w:rPr>
        <w:t>the</w:t>
      </w:r>
      <w:r>
        <w:rPr>
          <w:spacing w:val="26"/>
          <w:sz w:val="18"/>
        </w:rPr>
        <w:t xml:space="preserve"> </w:t>
      </w:r>
      <w:r>
        <w:rPr>
          <w:sz w:val="18"/>
        </w:rPr>
        <w:t>reference</w:t>
      </w:r>
      <w:r>
        <w:rPr>
          <w:spacing w:val="25"/>
          <w:sz w:val="18"/>
        </w:rPr>
        <w:t xml:space="preserve"> </w:t>
      </w:r>
      <w:r>
        <w:rPr>
          <w:spacing w:val="-2"/>
          <w:sz w:val="18"/>
        </w:rPr>
        <w:t>model.</w:t>
      </w:r>
    </w:p>
    <w:p w14:paraId="29EDD492" w14:textId="77777777" w:rsidR="00E37508" w:rsidRDefault="00E37508">
      <w:pPr>
        <w:rPr>
          <w:sz w:val="18"/>
        </w:rPr>
        <w:sectPr w:rsidR="00E37508">
          <w:pgSz w:w="12240" w:h="15840"/>
          <w:pgMar w:top="1360" w:right="680" w:bottom="760" w:left="1300" w:header="0" w:footer="565" w:gutter="0"/>
          <w:cols w:space="720"/>
        </w:sectPr>
      </w:pPr>
    </w:p>
    <w:p w14:paraId="2400A4CE" w14:textId="77777777" w:rsidR="00E37508" w:rsidRDefault="00E37508">
      <w:pPr>
        <w:pStyle w:val="BodyText"/>
        <w:rPr>
          <w:sz w:val="20"/>
        </w:rPr>
      </w:pPr>
    </w:p>
    <w:p w14:paraId="47BF3C6A" w14:textId="77777777" w:rsidR="00E37508" w:rsidRDefault="00E37508">
      <w:pPr>
        <w:pStyle w:val="BodyText"/>
        <w:rPr>
          <w:sz w:val="20"/>
        </w:rPr>
      </w:pPr>
    </w:p>
    <w:p w14:paraId="0E7D9696" w14:textId="77777777" w:rsidR="00E37508" w:rsidRDefault="00E37508">
      <w:pPr>
        <w:pStyle w:val="BodyText"/>
        <w:rPr>
          <w:sz w:val="20"/>
        </w:rPr>
      </w:pPr>
    </w:p>
    <w:p w14:paraId="0306B770" w14:textId="77777777" w:rsidR="00E37508" w:rsidRDefault="00E37508">
      <w:pPr>
        <w:pStyle w:val="BodyText"/>
        <w:rPr>
          <w:sz w:val="20"/>
        </w:rPr>
      </w:pPr>
    </w:p>
    <w:p w14:paraId="33B7E6FB" w14:textId="77777777" w:rsidR="00E37508" w:rsidRDefault="00E37508">
      <w:pPr>
        <w:pStyle w:val="BodyText"/>
        <w:rPr>
          <w:sz w:val="20"/>
        </w:rPr>
      </w:pPr>
    </w:p>
    <w:p w14:paraId="3124F3DE" w14:textId="77777777" w:rsidR="00E37508" w:rsidRDefault="00E37508">
      <w:pPr>
        <w:pStyle w:val="BodyText"/>
        <w:rPr>
          <w:sz w:val="20"/>
        </w:rPr>
      </w:pPr>
    </w:p>
    <w:p w14:paraId="71AC5D78" w14:textId="77777777" w:rsidR="00E37508" w:rsidRDefault="00E37508">
      <w:pPr>
        <w:pStyle w:val="BodyText"/>
        <w:rPr>
          <w:sz w:val="20"/>
        </w:rPr>
      </w:pPr>
    </w:p>
    <w:p w14:paraId="7C8AABEB" w14:textId="77777777" w:rsidR="00E37508" w:rsidRDefault="00E37508">
      <w:pPr>
        <w:pStyle w:val="BodyText"/>
        <w:rPr>
          <w:sz w:val="20"/>
        </w:rPr>
      </w:pPr>
    </w:p>
    <w:p w14:paraId="6EF242CA" w14:textId="77777777" w:rsidR="00E37508" w:rsidRDefault="00E37508">
      <w:pPr>
        <w:pStyle w:val="BodyText"/>
        <w:rPr>
          <w:sz w:val="20"/>
        </w:rPr>
      </w:pPr>
    </w:p>
    <w:p w14:paraId="5EF9394A" w14:textId="77777777" w:rsidR="00E37508" w:rsidRDefault="00E37508">
      <w:pPr>
        <w:pStyle w:val="BodyText"/>
        <w:rPr>
          <w:sz w:val="20"/>
        </w:rPr>
      </w:pPr>
    </w:p>
    <w:p w14:paraId="1A17BA1B" w14:textId="77777777" w:rsidR="00E37508" w:rsidRDefault="00E37508">
      <w:pPr>
        <w:pStyle w:val="BodyText"/>
        <w:spacing w:before="1"/>
        <w:rPr>
          <w:sz w:val="20"/>
        </w:r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39F1B153" w14:textId="77777777">
        <w:trPr>
          <w:trHeight w:val="366"/>
        </w:trPr>
        <w:tc>
          <w:tcPr>
            <w:tcW w:w="3618" w:type="dxa"/>
            <w:tcBorders>
              <w:top w:val="single" w:sz="8" w:space="0" w:color="000000"/>
              <w:bottom w:val="single" w:sz="6" w:space="0" w:color="000000"/>
            </w:tcBorders>
          </w:tcPr>
          <w:p w14:paraId="1B4B58B4"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3496C264" w14:textId="77777777" w:rsidR="00E37508" w:rsidRDefault="00000000">
            <w:pPr>
              <w:pStyle w:val="TableParagraph"/>
              <w:spacing w:before="40" w:line="240" w:lineRule="auto"/>
              <w:ind w:left="119"/>
              <w:jc w:val="left"/>
            </w:pPr>
            <w:bookmarkStart w:id="269" w:name="_bookmark17"/>
            <w:bookmarkEnd w:id="269"/>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16AC375E"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67D4DE19"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6C5953D3" w14:textId="77777777" w:rsidR="00E37508" w:rsidRDefault="00000000">
            <w:pPr>
              <w:pStyle w:val="TableParagraph"/>
              <w:spacing w:before="40" w:line="240" w:lineRule="auto"/>
              <w:ind w:right="121"/>
              <w:jc w:val="right"/>
            </w:pPr>
            <w:r>
              <w:rPr>
                <w:spacing w:val="-2"/>
                <w:w w:val="115"/>
              </w:rPr>
              <w:t>M.O.R</w:t>
            </w:r>
          </w:p>
        </w:tc>
      </w:tr>
      <w:tr w:rsidR="00E37508" w14:paraId="2028E338" w14:textId="77777777">
        <w:trPr>
          <w:trHeight w:val="312"/>
        </w:trPr>
        <w:tc>
          <w:tcPr>
            <w:tcW w:w="3618" w:type="dxa"/>
            <w:tcBorders>
              <w:top w:val="single" w:sz="6" w:space="0" w:color="000000"/>
            </w:tcBorders>
          </w:tcPr>
          <w:p w14:paraId="082C97BF" w14:textId="77777777" w:rsidR="00E37508" w:rsidRDefault="00000000">
            <w:pPr>
              <w:pStyle w:val="TableParagraph"/>
              <w:spacing w:before="39" w:line="253" w:lineRule="exact"/>
              <w:ind w:left="119"/>
              <w:jc w:val="left"/>
            </w:pPr>
            <w:r>
              <w:rPr>
                <w:spacing w:val="-2"/>
              </w:rPr>
              <w:t>maxprob</w:t>
            </w:r>
          </w:p>
        </w:tc>
        <w:tc>
          <w:tcPr>
            <w:tcW w:w="1171" w:type="dxa"/>
            <w:tcBorders>
              <w:top w:val="single" w:sz="6" w:space="0" w:color="000000"/>
            </w:tcBorders>
          </w:tcPr>
          <w:p w14:paraId="31C61EA7"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1892C336" w14:textId="77777777" w:rsidR="00E37508" w:rsidRDefault="00000000">
            <w:pPr>
              <w:pStyle w:val="TableParagraph"/>
              <w:spacing w:before="39" w:line="253" w:lineRule="exact"/>
              <w:ind w:right="119"/>
              <w:jc w:val="right"/>
            </w:pPr>
            <w:r>
              <w:rPr>
                <w:spacing w:val="-4"/>
              </w:rPr>
              <w:t>0.30</w:t>
            </w:r>
          </w:p>
        </w:tc>
        <w:tc>
          <w:tcPr>
            <w:tcW w:w="692" w:type="dxa"/>
            <w:tcBorders>
              <w:top w:val="single" w:sz="6" w:space="0" w:color="000000"/>
            </w:tcBorders>
          </w:tcPr>
          <w:p w14:paraId="5157C097" w14:textId="77777777" w:rsidR="00E37508" w:rsidRDefault="00000000">
            <w:pPr>
              <w:pStyle w:val="TableParagraph"/>
              <w:spacing w:before="39" w:line="253" w:lineRule="exact"/>
              <w:ind w:left="67" w:right="2"/>
            </w:pPr>
            <w:r>
              <w:rPr>
                <w:spacing w:val="-4"/>
              </w:rPr>
              <w:t>0.32</w:t>
            </w:r>
          </w:p>
        </w:tc>
        <w:tc>
          <w:tcPr>
            <w:tcW w:w="873" w:type="dxa"/>
            <w:tcBorders>
              <w:top w:val="single" w:sz="6" w:space="0" w:color="000000"/>
            </w:tcBorders>
          </w:tcPr>
          <w:p w14:paraId="2E842FC2" w14:textId="77777777" w:rsidR="00E37508" w:rsidRDefault="00000000">
            <w:pPr>
              <w:pStyle w:val="TableParagraph"/>
              <w:spacing w:before="39" w:line="253" w:lineRule="exact"/>
              <w:ind w:right="121"/>
              <w:jc w:val="right"/>
            </w:pPr>
            <w:r>
              <w:rPr>
                <w:spacing w:val="-4"/>
              </w:rPr>
              <w:t>0.29</w:t>
            </w:r>
          </w:p>
        </w:tc>
      </w:tr>
      <w:tr w:rsidR="00E37508" w14:paraId="04F54D3D" w14:textId="77777777">
        <w:trPr>
          <w:trHeight w:val="270"/>
        </w:trPr>
        <w:tc>
          <w:tcPr>
            <w:tcW w:w="3618" w:type="dxa"/>
          </w:tcPr>
          <w:p w14:paraId="5BA1A898" w14:textId="77777777" w:rsidR="00E37508" w:rsidRDefault="00E37508">
            <w:pPr>
              <w:pStyle w:val="TableParagraph"/>
              <w:spacing w:line="240" w:lineRule="auto"/>
              <w:jc w:val="left"/>
              <w:rPr>
                <w:rFonts w:ascii="Times New Roman"/>
                <w:sz w:val="20"/>
              </w:rPr>
            </w:pPr>
          </w:p>
        </w:tc>
        <w:tc>
          <w:tcPr>
            <w:tcW w:w="1171" w:type="dxa"/>
          </w:tcPr>
          <w:p w14:paraId="63CDB379" w14:textId="77777777" w:rsidR="00E37508" w:rsidRDefault="00000000">
            <w:pPr>
              <w:pStyle w:val="TableParagraph"/>
              <w:ind w:left="119"/>
              <w:jc w:val="left"/>
            </w:pPr>
            <w:r>
              <w:rPr>
                <w:spacing w:val="-5"/>
              </w:rPr>
              <w:t>16</w:t>
            </w:r>
          </w:p>
        </w:tc>
        <w:tc>
          <w:tcPr>
            <w:tcW w:w="765" w:type="dxa"/>
          </w:tcPr>
          <w:p w14:paraId="656B0425" w14:textId="77777777" w:rsidR="00E37508" w:rsidRDefault="00000000">
            <w:pPr>
              <w:pStyle w:val="TableParagraph"/>
              <w:ind w:right="119"/>
              <w:jc w:val="right"/>
            </w:pPr>
            <w:r>
              <w:rPr>
                <w:spacing w:val="-4"/>
              </w:rPr>
              <w:t>0.27</w:t>
            </w:r>
          </w:p>
        </w:tc>
        <w:tc>
          <w:tcPr>
            <w:tcW w:w="692" w:type="dxa"/>
          </w:tcPr>
          <w:p w14:paraId="558ADB74" w14:textId="77777777" w:rsidR="00E37508" w:rsidRDefault="00000000">
            <w:pPr>
              <w:pStyle w:val="TableParagraph"/>
              <w:ind w:left="67" w:right="2"/>
            </w:pPr>
            <w:r>
              <w:rPr>
                <w:spacing w:val="-4"/>
              </w:rPr>
              <w:t>0.35</w:t>
            </w:r>
          </w:p>
        </w:tc>
        <w:tc>
          <w:tcPr>
            <w:tcW w:w="873" w:type="dxa"/>
          </w:tcPr>
          <w:p w14:paraId="4B11CD14" w14:textId="77777777" w:rsidR="00E37508" w:rsidRDefault="00000000">
            <w:pPr>
              <w:pStyle w:val="TableParagraph"/>
              <w:ind w:right="121"/>
              <w:jc w:val="right"/>
            </w:pPr>
            <w:r>
              <w:rPr>
                <w:spacing w:val="-4"/>
              </w:rPr>
              <w:t>0.28</w:t>
            </w:r>
          </w:p>
        </w:tc>
      </w:tr>
      <w:tr w:rsidR="00E37508" w14:paraId="664032D7" w14:textId="77777777">
        <w:trPr>
          <w:trHeight w:val="270"/>
        </w:trPr>
        <w:tc>
          <w:tcPr>
            <w:tcW w:w="3618" w:type="dxa"/>
          </w:tcPr>
          <w:p w14:paraId="51A0CFE3" w14:textId="77777777" w:rsidR="00E37508" w:rsidRDefault="00E37508">
            <w:pPr>
              <w:pStyle w:val="TableParagraph"/>
              <w:spacing w:line="240" w:lineRule="auto"/>
              <w:jc w:val="left"/>
              <w:rPr>
                <w:rFonts w:ascii="Times New Roman"/>
                <w:sz w:val="20"/>
              </w:rPr>
            </w:pPr>
          </w:p>
        </w:tc>
        <w:tc>
          <w:tcPr>
            <w:tcW w:w="1171" w:type="dxa"/>
          </w:tcPr>
          <w:p w14:paraId="2154102F" w14:textId="77777777" w:rsidR="00E37508" w:rsidRDefault="00000000">
            <w:pPr>
              <w:pStyle w:val="TableParagraph"/>
              <w:ind w:left="119"/>
              <w:jc w:val="left"/>
            </w:pPr>
            <w:r>
              <w:rPr>
                <w:spacing w:val="-5"/>
              </w:rPr>
              <w:t>32</w:t>
            </w:r>
          </w:p>
        </w:tc>
        <w:tc>
          <w:tcPr>
            <w:tcW w:w="765" w:type="dxa"/>
          </w:tcPr>
          <w:p w14:paraId="30FD90F3" w14:textId="77777777" w:rsidR="00E37508" w:rsidRDefault="00000000">
            <w:pPr>
              <w:pStyle w:val="TableParagraph"/>
              <w:ind w:right="119"/>
              <w:jc w:val="right"/>
            </w:pPr>
            <w:r>
              <w:rPr>
                <w:spacing w:val="-4"/>
              </w:rPr>
              <w:t>0.42</w:t>
            </w:r>
          </w:p>
        </w:tc>
        <w:tc>
          <w:tcPr>
            <w:tcW w:w="692" w:type="dxa"/>
          </w:tcPr>
          <w:p w14:paraId="0AAE84C2" w14:textId="77777777" w:rsidR="00E37508" w:rsidRDefault="00000000">
            <w:pPr>
              <w:pStyle w:val="TableParagraph"/>
              <w:ind w:left="67" w:right="2"/>
            </w:pPr>
            <w:r>
              <w:rPr>
                <w:spacing w:val="-4"/>
              </w:rPr>
              <w:t>0.34</w:t>
            </w:r>
          </w:p>
        </w:tc>
        <w:tc>
          <w:tcPr>
            <w:tcW w:w="873" w:type="dxa"/>
          </w:tcPr>
          <w:p w14:paraId="6427CF15" w14:textId="77777777" w:rsidR="00E37508" w:rsidRDefault="00000000">
            <w:pPr>
              <w:pStyle w:val="TableParagraph"/>
              <w:ind w:right="121"/>
              <w:jc w:val="right"/>
            </w:pPr>
            <w:r>
              <w:rPr>
                <w:spacing w:val="-4"/>
              </w:rPr>
              <w:t>0.35</w:t>
            </w:r>
          </w:p>
        </w:tc>
      </w:tr>
      <w:tr w:rsidR="00E37508" w14:paraId="10D936BD" w14:textId="77777777">
        <w:trPr>
          <w:trHeight w:val="264"/>
        </w:trPr>
        <w:tc>
          <w:tcPr>
            <w:tcW w:w="3618" w:type="dxa"/>
            <w:tcBorders>
              <w:bottom w:val="single" w:sz="8" w:space="0" w:color="000000"/>
            </w:tcBorders>
          </w:tcPr>
          <w:p w14:paraId="47EB569E"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A66D68C" w14:textId="77777777" w:rsidR="00E37508" w:rsidRDefault="00000000">
            <w:pPr>
              <w:pStyle w:val="TableParagraph"/>
              <w:spacing w:line="256" w:lineRule="exact"/>
              <w:ind w:left="119"/>
              <w:jc w:val="left"/>
            </w:pPr>
            <w:r>
              <w:rPr>
                <w:spacing w:val="-5"/>
              </w:rPr>
              <w:t>64</w:t>
            </w:r>
          </w:p>
        </w:tc>
        <w:tc>
          <w:tcPr>
            <w:tcW w:w="765" w:type="dxa"/>
          </w:tcPr>
          <w:p w14:paraId="464188F5" w14:textId="77777777" w:rsidR="00E37508" w:rsidRDefault="00000000">
            <w:pPr>
              <w:pStyle w:val="TableParagraph"/>
              <w:spacing w:line="244" w:lineRule="exact"/>
              <w:ind w:right="119"/>
              <w:jc w:val="right"/>
              <w:rPr>
                <w:rFonts w:ascii="Calibri"/>
                <w:i/>
              </w:rPr>
            </w:pPr>
            <w:r>
              <w:rPr>
                <w:rFonts w:ascii="Calibri"/>
                <w:i/>
                <w:spacing w:val="-4"/>
                <w:w w:val="105"/>
              </w:rPr>
              <w:t>0</w:t>
            </w:r>
            <w:r>
              <w:rPr>
                <w:i/>
                <w:spacing w:val="-4"/>
                <w:w w:val="105"/>
              </w:rPr>
              <w:t>.</w:t>
            </w:r>
            <w:r>
              <w:rPr>
                <w:rFonts w:ascii="Calibri"/>
                <w:i/>
                <w:spacing w:val="-4"/>
                <w:w w:val="105"/>
              </w:rPr>
              <w:t>50</w:t>
            </w:r>
          </w:p>
        </w:tc>
        <w:tc>
          <w:tcPr>
            <w:tcW w:w="692" w:type="dxa"/>
          </w:tcPr>
          <w:p w14:paraId="5B2FFF83" w14:textId="77777777" w:rsidR="00E37508" w:rsidRDefault="00000000">
            <w:pPr>
              <w:pStyle w:val="TableParagraph"/>
              <w:spacing w:line="244" w:lineRule="exact"/>
              <w:ind w:left="67" w:right="2"/>
            </w:pPr>
            <w:r>
              <w:rPr>
                <w:spacing w:val="-4"/>
              </w:rPr>
              <w:t>0.46</w:t>
            </w:r>
          </w:p>
        </w:tc>
        <w:tc>
          <w:tcPr>
            <w:tcW w:w="873" w:type="dxa"/>
          </w:tcPr>
          <w:p w14:paraId="5B6A1CA1" w14:textId="77777777" w:rsidR="00E37508"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E37508" w14:paraId="52D6D22A" w14:textId="77777777">
        <w:trPr>
          <w:trHeight w:val="257"/>
        </w:trPr>
        <w:tc>
          <w:tcPr>
            <w:tcW w:w="3618" w:type="dxa"/>
            <w:tcBorders>
              <w:top w:val="single" w:sz="8" w:space="0" w:color="000000"/>
            </w:tcBorders>
          </w:tcPr>
          <w:p w14:paraId="7815B9DD" w14:textId="77777777" w:rsidR="00E37508" w:rsidRDefault="00000000">
            <w:pPr>
              <w:pStyle w:val="TableParagraph"/>
              <w:spacing w:line="215" w:lineRule="exact"/>
              <w:ind w:left="119"/>
              <w:jc w:val="left"/>
            </w:pPr>
            <w:r>
              <w:rPr>
                <w:spacing w:val="-2"/>
              </w:rPr>
              <w:t>logite</w:t>
            </w:r>
          </w:p>
        </w:tc>
        <w:tc>
          <w:tcPr>
            <w:tcW w:w="1171" w:type="dxa"/>
            <w:tcBorders>
              <w:top w:val="single" w:sz="8" w:space="0" w:color="000000"/>
            </w:tcBorders>
          </w:tcPr>
          <w:p w14:paraId="74883EE1" w14:textId="77777777" w:rsidR="00E37508" w:rsidRDefault="00000000">
            <w:pPr>
              <w:pStyle w:val="TableParagraph"/>
              <w:spacing w:line="215" w:lineRule="exact"/>
              <w:ind w:left="119"/>
              <w:jc w:val="left"/>
            </w:pPr>
            <w:r>
              <w:rPr>
                <w:spacing w:val="-10"/>
              </w:rPr>
              <w:t>8</w:t>
            </w:r>
          </w:p>
        </w:tc>
        <w:tc>
          <w:tcPr>
            <w:tcW w:w="765" w:type="dxa"/>
          </w:tcPr>
          <w:p w14:paraId="29E137A6" w14:textId="77777777" w:rsidR="00E37508" w:rsidRDefault="00000000">
            <w:pPr>
              <w:pStyle w:val="TableParagraph"/>
              <w:spacing w:line="238" w:lineRule="exact"/>
              <w:ind w:right="119"/>
              <w:jc w:val="right"/>
            </w:pPr>
            <w:r>
              <w:rPr>
                <w:spacing w:val="-4"/>
              </w:rPr>
              <w:t>0.32</w:t>
            </w:r>
          </w:p>
        </w:tc>
        <w:tc>
          <w:tcPr>
            <w:tcW w:w="692" w:type="dxa"/>
          </w:tcPr>
          <w:p w14:paraId="4020A329" w14:textId="77777777" w:rsidR="00E37508" w:rsidRDefault="00000000">
            <w:pPr>
              <w:pStyle w:val="TableParagraph"/>
              <w:spacing w:line="238" w:lineRule="exact"/>
              <w:ind w:left="67" w:right="2"/>
            </w:pPr>
            <w:r>
              <w:rPr>
                <w:spacing w:val="-4"/>
              </w:rPr>
              <w:t>0.35</w:t>
            </w:r>
          </w:p>
        </w:tc>
        <w:tc>
          <w:tcPr>
            <w:tcW w:w="873" w:type="dxa"/>
          </w:tcPr>
          <w:p w14:paraId="3F203D27" w14:textId="77777777" w:rsidR="00E37508" w:rsidRDefault="00000000">
            <w:pPr>
              <w:pStyle w:val="TableParagraph"/>
              <w:spacing w:line="238" w:lineRule="exact"/>
              <w:ind w:right="121"/>
              <w:jc w:val="right"/>
            </w:pPr>
            <w:r>
              <w:rPr>
                <w:spacing w:val="-4"/>
              </w:rPr>
              <w:t>0.31</w:t>
            </w:r>
          </w:p>
        </w:tc>
      </w:tr>
      <w:tr w:rsidR="00E37508" w14:paraId="79397936" w14:textId="77777777">
        <w:trPr>
          <w:trHeight w:val="270"/>
        </w:trPr>
        <w:tc>
          <w:tcPr>
            <w:tcW w:w="3618" w:type="dxa"/>
          </w:tcPr>
          <w:p w14:paraId="16497CA9" w14:textId="77777777" w:rsidR="00E37508" w:rsidRDefault="00E37508">
            <w:pPr>
              <w:pStyle w:val="TableParagraph"/>
              <w:spacing w:line="240" w:lineRule="auto"/>
              <w:jc w:val="left"/>
              <w:rPr>
                <w:rFonts w:ascii="Times New Roman"/>
                <w:sz w:val="20"/>
              </w:rPr>
            </w:pPr>
          </w:p>
        </w:tc>
        <w:tc>
          <w:tcPr>
            <w:tcW w:w="1171" w:type="dxa"/>
          </w:tcPr>
          <w:p w14:paraId="1C402C59" w14:textId="77777777" w:rsidR="00E37508" w:rsidRDefault="00000000">
            <w:pPr>
              <w:pStyle w:val="TableParagraph"/>
              <w:ind w:left="119"/>
              <w:jc w:val="left"/>
            </w:pPr>
            <w:r>
              <w:rPr>
                <w:spacing w:val="-5"/>
              </w:rPr>
              <w:t>16</w:t>
            </w:r>
          </w:p>
        </w:tc>
        <w:tc>
          <w:tcPr>
            <w:tcW w:w="765" w:type="dxa"/>
          </w:tcPr>
          <w:p w14:paraId="64F21AB6" w14:textId="77777777" w:rsidR="00E37508" w:rsidRDefault="00000000">
            <w:pPr>
              <w:pStyle w:val="TableParagraph"/>
              <w:ind w:right="119"/>
              <w:jc w:val="right"/>
            </w:pPr>
            <w:r>
              <w:rPr>
                <w:spacing w:val="-4"/>
              </w:rPr>
              <w:t>0.36</w:t>
            </w:r>
          </w:p>
        </w:tc>
        <w:tc>
          <w:tcPr>
            <w:tcW w:w="692" w:type="dxa"/>
          </w:tcPr>
          <w:p w14:paraId="36F7A3CA" w14:textId="77777777" w:rsidR="00E37508" w:rsidRDefault="00000000">
            <w:pPr>
              <w:pStyle w:val="TableParagraph"/>
              <w:ind w:left="67" w:right="2"/>
            </w:pPr>
            <w:r>
              <w:rPr>
                <w:spacing w:val="-4"/>
              </w:rPr>
              <w:t>0.36</w:t>
            </w:r>
          </w:p>
        </w:tc>
        <w:tc>
          <w:tcPr>
            <w:tcW w:w="873" w:type="dxa"/>
          </w:tcPr>
          <w:p w14:paraId="555356E5" w14:textId="77777777" w:rsidR="00E37508" w:rsidRDefault="00000000">
            <w:pPr>
              <w:pStyle w:val="TableParagraph"/>
              <w:ind w:right="121"/>
              <w:jc w:val="right"/>
            </w:pPr>
            <w:r>
              <w:rPr>
                <w:spacing w:val="-4"/>
              </w:rPr>
              <w:t>0.31</w:t>
            </w:r>
          </w:p>
        </w:tc>
      </w:tr>
      <w:tr w:rsidR="00E37508" w14:paraId="726EEB63" w14:textId="77777777">
        <w:trPr>
          <w:trHeight w:val="270"/>
        </w:trPr>
        <w:tc>
          <w:tcPr>
            <w:tcW w:w="3618" w:type="dxa"/>
          </w:tcPr>
          <w:p w14:paraId="2CEC0DA5" w14:textId="77777777" w:rsidR="00E37508" w:rsidRDefault="00E37508">
            <w:pPr>
              <w:pStyle w:val="TableParagraph"/>
              <w:spacing w:line="240" w:lineRule="auto"/>
              <w:jc w:val="left"/>
              <w:rPr>
                <w:rFonts w:ascii="Times New Roman"/>
                <w:sz w:val="20"/>
              </w:rPr>
            </w:pPr>
          </w:p>
        </w:tc>
        <w:tc>
          <w:tcPr>
            <w:tcW w:w="1171" w:type="dxa"/>
          </w:tcPr>
          <w:p w14:paraId="76D44489" w14:textId="77777777" w:rsidR="00E37508" w:rsidRDefault="00000000">
            <w:pPr>
              <w:pStyle w:val="TableParagraph"/>
              <w:ind w:left="119"/>
              <w:jc w:val="left"/>
            </w:pPr>
            <w:r>
              <w:rPr>
                <w:spacing w:val="-5"/>
              </w:rPr>
              <w:t>32</w:t>
            </w:r>
          </w:p>
        </w:tc>
        <w:tc>
          <w:tcPr>
            <w:tcW w:w="765" w:type="dxa"/>
          </w:tcPr>
          <w:p w14:paraId="4856348E" w14:textId="77777777" w:rsidR="00E37508" w:rsidRDefault="00000000">
            <w:pPr>
              <w:pStyle w:val="TableParagraph"/>
              <w:ind w:right="119"/>
              <w:jc w:val="right"/>
            </w:pPr>
            <w:r>
              <w:rPr>
                <w:spacing w:val="-4"/>
              </w:rPr>
              <w:t>0.46</w:t>
            </w:r>
          </w:p>
        </w:tc>
        <w:tc>
          <w:tcPr>
            <w:tcW w:w="692" w:type="dxa"/>
          </w:tcPr>
          <w:p w14:paraId="2E2AFDEF" w14:textId="77777777" w:rsidR="00E37508" w:rsidRDefault="00000000">
            <w:pPr>
              <w:pStyle w:val="TableParagraph"/>
              <w:ind w:left="67" w:right="2"/>
            </w:pPr>
            <w:r>
              <w:rPr>
                <w:spacing w:val="-4"/>
              </w:rPr>
              <w:t>0.36</w:t>
            </w:r>
          </w:p>
        </w:tc>
        <w:tc>
          <w:tcPr>
            <w:tcW w:w="873" w:type="dxa"/>
          </w:tcPr>
          <w:p w14:paraId="425C8534" w14:textId="77777777" w:rsidR="00E37508" w:rsidRDefault="00000000">
            <w:pPr>
              <w:pStyle w:val="TableParagraph"/>
              <w:ind w:right="121"/>
              <w:jc w:val="right"/>
            </w:pPr>
            <w:r>
              <w:rPr>
                <w:spacing w:val="-4"/>
              </w:rPr>
              <w:t>0.36</w:t>
            </w:r>
          </w:p>
        </w:tc>
      </w:tr>
      <w:tr w:rsidR="00E37508" w14:paraId="55486231" w14:textId="77777777">
        <w:trPr>
          <w:trHeight w:val="264"/>
        </w:trPr>
        <w:tc>
          <w:tcPr>
            <w:tcW w:w="3618" w:type="dxa"/>
            <w:tcBorders>
              <w:bottom w:val="single" w:sz="8" w:space="0" w:color="000000"/>
            </w:tcBorders>
          </w:tcPr>
          <w:p w14:paraId="24492A74"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5EE76CA" w14:textId="77777777" w:rsidR="00E37508" w:rsidRDefault="00000000">
            <w:pPr>
              <w:pStyle w:val="TableParagraph"/>
              <w:spacing w:line="256" w:lineRule="exact"/>
              <w:ind w:left="119"/>
              <w:jc w:val="left"/>
            </w:pPr>
            <w:r>
              <w:rPr>
                <w:spacing w:val="-5"/>
              </w:rPr>
              <w:t>64</w:t>
            </w:r>
          </w:p>
        </w:tc>
        <w:tc>
          <w:tcPr>
            <w:tcW w:w="765" w:type="dxa"/>
          </w:tcPr>
          <w:p w14:paraId="484FE445" w14:textId="77777777" w:rsidR="00E37508" w:rsidRDefault="00000000">
            <w:pPr>
              <w:pStyle w:val="TableParagraph"/>
              <w:spacing w:line="244" w:lineRule="exact"/>
              <w:ind w:right="119"/>
              <w:jc w:val="right"/>
              <w:rPr>
                <w:rFonts w:ascii="Calibri"/>
                <w:b/>
              </w:rPr>
            </w:pPr>
            <w:r>
              <w:rPr>
                <w:rFonts w:ascii="Calibri"/>
                <w:b/>
                <w:spacing w:val="-4"/>
              </w:rPr>
              <w:t>0</w:t>
            </w:r>
            <w:r>
              <w:rPr>
                <w:rFonts w:ascii="Palatino Linotype"/>
                <w:b/>
                <w:spacing w:val="-4"/>
              </w:rPr>
              <w:t>.</w:t>
            </w:r>
            <w:r>
              <w:rPr>
                <w:rFonts w:ascii="Calibri"/>
                <w:b/>
                <w:spacing w:val="-4"/>
              </w:rPr>
              <w:t>60</w:t>
            </w:r>
          </w:p>
        </w:tc>
        <w:tc>
          <w:tcPr>
            <w:tcW w:w="692" w:type="dxa"/>
          </w:tcPr>
          <w:p w14:paraId="3BF51072" w14:textId="77777777" w:rsidR="00E37508" w:rsidRDefault="00000000">
            <w:pPr>
              <w:pStyle w:val="TableParagraph"/>
              <w:spacing w:line="244" w:lineRule="exact"/>
              <w:ind w:left="67" w:right="2"/>
            </w:pPr>
            <w:r>
              <w:rPr>
                <w:spacing w:val="-4"/>
              </w:rPr>
              <w:t>0.47</w:t>
            </w:r>
          </w:p>
        </w:tc>
        <w:tc>
          <w:tcPr>
            <w:tcW w:w="873" w:type="dxa"/>
          </w:tcPr>
          <w:p w14:paraId="4384B609" w14:textId="77777777" w:rsidR="00E37508" w:rsidRDefault="00000000">
            <w:pPr>
              <w:pStyle w:val="TableParagraph"/>
              <w:spacing w:line="244" w:lineRule="exact"/>
              <w:ind w:right="121"/>
              <w:jc w:val="right"/>
              <w:rPr>
                <w:rFonts w:ascii="Calibri"/>
                <w:i/>
              </w:rPr>
            </w:pPr>
            <w:r>
              <w:rPr>
                <w:rFonts w:ascii="Calibri"/>
                <w:i/>
                <w:spacing w:val="-4"/>
                <w:w w:val="105"/>
              </w:rPr>
              <w:t>0</w:t>
            </w:r>
            <w:r>
              <w:rPr>
                <w:i/>
                <w:spacing w:val="-4"/>
                <w:w w:val="105"/>
              </w:rPr>
              <w:t>.</w:t>
            </w:r>
            <w:r>
              <w:rPr>
                <w:rFonts w:ascii="Calibri"/>
                <w:i/>
                <w:spacing w:val="-4"/>
                <w:w w:val="105"/>
              </w:rPr>
              <w:t>58</w:t>
            </w:r>
          </w:p>
        </w:tc>
      </w:tr>
      <w:tr w:rsidR="00E37508" w14:paraId="53D0D732" w14:textId="77777777">
        <w:trPr>
          <w:trHeight w:val="257"/>
        </w:trPr>
        <w:tc>
          <w:tcPr>
            <w:tcW w:w="3618" w:type="dxa"/>
            <w:tcBorders>
              <w:top w:val="single" w:sz="8" w:space="0" w:color="000000"/>
            </w:tcBorders>
          </w:tcPr>
          <w:p w14:paraId="54EBD35B" w14:textId="77777777" w:rsidR="00E37508" w:rsidRDefault="00000000">
            <w:pPr>
              <w:pStyle w:val="TableParagraph"/>
              <w:spacing w:line="215" w:lineRule="exact"/>
              <w:ind w:left="119"/>
              <w:jc w:val="left"/>
            </w:pPr>
            <w:r>
              <w:t>logite-</w:t>
            </w:r>
            <w:r>
              <w:rPr>
                <w:spacing w:val="-5"/>
              </w:rPr>
              <w:t>wx</w:t>
            </w:r>
          </w:p>
        </w:tc>
        <w:tc>
          <w:tcPr>
            <w:tcW w:w="1171" w:type="dxa"/>
            <w:tcBorders>
              <w:top w:val="single" w:sz="8" w:space="0" w:color="000000"/>
            </w:tcBorders>
          </w:tcPr>
          <w:p w14:paraId="761836ED" w14:textId="77777777" w:rsidR="00E37508" w:rsidRDefault="00000000">
            <w:pPr>
              <w:pStyle w:val="TableParagraph"/>
              <w:spacing w:line="215" w:lineRule="exact"/>
              <w:ind w:left="119"/>
              <w:jc w:val="left"/>
            </w:pPr>
            <w:r>
              <w:rPr>
                <w:spacing w:val="-10"/>
              </w:rPr>
              <w:t>8</w:t>
            </w:r>
          </w:p>
        </w:tc>
        <w:tc>
          <w:tcPr>
            <w:tcW w:w="765" w:type="dxa"/>
          </w:tcPr>
          <w:p w14:paraId="1A001F61" w14:textId="77777777" w:rsidR="00E37508" w:rsidRDefault="00000000">
            <w:pPr>
              <w:pStyle w:val="TableParagraph"/>
              <w:spacing w:line="238" w:lineRule="exact"/>
              <w:ind w:right="119"/>
              <w:jc w:val="right"/>
            </w:pPr>
            <w:r>
              <w:rPr>
                <w:spacing w:val="-4"/>
              </w:rPr>
              <w:t>0.34</w:t>
            </w:r>
          </w:p>
        </w:tc>
        <w:tc>
          <w:tcPr>
            <w:tcW w:w="692" w:type="dxa"/>
          </w:tcPr>
          <w:p w14:paraId="11C09AB1" w14:textId="77777777" w:rsidR="00E37508" w:rsidRDefault="00000000">
            <w:pPr>
              <w:pStyle w:val="TableParagraph"/>
              <w:spacing w:line="238" w:lineRule="exact"/>
              <w:ind w:left="67" w:right="2"/>
            </w:pPr>
            <w:r>
              <w:rPr>
                <w:spacing w:val="-4"/>
              </w:rPr>
              <w:t>0.41</w:t>
            </w:r>
          </w:p>
        </w:tc>
        <w:tc>
          <w:tcPr>
            <w:tcW w:w="873" w:type="dxa"/>
          </w:tcPr>
          <w:p w14:paraId="24FB3299" w14:textId="77777777" w:rsidR="00E37508" w:rsidRDefault="00000000">
            <w:pPr>
              <w:pStyle w:val="TableParagraph"/>
              <w:spacing w:line="238" w:lineRule="exact"/>
              <w:ind w:right="121"/>
              <w:jc w:val="right"/>
            </w:pPr>
            <w:r>
              <w:rPr>
                <w:spacing w:val="-4"/>
              </w:rPr>
              <w:t>0.33</w:t>
            </w:r>
          </w:p>
        </w:tc>
      </w:tr>
      <w:tr w:rsidR="00E37508" w14:paraId="561FA5BB" w14:textId="77777777">
        <w:trPr>
          <w:trHeight w:val="270"/>
        </w:trPr>
        <w:tc>
          <w:tcPr>
            <w:tcW w:w="3618" w:type="dxa"/>
          </w:tcPr>
          <w:p w14:paraId="0DDC7B2C" w14:textId="77777777" w:rsidR="00E37508" w:rsidRDefault="00E37508">
            <w:pPr>
              <w:pStyle w:val="TableParagraph"/>
              <w:spacing w:line="240" w:lineRule="auto"/>
              <w:jc w:val="left"/>
              <w:rPr>
                <w:rFonts w:ascii="Times New Roman"/>
                <w:sz w:val="20"/>
              </w:rPr>
            </w:pPr>
          </w:p>
        </w:tc>
        <w:tc>
          <w:tcPr>
            <w:tcW w:w="1171" w:type="dxa"/>
          </w:tcPr>
          <w:p w14:paraId="5E6E10F0" w14:textId="77777777" w:rsidR="00E37508" w:rsidRDefault="00000000">
            <w:pPr>
              <w:pStyle w:val="TableParagraph"/>
              <w:ind w:left="119"/>
              <w:jc w:val="left"/>
            </w:pPr>
            <w:r>
              <w:rPr>
                <w:spacing w:val="-5"/>
              </w:rPr>
              <w:t>16</w:t>
            </w:r>
          </w:p>
        </w:tc>
        <w:tc>
          <w:tcPr>
            <w:tcW w:w="765" w:type="dxa"/>
          </w:tcPr>
          <w:p w14:paraId="3F8CABBE" w14:textId="77777777" w:rsidR="00E37508" w:rsidRDefault="00000000">
            <w:pPr>
              <w:pStyle w:val="TableParagraph"/>
              <w:ind w:right="119"/>
              <w:jc w:val="right"/>
            </w:pPr>
            <w:r>
              <w:rPr>
                <w:spacing w:val="-4"/>
              </w:rPr>
              <w:t>0.42</w:t>
            </w:r>
          </w:p>
        </w:tc>
        <w:tc>
          <w:tcPr>
            <w:tcW w:w="692" w:type="dxa"/>
          </w:tcPr>
          <w:p w14:paraId="12A568B9" w14:textId="77777777" w:rsidR="00E37508" w:rsidRDefault="00000000">
            <w:pPr>
              <w:pStyle w:val="TableParagraph"/>
              <w:ind w:left="67" w:right="2"/>
            </w:pPr>
            <w:r>
              <w:rPr>
                <w:spacing w:val="-4"/>
              </w:rPr>
              <w:t>0.46</w:t>
            </w:r>
          </w:p>
        </w:tc>
        <w:tc>
          <w:tcPr>
            <w:tcW w:w="873" w:type="dxa"/>
          </w:tcPr>
          <w:p w14:paraId="6EAF4CBB" w14:textId="77777777" w:rsidR="00E37508" w:rsidRDefault="00000000">
            <w:pPr>
              <w:pStyle w:val="TableParagraph"/>
              <w:ind w:right="121"/>
              <w:jc w:val="right"/>
            </w:pPr>
            <w:r>
              <w:rPr>
                <w:spacing w:val="-4"/>
              </w:rPr>
              <w:t>0.33</w:t>
            </w:r>
          </w:p>
        </w:tc>
      </w:tr>
      <w:tr w:rsidR="00E37508" w14:paraId="451F97FC" w14:textId="77777777">
        <w:trPr>
          <w:trHeight w:val="273"/>
        </w:trPr>
        <w:tc>
          <w:tcPr>
            <w:tcW w:w="3618" w:type="dxa"/>
          </w:tcPr>
          <w:p w14:paraId="1725E442" w14:textId="77777777" w:rsidR="00E37508" w:rsidRDefault="00E37508">
            <w:pPr>
              <w:pStyle w:val="TableParagraph"/>
              <w:spacing w:line="240" w:lineRule="auto"/>
              <w:jc w:val="left"/>
              <w:rPr>
                <w:rFonts w:ascii="Times New Roman"/>
                <w:sz w:val="20"/>
              </w:rPr>
            </w:pPr>
          </w:p>
        </w:tc>
        <w:tc>
          <w:tcPr>
            <w:tcW w:w="1171" w:type="dxa"/>
          </w:tcPr>
          <w:p w14:paraId="23B26BFB" w14:textId="77777777" w:rsidR="00E37508" w:rsidRDefault="00000000">
            <w:pPr>
              <w:pStyle w:val="TableParagraph"/>
              <w:spacing w:line="253" w:lineRule="exact"/>
              <w:ind w:left="119"/>
              <w:jc w:val="left"/>
            </w:pPr>
            <w:r>
              <w:rPr>
                <w:spacing w:val="-5"/>
              </w:rPr>
              <w:t>32</w:t>
            </w:r>
          </w:p>
        </w:tc>
        <w:tc>
          <w:tcPr>
            <w:tcW w:w="765" w:type="dxa"/>
          </w:tcPr>
          <w:p w14:paraId="0EE531E9" w14:textId="77777777" w:rsidR="00E37508" w:rsidRDefault="00000000">
            <w:pPr>
              <w:pStyle w:val="TableParagraph"/>
              <w:spacing w:line="253" w:lineRule="exact"/>
              <w:ind w:right="119"/>
              <w:jc w:val="right"/>
              <w:rPr>
                <w:rFonts w:ascii="Calibri"/>
                <w:i/>
              </w:rPr>
            </w:pPr>
            <w:r>
              <w:rPr>
                <w:rFonts w:ascii="Calibri"/>
                <w:i/>
                <w:spacing w:val="-4"/>
                <w:w w:val="105"/>
              </w:rPr>
              <w:t>0</w:t>
            </w:r>
            <w:r>
              <w:rPr>
                <w:i/>
                <w:spacing w:val="-4"/>
                <w:w w:val="105"/>
              </w:rPr>
              <w:t>.</w:t>
            </w:r>
            <w:r>
              <w:rPr>
                <w:rFonts w:ascii="Calibri"/>
                <w:i/>
                <w:spacing w:val="-4"/>
                <w:w w:val="105"/>
              </w:rPr>
              <w:t>52</w:t>
            </w:r>
          </w:p>
        </w:tc>
        <w:tc>
          <w:tcPr>
            <w:tcW w:w="692" w:type="dxa"/>
          </w:tcPr>
          <w:p w14:paraId="09B87431" w14:textId="77777777" w:rsidR="00E37508" w:rsidRDefault="00000000">
            <w:pPr>
              <w:pStyle w:val="TableParagraph"/>
              <w:spacing w:line="253" w:lineRule="exact"/>
              <w:ind w:left="67" w:right="2"/>
            </w:pPr>
            <w:r>
              <w:rPr>
                <w:spacing w:val="-4"/>
              </w:rPr>
              <w:t>0.48</w:t>
            </w:r>
          </w:p>
        </w:tc>
        <w:tc>
          <w:tcPr>
            <w:tcW w:w="873" w:type="dxa"/>
          </w:tcPr>
          <w:p w14:paraId="044E264A" w14:textId="77777777" w:rsidR="00E37508" w:rsidRDefault="00000000">
            <w:pPr>
              <w:pStyle w:val="TableParagraph"/>
              <w:spacing w:line="253" w:lineRule="exact"/>
              <w:ind w:right="121"/>
              <w:jc w:val="right"/>
            </w:pPr>
            <w:r>
              <w:rPr>
                <w:spacing w:val="-4"/>
              </w:rPr>
              <w:t>0.39</w:t>
            </w:r>
          </w:p>
        </w:tc>
      </w:tr>
      <w:tr w:rsidR="00E37508" w14:paraId="2817E889" w14:textId="77777777">
        <w:trPr>
          <w:trHeight w:val="261"/>
        </w:trPr>
        <w:tc>
          <w:tcPr>
            <w:tcW w:w="3618" w:type="dxa"/>
            <w:tcBorders>
              <w:bottom w:val="single" w:sz="8" w:space="0" w:color="000000"/>
            </w:tcBorders>
          </w:tcPr>
          <w:p w14:paraId="681673BD"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406307A8" w14:textId="77777777" w:rsidR="00E37508" w:rsidRDefault="00000000">
            <w:pPr>
              <w:pStyle w:val="TableParagraph"/>
              <w:spacing w:line="254" w:lineRule="exact"/>
              <w:ind w:left="119"/>
              <w:jc w:val="left"/>
            </w:pPr>
            <w:r>
              <w:rPr>
                <w:spacing w:val="-5"/>
              </w:rPr>
              <w:t>64</w:t>
            </w:r>
          </w:p>
        </w:tc>
        <w:tc>
          <w:tcPr>
            <w:tcW w:w="765" w:type="dxa"/>
          </w:tcPr>
          <w:p w14:paraId="32298462" w14:textId="77777777" w:rsidR="00E37508" w:rsidRDefault="00000000">
            <w:pPr>
              <w:pStyle w:val="TableParagraph"/>
              <w:spacing w:line="242" w:lineRule="exact"/>
              <w:ind w:right="119"/>
              <w:jc w:val="right"/>
              <w:rPr>
                <w:rFonts w:ascii="Calibri"/>
                <w:b/>
              </w:rPr>
            </w:pPr>
            <w:r>
              <w:rPr>
                <w:rFonts w:ascii="Calibri"/>
                <w:b/>
                <w:spacing w:val="-4"/>
              </w:rPr>
              <w:t>0</w:t>
            </w:r>
            <w:r>
              <w:rPr>
                <w:rFonts w:ascii="Palatino Linotype"/>
                <w:b/>
                <w:spacing w:val="-4"/>
              </w:rPr>
              <w:t>.</w:t>
            </w:r>
            <w:r>
              <w:rPr>
                <w:rFonts w:ascii="Calibri"/>
                <w:b/>
                <w:spacing w:val="-4"/>
              </w:rPr>
              <w:t>67</w:t>
            </w:r>
          </w:p>
        </w:tc>
        <w:tc>
          <w:tcPr>
            <w:tcW w:w="692" w:type="dxa"/>
          </w:tcPr>
          <w:p w14:paraId="7DC880F5" w14:textId="77777777" w:rsidR="00E37508" w:rsidRDefault="00000000">
            <w:pPr>
              <w:pStyle w:val="TableParagraph"/>
              <w:spacing w:line="242" w:lineRule="exact"/>
              <w:ind w:left="67" w:right="2"/>
              <w:rPr>
                <w:rFonts w:ascii="Calibri"/>
                <w:i/>
              </w:rPr>
            </w:pPr>
            <w:r>
              <w:rPr>
                <w:rFonts w:ascii="Calibri"/>
                <w:i/>
                <w:spacing w:val="-4"/>
                <w:w w:val="105"/>
              </w:rPr>
              <w:t>0</w:t>
            </w:r>
            <w:r>
              <w:rPr>
                <w:i/>
                <w:spacing w:val="-4"/>
                <w:w w:val="105"/>
              </w:rPr>
              <w:t>.</w:t>
            </w:r>
            <w:r>
              <w:rPr>
                <w:rFonts w:ascii="Calibri"/>
                <w:i/>
                <w:spacing w:val="-4"/>
                <w:w w:val="105"/>
              </w:rPr>
              <w:t>55</w:t>
            </w:r>
          </w:p>
        </w:tc>
        <w:tc>
          <w:tcPr>
            <w:tcW w:w="873" w:type="dxa"/>
          </w:tcPr>
          <w:p w14:paraId="100843A6" w14:textId="77777777" w:rsidR="00E37508" w:rsidRDefault="00000000">
            <w:pPr>
              <w:pStyle w:val="TableParagraph"/>
              <w:spacing w:line="242" w:lineRule="exact"/>
              <w:ind w:right="121"/>
              <w:jc w:val="right"/>
              <w:rPr>
                <w:rFonts w:ascii="Calibri"/>
                <w:i/>
              </w:rPr>
            </w:pPr>
            <w:r>
              <w:rPr>
                <w:rFonts w:ascii="Calibri"/>
                <w:i/>
                <w:spacing w:val="-4"/>
                <w:w w:val="105"/>
              </w:rPr>
              <w:t>0</w:t>
            </w:r>
            <w:r>
              <w:rPr>
                <w:i/>
                <w:spacing w:val="-4"/>
                <w:w w:val="105"/>
              </w:rPr>
              <w:t>.</w:t>
            </w:r>
            <w:r>
              <w:rPr>
                <w:rFonts w:ascii="Calibri"/>
                <w:i/>
                <w:spacing w:val="-4"/>
                <w:w w:val="105"/>
              </w:rPr>
              <w:t>59</w:t>
            </w:r>
          </w:p>
        </w:tc>
      </w:tr>
      <w:tr w:rsidR="00E37508" w14:paraId="7264F124" w14:textId="77777777">
        <w:trPr>
          <w:trHeight w:val="257"/>
        </w:trPr>
        <w:tc>
          <w:tcPr>
            <w:tcW w:w="3618" w:type="dxa"/>
            <w:tcBorders>
              <w:top w:val="single" w:sz="8" w:space="0" w:color="000000"/>
            </w:tcBorders>
          </w:tcPr>
          <w:p w14:paraId="38409035" w14:textId="77777777" w:rsidR="00E37508" w:rsidRDefault="00000000">
            <w:pPr>
              <w:pStyle w:val="TableParagraph"/>
              <w:spacing w:line="215" w:lineRule="exact"/>
              <w:ind w:left="119"/>
              <w:jc w:val="left"/>
            </w:pPr>
            <w:r>
              <w:rPr>
                <w:spacing w:val="-2"/>
                <w:w w:val="105"/>
              </w:rPr>
              <w:t>HistGradientBoostingClassifier</w:t>
            </w:r>
          </w:p>
        </w:tc>
        <w:tc>
          <w:tcPr>
            <w:tcW w:w="1171" w:type="dxa"/>
            <w:tcBorders>
              <w:top w:val="single" w:sz="8" w:space="0" w:color="000000"/>
            </w:tcBorders>
          </w:tcPr>
          <w:p w14:paraId="1FE92330" w14:textId="77777777" w:rsidR="00E37508" w:rsidRDefault="00000000">
            <w:pPr>
              <w:pStyle w:val="TableParagraph"/>
              <w:spacing w:line="215" w:lineRule="exact"/>
              <w:ind w:left="119"/>
              <w:jc w:val="left"/>
            </w:pPr>
            <w:r>
              <w:rPr>
                <w:spacing w:val="-10"/>
              </w:rPr>
              <w:t>8</w:t>
            </w:r>
          </w:p>
        </w:tc>
        <w:tc>
          <w:tcPr>
            <w:tcW w:w="765" w:type="dxa"/>
          </w:tcPr>
          <w:p w14:paraId="4DF7AB6C" w14:textId="77777777" w:rsidR="00E37508" w:rsidRDefault="00000000">
            <w:pPr>
              <w:pStyle w:val="TableParagraph"/>
              <w:spacing w:line="238" w:lineRule="exact"/>
              <w:ind w:right="119"/>
              <w:jc w:val="right"/>
            </w:pPr>
            <w:r>
              <w:rPr>
                <w:spacing w:val="-4"/>
              </w:rPr>
              <w:t>0.32</w:t>
            </w:r>
          </w:p>
        </w:tc>
        <w:tc>
          <w:tcPr>
            <w:tcW w:w="692" w:type="dxa"/>
          </w:tcPr>
          <w:p w14:paraId="317836E9" w14:textId="77777777" w:rsidR="00E37508" w:rsidRDefault="00000000">
            <w:pPr>
              <w:pStyle w:val="TableParagraph"/>
              <w:spacing w:line="238" w:lineRule="exact"/>
              <w:ind w:left="67" w:right="2"/>
            </w:pPr>
            <w:r>
              <w:rPr>
                <w:spacing w:val="-4"/>
              </w:rPr>
              <w:t>0.36</w:t>
            </w:r>
          </w:p>
        </w:tc>
        <w:tc>
          <w:tcPr>
            <w:tcW w:w="873" w:type="dxa"/>
          </w:tcPr>
          <w:p w14:paraId="6BDF58F7" w14:textId="77777777" w:rsidR="00E37508" w:rsidRDefault="00000000">
            <w:pPr>
              <w:pStyle w:val="TableParagraph"/>
              <w:spacing w:line="238" w:lineRule="exact"/>
              <w:ind w:right="121"/>
              <w:jc w:val="right"/>
            </w:pPr>
            <w:r>
              <w:rPr>
                <w:spacing w:val="-4"/>
              </w:rPr>
              <w:t>0.32</w:t>
            </w:r>
          </w:p>
        </w:tc>
      </w:tr>
      <w:tr w:rsidR="00E37508" w14:paraId="4EE7D69E" w14:textId="77777777">
        <w:trPr>
          <w:trHeight w:val="270"/>
        </w:trPr>
        <w:tc>
          <w:tcPr>
            <w:tcW w:w="3618" w:type="dxa"/>
          </w:tcPr>
          <w:p w14:paraId="2583E432" w14:textId="77777777" w:rsidR="00E37508" w:rsidRDefault="00E37508">
            <w:pPr>
              <w:pStyle w:val="TableParagraph"/>
              <w:spacing w:line="240" w:lineRule="auto"/>
              <w:jc w:val="left"/>
              <w:rPr>
                <w:rFonts w:ascii="Times New Roman"/>
                <w:sz w:val="20"/>
              </w:rPr>
            </w:pPr>
          </w:p>
        </w:tc>
        <w:tc>
          <w:tcPr>
            <w:tcW w:w="1171" w:type="dxa"/>
          </w:tcPr>
          <w:p w14:paraId="4FD61E37" w14:textId="77777777" w:rsidR="00E37508" w:rsidRDefault="00000000">
            <w:pPr>
              <w:pStyle w:val="TableParagraph"/>
              <w:ind w:left="119"/>
              <w:jc w:val="left"/>
            </w:pPr>
            <w:r>
              <w:rPr>
                <w:spacing w:val="-5"/>
              </w:rPr>
              <w:t>16</w:t>
            </w:r>
          </w:p>
        </w:tc>
        <w:tc>
          <w:tcPr>
            <w:tcW w:w="765" w:type="dxa"/>
          </w:tcPr>
          <w:p w14:paraId="64520BD4" w14:textId="77777777" w:rsidR="00E37508" w:rsidRDefault="00000000">
            <w:pPr>
              <w:pStyle w:val="TableParagraph"/>
              <w:ind w:right="119"/>
              <w:jc w:val="right"/>
            </w:pPr>
            <w:r>
              <w:rPr>
                <w:spacing w:val="-4"/>
              </w:rPr>
              <w:t>0.37</w:t>
            </w:r>
          </w:p>
        </w:tc>
        <w:tc>
          <w:tcPr>
            <w:tcW w:w="692" w:type="dxa"/>
          </w:tcPr>
          <w:p w14:paraId="3A9CBAC7" w14:textId="77777777" w:rsidR="00E37508" w:rsidRDefault="00000000">
            <w:pPr>
              <w:pStyle w:val="TableParagraph"/>
              <w:ind w:left="67" w:right="2"/>
            </w:pPr>
            <w:r>
              <w:rPr>
                <w:spacing w:val="-4"/>
              </w:rPr>
              <w:t>0.37</w:t>
            </w:r>
          </w:p>
        </w:tc>
        <w:tc>
          <w:tcPr>
            <w:tcW w:w="873" w:type="dxa"/>
          </w:tcPr>
          <w:p w14:paraId="29B63A50" w14:textId="77777777" w:rsidR="00E37508" w:rsidRDefault="00000000">
            <w:pPr>
              <w:pStyle w:val="TableParagraph"/>
              <w:ind w:right="121"/>
              <w:jc w:val="right"/>
            </w:pPr>
            <w:r>
              <w:rPr>
                <w:spacing w:val="-4"/>
              </w:rPr>
              <w:t>0.33</w:t>
            </w:r>
          </w:p>
        </w:tc>
      </w:tr>
      <w:tr w:rsidR="00E37508" w14:paraId="11F0511F" w14:textId="77777777">
        <w:trPr>
          <w:trHeight w:val="270"/>
        </w:trPr>
        <w:tc>
          <w:tcPr>
            <w:tcW w:w="3618" w:type="dxa"/>
          </w:tcPr>
          <w:p w14:paraId="2F215726" w14:textId="77777777" w:rsidR="00E37508" w:rsidRDefault="00E37508">
            <w:pPr>
              <w:pStyle w:val="TableParagraph"/>
              <w:spacing w:line="240" w:lineRule="auto"/>
              <w:jc w:val="left"/>
              <w:rPr>
                <w:rFonts w:ascii="Times New Roman"/>
                <w:sz w:val="20"/>
              </w:rPr>
            </w:pPr>
          </w:p>
        </w:tc>
        <w:tc>
          <w:tcPr>
            <w:tcW w:w="1171" w:type="dxa"/>
          </w:tcPr>
          <w:p w14:paraId="2D1907ED" w14:textId="77777777" w:rsidR="00E37508" w:rsidRDefault="00000000">
            <w:pPr>
              <w:pStyle w:val="TableParagraph"/>
              <w:ind w:left="119"/>
              <w:jc w:val="left"/>
            </w:pPr>
            <w:r>
              <w:rPr>
                <w:spacing w:val="-5"/>
              </w:rPr>
              <w:t>32</w:t>
            </w:r>
          </w:p>
        </w:tc>
        <w:tc>
          <w:tcPr>
            <w:tcW w:w="765" w:type="dxa"/>
          </w:tcPr>
          <w:p w14:paraId="3451CEA3" w14:textId="77777777" w:rsidR="00E37508" w:rsidRDefault="00000000">
            <w:pPr>
              <w:pStyle w:val="TableParagraph"/>
              <w:ind w:right="119"/>
              <w:jc w:val="right"/>
            </w:pPr>
            <w:r>
              <w:rPr>
                <w:spacing w:val="-4"/>
              </w:rPr>
              <w:t>0.48</w:t>
            </w:r>
          </w:p>
        </w:tc>
        <w:tc>
          <w:tcPr>
            <w:tcW w:w="692" w:type="dxa"/>
          </w:tcPr>
          <w:p w14:paraId="41711E41" w14:textId="77777777" w:rsidR="00E37508" w:rsidRDefault="00000000">
            <w:pPr>
              <w:pStyle w:val="TableParagraph"/>
              <w:ind w:left="67" w:right="2"/>
            </w:pPr>
            <w:r>
              <w:rPr>
                <w:spacing w:val="-4"/>
              </w:rPr>
              <w:t>0.40</w:t>
            </w:r>
          </w:p>
        </w:tc>
        <w:tc>
          <w:tcPr>
            <w:tcW w:w="873" w:type="dxa"/>
          </w:tcPr>
          <w:p w14:paraId="2BA271B1" w14:textId="77777777" w:rsidR="00E37508" w:rsidRDefault="00000000">
            <w:pPr>
              <w:pStyle w:val="TableParagraph"/>
              <w:ind w:right="121"/>
              <w:jc w:val="right"/>
            </w:pPr>
            <w:r>
              <w:rPr>
                <w:spacing w:val="-4"/>
              </w:rPr>
              <w:t>0.49</w:t>
            </w:r>
          </w:p>
        </w:tc>
      </w:tr>
      <w:tr w:rsidR="00E37508" w14:paraId="585E36FE" w14:textId="77777777">
        <w:trPr>
          <w:trHeight w:val="263"/>
        </w:trPr>
        <w:tc>
          <w:tcPr>
            <w:tcW w:w="3618" w:type="dxa"/>
            <w:tcBorders>
              <w:bottom w:val="single" w:sz="8" w:space="0" w:color="000000"/>
            </w:tcBorders>
          </w:tcPr>
          <w:p w14:paraId="4B64C01E"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732B1F07" w14:textId="77777777" w:rsidR="00E37508" w:rsidRDefault="00000000">
            <w:pPr>
              <w:pStyle w:val="TableParagraph"/>
              <w:spacing w:line="256" w:lineRule="exact"/>
              <w:ind w:left="119"/>
              <w:jc w:val="left"/>
            </w:pPr>
            <w:r>
              <w:rPr>
                <w:spacing w:val="-5"/>
              </w:rPr>
              <w:t>64</w:t>
            </w:r>
          </w:p>
        </w:tc>
        <w:tc>
          <w:tcPr>
            <w:tcW w:w="765" w:type="dxa"/>
          </w:tcPr>
          <w:p w14:paraId="58525178" w14:textId="77777777" w:rsidR="00E37508" w:rsidRDefault="00000000">
            <w:pPr>
              <w:pStyle w:val="TableParagraph"/>
              <w:spacing w:line="243" w:lineRule="exact"/>
              <w:ind w:right="119"/>
              <w:jc w:val="right"/>
              <w:rPr>
                <w:rFonts w:ascii="Calibri"/>
                <w:b/>
              </w:rPr>
            </w:pPr>
            <w:r>
              <w:rPr>
                <w:rFonts w:ascii="Calibri"/>
                <w:b/>
                <w:spacing w:val="-4"/>
              </w:rPr>
              <w:t>0</w:t>
            </w:r>
            <w:r>
              <w:rPr>
                <w:rFonts w:ascii="Palatino Linotype"/>
                <w:b/>
                <w:spacing w:val="-4"/>
              </w:rPr>
              <w:t>.</w:t>
            </w:r>
            <w:r>
              <w:rPr>
                <w:rFonts w:ascii="Calibri"/>
                <w:b/>
                <w:spacing w:val="-4"/>
              </w:rPr>
              <w:t>62</w:t>
            </w:r>
          </w:p>
        </w:tc>
        <w:tc>
          <w:tcPr>
            <w:tcW w:w="692" w:type="dxa"/>
          </w:tcPr>
          <w:p w14:paraId="690C4115" w14:textId="77777777" w:rsidR="00E37508" w:rsidRDefault="00000000">
            <w:pPr>
              <w:pStyle w:val="TableParagraph"/>
              <w:spacing w:line="243" w:lineRule="exact"/>
              <w:ind w:left="67" w:right="2"/>
            </w:pPr>
            <w:r>
              <w:rPr>
                <w:spacing w:val="-4"/>
              </w:rPr>
              <w:t>0.48</w:t>
            </w:r>
          </w:p>
        </w:tc>
        <w:tc>
          <w:tcPr>
            <w:tcW w:w="873" w:type="dxa"/>
          </w:tcPr>
          <w:p w14:paraId="1629B054" w14:textId="77777777" w:rsidR="00E37508" w:rsidRDefault="00000000">
            <w:pPr>
              <w:pStyle w:val="TableParagraph"/>
              <w:spacing w:line="243" w:lineRule="exact"/>
              <w:ind w:right="121"/>
              <w:jc w:val="right"/>
              <w:rPr>
                <w:rFonts w:ascii="Calibri"/>
                <w:b/>
                <w:i/>
              </w:rPr>
            </w:pPr>
            <w:r>
              <w:rPr>
                <w:rFonts w:ascii="Calibri"/>
                <w:b/>
                <w:i/>
                <w:spacing w:val="-4"/>
              </w:rPr>
              <w:t>0</w:t>
            </w:r>
            <w:r>
              <w:rPr>
                <w:rFonts w:ascii="Palatino Linotype"/>
                <w:b/>
                <w:i/>
                <w:spacing w:val="-4"/>
              </w:rPr>
              <w:t>.</w:t>
            </w:r>
            <w:r>
              <w:rPr>
                <w:rFonts w:ascii="Calibri"/>
                <w:b/>
                <w:i/>
                <w:spacing w:val="-4"/>
              </w:rPr>
              <w:t>71</w:t>
            </w:r>
          </w:p>
        </w:tc>
      </w:tr>
      <w:tr w:rsidR="00E37508" w14:paraId="29DD0BE0" w14:textId="77777777">
        <w:trPr>
          <w:trHeight w:val="258"/>
        </w:trPr>
        <w:tc>
          <w:tcPr>
            <w:tcW w:w="3618" w:type="dxa"/>
            <w:tcBorders>
              <w:top w:val="single" w:sz="8" w:space="0" w:color="000000"/>
            </w:tcBorders>
          </w:tcPr>
          <w:p w14:paraId="31709C1F" w14:textId="77777777" w:rsidR="00E37508" w:rsidRDefault="00000000">
            <w:pPr>
              <w:pStyle w:val="TableParagraph"/>
              <w:spacing w:line="215" w:lineRule="exact"/>
              <w:ind w:left="119"/>
              <w:jc w:val="left"/>
            </w:pPr>
            <w:r>
              <w:t>HistGradientBoostingClassifier-</w:t>
            </w:r>
            <w:r>
              <w:rPr>
                <w:spacing w:val="-5"/>
              </w:rPr>
              <w:t>wx</w:t>
            </w:r>
          </w:p>
        </w:tc>
        <w:tc>
          <w:tcPr>
            <w:tcW w:w="1171" w:type="dxa"/>
            <w:tcBorders>
              <w:top w:val="single" w:sz="8" w:space="0" w:color="000000"/>
            </w:tcBorders>
          </w:tcPr>
          <w:p w14:paraId="48220FAD" w14:textId="77777777" w:rsidR="00E37508" w:rsidRDefault="00000000">
            <w:pPr>
              <w:pStyle w:val="TableParagraph"/>
              <w:spacing w:line="215" w:lineRule="exact"/>
              <w:ind w:left="119"/>
              <w:jc w:val="left"/>
            </w:pPr>
            <w:r>
              <w:rPr>
                <w:spacing w:val="-10"/>
              </w:rPr>
              <w:t>8</w:t>
            </w:r>
          </w:p>
        </w:tc>
        <w:tc>
          <w:tcPr>
            <w:tcW w:w="765" w:type="dxa"/>
          </w:tcPr>
          <w:p w14:paraId="5DC04573" w14:textId="77777777" w:rsidR="00E37508" w:rsidRDefault="00000000">
            <w:pPr>
              <w:pStyle w:val="TableParagraph"/>
              <w:spacing w:line="239" w:lineRule="exact"/>
              <w:ind w:right="119"/>
              <w:jc w:val="right"/>
            </w:pPr>
            <w:r>
              <w:rPr>
                <w:spacing w:val="-4"/>
              </w:rPr>
              <w:t>0.35</w:t>
            </w:r>
          </w:p>
        </w:tc>
        <w:tc>
          <w:tcPr>
            <w:tcW w:w="692" w:type="dxa"/>
          </w:tcPr>
          <w:p w14:paraId="3435324E" w14:textId="77777777" w:rsidR="00E37508" w:rsidRDefault="00000000">
            <w:pPr>
              <w:pStyle w:val="TableParagraph"/>
              <w:spacing w:line="239" w:lineRule="exact"/>
              <w:ind w:left="67" w:right="2"/>
            </w:pPr>
            <w:r>
              <w:rPr>
                <w:spacing w:val="-4"/>
              </w:rPr>
              <w:t>0.44</w:t>
            </w:r>
          </w:p>
        </w:tc>
        <w:tc>
          <w:tcPr>
            <w:tcW w:w="873" w:type="dxa"/>
          </w:tcPr>
          <w:p w14:paraId="77D7B8E4" w14:textId="77777777" w:rsidR="00E37508" w:rsidRDefault="00000000">
            <w:pPr>
              <w:pStyle w:val="TableParagraph"/>
              <w:spacing w:line="239" w:lineRule="exact"/>
              <w:ind w:right="121"/>
              <w:jc w:val="right"/>
            </w:pPr>
            <w:r>
              <w:rPr>
                <w:spacing w:val="-4"/>
              </w:rPr>
              <w:t>0.35</w:t>
            </w:r>
          </w:p>
        </w:tc>
      </w:tr>
      <w:tr w:rsidR="00E37508" w14:paraId="4BFDA93C" w14:textId="77777777">
        <w:trPr>
          <w:trHeight w:val="270"/>
        </w:trPr>
        <w:tc>
          <w:tcPr>
            <w:tcW w:w="3618" w:type="dxa"/>
          </w:tcPr>
          <w:p w14:paraId="201D4C65" w14:textId="77777777" w:rsidR="00E37508" w:rsidRDefault="00E37508">
            <w:pPr>
              <w:pStyle w:val="TableParagraph"/>
              <w:spacing w:line="240" w:lineRule="auto"/>
              <w:jc w:val="left"/>
              <w:rPr>
                <w:rFonts w:ascii="Times New Roman"/>
                <w:sz w:val="20"/>
              </w:rPr>
            </w:pPr>
          </w:p>
        </w:tc>
        <w:tc>
          <w:tcPr>
            <w:tcW w:w="1171" w:type="dxa"/>
          </w:tcPr>
          <w:p w14:paraId="1F088520" w14:textId="77777777" w:rsidR="00E37508" w:rsidRDefault="00000000">
            <w:pPr>
              <w:pStyle w:val="TableParagraph"/>
              <w:ind w:left="119"/>
              <w:jc w:val="left"/>
            </w:pPr>
            <w:r>
              <w:rPr>
                <w:spacing w:val="-5"/>
              </w:rPr>
              <w:t>16</w:t>
            </w:r>
          </w:p>
        </w:tc>
        <w:tc>
          <w:tcPr>
            <w:tcW w:w="765" w:type="dxa"/>
          </w:tcPr>
          <w:p w14:paraId="24E7EC93" w14:textId="77777777" w:rsidR="00E37508" w:rsidRDefault="00000000">
            <w:pPr>
              <w:pStyle w:val="TableParagraph"/>
              <w:ind w:right="119"/>
              <w:jc w:val="right"/>
            </w:pPr>
            <w:r>
              <w:rPr>
                <w:spacing w:val="-4"/>
              </w:rPr>
              <w:t>0.44</w:t>
            </w:r>
          </w:p>
        </w:tc>
        <w:tc>
          <w:tcPr>
            <w:tcW w:w="692" w:type="dxa"/>
          </w:tcPr>
          <w:p w14:paraId="706B95F8" w14:textId="77777777" w:rsidR="00E37508" w:rsidRDefault="00000000">
            <w:pPr>
              <w:pStyle w:val="TableParagraph"/>
              <w:ind w:left="67" w:right="2"/>
            </w:pPr>
            <w:r>
              <w:rPr>
                <w:spacing w:val="-4"/>
              </w:rPr>
              <w:t>0.47</w:t>
            </w:r>
          </w:p>
        </w:tc>
        <w:tc>
          <w:tcPr>
            <w:tcW w:w="873" w:type="dxa"/>
          </w:tcPr>
          <w:p w14:paraId="6A6551BD" w14:textId="77777777" w:rsidR="00E37508" w:rsidRDefault="00000000">
            <w:pPr>
              <w:pStyle w:val="TableParagraph"/>
              <w:ind w:right="121"/>
              <w:jc w:val="right"/>
            </w:pPr>
            <w:r>
              <w:rPr>
                <w:spacing w:val="-4"/>
              </w:rPr>
              <w:t>0.34</w:t>
            </w:r>
          </w:p>
        </w:tc>
      </w:tr>
      <w:tr w:rsidR="00E37508" w14:paraId="5AD4A62E" w14:textId="77777777">
        <w:trPr>
          <w:trHeight w:val="273"/>
        </w:trPr>
        <w:tc>
          <w:tcPr>
            <w:tcW w:w="3618" w:type="dxa"/>
          </w:tcPr>
          <w:p w14:paraId="5D523A03" w14:textId="77777777" w:rsidR="00E37508" w:rsidRDefault="00E37508">
            <w:pPr>
              <w:pStyle w:val="TableParagraph"/>
              <w:spacing w:line="240" w:lineRule="auto"/>
              <w:jc w:val="left"/>
              <w:rPr>
                <w:rFonts w:ascii="Times New Roman"/>
                <w:sz w:val="20"/>
              </w:rPr>
            </w:pPr>
          </w:p>
        </w:tc>
        <w:tc>
          <w:tcPr>
            <w:tcW w:w="1171" w:type="dxa"/>
          </w:tcPr>
          <w:p w14:paraId="36886F6A" w14:textId="77777777" w:rsidR="00E37508" w:rsidRDefault="00000000">
            <w:pPr>
              <w:pStyle w:val="TableParagraph"/>
              <w:spacing w:line="253" w:lineRule="exact"/>
              <w:ind w:left="119"/>
              <w:jc w:val="left"/>
            </w:pPr>
            <w:r>
              <w:rPr>
                <w:spacing w:val="-5"/>
              </w:rPr>
              <w:t>32</w:t>
            </w:r>
          </w:p>
        </w:tc>
        <w:tc>
          <w:tcPr>
            <w:tcW w:w="765" w:type="dxa"/>
          </w:tcPr>
          <w:p w14:paraId="2B2705AF" w14:textId="77777777" w:rsidR="00E37508" w:rsidRDefault="00000000">
            <w:pPr>
              <w:pStyle w:val="TableParagraph"/>
              <w:spacing w:line="253" w:lineRule="exact"/>
              <w:ind w:right="119"/>
              <w:jc w:val="right"/>
              <w:rPr>
                <w:rFonts w:ascii="Calibri"/>
                <w:i/>
              </w:rPr>
            </w:pPr>
            <w:r>
              <w:rPr>
                <w:rFonts w:ascii="Calibri"/>
                <w:i/>
                <w:spacing w:val="-4"/>
                <w:w w:val="105"/>
              </w:rPr>
              <w:t>0</w:t>
            </w:r>
            <w:r>
              <w:rPr>
                <w:i/>
                <w:spacing w:val="-4"/>
                <w:w w:val="105"/>
              </w:rPr>
              <w:t>.</w:t>
            </w:r>
            <w:r>
              <w:rPr>
                <w:rFonts w:ascii="Calibri"/>
                <w:i/>
                <w:spacing w:val="-4"/>
                <w:w w:val="105"/>
              </w:rPr>
              <w:t>54</w:t>
            </w:r>
          </w:p>
        </w:tc>
        <w:tc>
          <w:tcPr>
            <w:tcW w:w="692" w:type="dxa"/>
          </w:tcPr>
          <w:p w14:paraId="1311CBB1" w14:textId="77777777" w:rsidR="00E37508" w:rsidRDefault="00000000">
            <w:pPr>
              <w:pStyle w:val="TableParagraph"/>
              <w:spacing w:line="253" w:lineRule="exact"/>
              <w:ind w:left="67" w:right="2"/>
              <w:rPr>
                <w:rFonts w:ascii="Calibri"/>
                <w:i/>
              </w:rPr>
            </w:pPr>
            <w:r>
              <w:rPr>
                <w:rFonts w:ascii="Calibri"/>
                <w:i/>
                <w:spacing w:val="-4"/>
                <w:w w:val="105"/>
              </w:rPr>
              <w:t>0</w:t>
            </w:r>
            <w:r>
              <w:rPr>
                <w:i/>
                <w:spacing w:val="-4"/>
                <w:w w:val="105"/>
              </w:rPr>
              <w:t>.</w:t>
            </w:r>
            <w:r>
              <w:rPr>
                <w:rFonts w:ascii="Calibri"/>
                <w:i/>
                <w:spacing w:val="-4"/>
                <w:w w:val="105"/>
              </w:rPr>
              <w:t>50</w:t>
            </w:r>
          </w:p>
        </w:tc>
        <w:tc>
          <w:tcPr>
            <w:tcW w:w="873" w:type="dxa"/>
          </w:tcPr>
          <w:p w14:paraId="2CBFF2DC" w14:textId="77777777" w:rsidR="00E37508" w:rsidRDefault="00000000">
            <w:pPr>
              <w:pStyle w:val="TableParagraph"/>
              <w:spacing w:line="253" w:lineRule="exact"/>
              <w:ind w:right="121"/>
              <w:jc w:val="right"/>
            </w:pPr>
            <w:r>
              <w:rPr>
                <w:spacing w:val="-4"/>
              </w:rPr>
              <w:t>0.40</w:t>
            </w:r>
          </w:p>
        </w:tc>
      </w:tr>
      <w:tr w:rsidR="00E37508" w14:paraId="5C2181AD" w14:textId="77777777">
        <w:trPr>
          <w:trHeight w:val="322"/>
        </w:trPr>
        <w:tc>
          <w:tcPr>
            <w:tcW w:w="3618" w:type="dxa"/>
            <w:tcBorders>
              <w:bottom w:val="single" w:sz="8" w:space="0" w:color="000000"/>
            </w:tcBorders>
          </w:tcPr>
          <w:p w14:paraId="2AF81EC2"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BC0CF79" w14:textId="77777777" w:rsidR="00E37508" w:rsidRDefault="00000000">
            <w:pPr>
              <w:pStyle w:val="TableParagraph"/>
              <w:spacing w:line="254" w:lineRule="exact"/>
              <w:ind w:left="119"/>
              <w:jc w:val="left"/>
            </w:pPr>
            <w:r>
              <w:rPr>
                <w:spacing w:val="-5"/>
              </w:rPr>
              <w:t>64</w:t>
            </w:r>
          </w:p>
        </w:tc>
        <w:tc>
          <w:tcPr>
            <w:tcW w:w="765" w:type="dxa"/>
            <w:tcBorders>
              <w:bottom w:val="single" w:sz="8" w:space="0" w:color="000000"/>
            </w:tcBorders>
          </w:tcPr>
          <w:p w14:paraId="7EE40402" w14:textId="77777777" w:rsidR="00E37508" w:rsidRDefault="00000000">
            <w:pPr>
              <w:pStyle w:val="TableParagraph"/>
              <w:spacing w:line="271" w:lineRule="exact"/>
              <w:ind w:right="119"/>
              <w:jc w:val="right"/>
              <w:rPr>
                <w:rFonts w:ascii="Calibri"/>
                <w:b/>
              </w:rPr>
            </w:pPr>
            <w:r>
              <w:rPr>
                <w:rFonts w:ascii="Calibri"/>
                <w:b/>
                <w:spacing w:val="-4"/>
              </w:rPr>
              <w:t>0</w:t>
            </w:r>
            <w:r>
              <w:rPr>
                <w:rFonts w:ascii="Palatino Linotype"/>
                <w:b/>
                <w:spacing w:val="-4"/>
              </w:rPr>
              <w:t>.</w:t>
            </w:r>
            <w:r>
              <w:rPr>
                <w:rFonts w:ascii="Calibri"/>
                <w:b/>
                <w:spacing w:val="-4"/>
              </w:rPr>
              <w:t>68</w:t>
            </w:r>
          </w:p>
        </w:tc>
        <w:tc>
          <w:tcPr>
            <w:tcW w:w="692" w:type="dxa"/>
            <w:tcBorders>
              <w:bottom w:val="single" w:sz="8" w:space="0" w:color="000000"/>
            </w:tcBorders>
          </w:tcPr>
          <w:p w14:paraId="0C7AC3A1" w14:textId="77777777" w:rsidR="00E37508" w:rsidRDefault="00000000">
            <w:pPr>
              <w:pStyle w:val="TableParagraph"/>
              <w:spacing w:line="264" w:lineRule="exact"/>
              <w:ind w:left="67" w:right="2"/>
              <w:rPr>
                <w:rFonts w:ascii="Calibri"/>
                <w:i/>
              </w:rPr>
            </w:pPr>
            <w:r>
              <w:rPr>
                <w:rFonts w:ascii="Calibri"/>
                <w:i/>
                <w:spacing w:val="-4"/>
                <w:w w:val="105"/>
              </w:rPr>
              <w:t>0</w:t>
            </w:r>
            <w:r>
              <w:rPr>
                <w:i/>
                <w:spacing w:val="-4"/>
                <w:w w:val="105"/>
              </w:rPr>
              <w:t>.</w:t>
            </w:r>
            <w:r>
              <w:rPr>
                <w:rFonts w:ascii="Calibri"/>
                <w:i/>
                <w:spacing w:val="-4"/>
                <w:w w:val="105"/>
              </w:rPr>
              <w:t>56</w:t>
            </w:r>
          </w:p>
        </w:tc>
        <w:tc>
          <w:tcPr>
            <w:tcW w:w="873" w:type="dxa"/>
            <w:tcBorders>
              <w:bottom w:val="single" w:sz="8" w:space="0" w:color="000000"/>
            </w:tcBorders>
          </w:tcPr>
          <w:p w14:paraId="5CAFB78D" w14:textId="77777777" w:rsidR="00E37508" w:rsidRDefault="00000000">
            <w:pPr>
              <w:pStyle w:val="TableParagraph"/>
              <w:spacing w:line="271" w:lineRule="exact"/>
              <w:ind w:right="121"/>
              <w:jc w:val="right"/>
              <w:rPr>
                <w:rFonts w:ascii="Calibri"/>
                <w:b/>
              </w:rPr>
            </w:pPr>
            <w:r>
              <w:rPr>
                <w:rFonts w:ascii="Calibri"/>
                <w:b/>
                <w:spacing w:val="-4"/>
              </w:rPr>
              <w:t>0</w:t>
            </w:r>
            <w:r>
              <w:rPr>
                <w:rFonts w:ascii="Palatino Linotype"/>
                <w:b/>
                <w:spacing w:val="-4"/>
              </w:rPr>
              <w:t>.</w:t>
            </w:r>
            <w:r>
              <w:rPr>
                <w:rFonts w:ascii="Calibri"/>
                <w:b/>
                <w:spacing w:val="-4"/>
              </w:rPr>
              <w:t>63</w:t>
            </w:r>
          </w:p>
        </w:tc>
      </w:tr>
    </w:tbl>
    <w:p w14:paraId="0C78A171" w14:textId="77777777" w:rsidR="00E37508" w:rsidRDefault="00000000">
      <w:pPr>
        <w:spacing w:before="183" w:line="244" w:lineRule="auto"/>
        <w:ind w:left="117" w:right="729"/>
        <w:jc w:val="both"/>
        <w:rPr>
          <w:sz w:val="18"/>
        </w:rPr>
      </w:pPr>
      <w:r>
        <w:t xml:space="preserve">Table 2: </w:t>
      </w:r>
      <w:r>
        <w:rPr>
          <w:sz w:val="18"/>
        </w:rPr>
        <w:t>Global accuracy of all the models tested in this study. Values higher than 0.5 are highlighted in italic, values</w:t>
      </w:r>
      <w:r>
        <w:rPr>
          <w:spacing w:val="40"/>
          <w:sz w:val="18"/>
        </w:rPr>
        <w:t xml:space="preserve"> </w:t>
      </w:r>
      <w:r>
        <w:rPr>
          <w:sz w:val="18"/>
        </w:rPr>
        <w:t>higher than 0.6 in bold and a value over 0.7 in bold italic. Similar tables representing other global performance metrics</w:t>
      </w:r>
      <w:r>
        <w:rPr>
          <w:spacing w:val="40"/>
          <w:sz w:val="18"/>
        </w:rPr>
        <w:t xml:space="preserve"> </w:t>
      </w:r>
      <w:r>
        <w:rPr>
          <w:sz w:val="18"/>
        </w:rPr>
        <w:t>(Cohen’s</w:t>
      </w:r>
      <w:r>
        <w:rPr>
          <w:spacing w:val="40"/>
          <w:sz w:val="18"/>
        </w:rPr>
        <w:t xml:space="preserve"> </w:t>
      </w:r>
      <w:r>
        <w:rPr>
          <w:sz w:val="18"/>
        </w:rPr>
        <w:t>Kappa,</w:t>
      </w:r>
      <w:r>
        <w:rPr>
          <w:spacing w:val="40"/>
          <w:sz w:val="18"/>
        </w:rPr>
        <w:t xml:space="preserve"> </w:t>
      </w:r>
      <w:r>
        <w:rPr>
          <w:sz w:val="18"/>
        </w:rPr>
        <w:t>Macro</w:t>
      </w:r>
      <w:r>
        <w:rPr>
          <w:spacing w:val="40"/>
          <w:sz w:val="18"/>
        </w:rPr>
        <w:t xml:space="preserve"> </w:t>
      </w:r>
      <w:r>
        <w:rPr>
          <w:sz w:val="18"/>
        </w:rPr>
        <w:t>F1-score,</w:t>
      </w:r>
      <w:r>
        <w:rPr>
          <w:spacing w:val="40"/>
          <w:sz w:val="18"/>
        </w:rPr>
        <w:t xml:space="preserve"> </w:t>
      </w:r>
      <w:r>
        <w:rPr>
          <w:sz w:val="18"/>
        </w:rPr>
        <w:t>Weighted</w:t>
      </w:r>
      <w:r>
        <w:rPr>
          <w:spacing w:val="40"/>
          <w:sz w:val="18"/>
        </w:rPr>
        <w:t xml:space="preserve"> </w:t>
      </w:r>
      <w:r>
        <w:rPr>
          <w:sz w:val="18"/>
        </w:rPr>
        <w:t>F1-score)</w:t>
      </w:r>
      <w:r>
        <w:rPr>
          <w:spacing w:val="40"/>
          <w:sz w:val="18"/>
        </w:rPr>
        <w:t xml:space="preserve"> </w:t>
      </w:r>
      <w:r>
        <w:rPr>
          <w:sz w:val="18"/>
        </w:rPr>
        <w:t>can</w:t>
      </w:r>
      <w:r>
        <w:rPr>
          <w:spacing w:val="40"/>
          <w:sz w:val="18"/>
        </w:rPr>
        <w:t xml:space="preserve"> </w:t>
      </w:r>
      <w:r>
        <w:rPr>
          <w:sz w:val="18"/>
        </w:rPr>
        <w:t>be</w:t>
      </w:r>
      <w:r>
        <w:rPr>
          <w:spacing w:val="40"/>
          <w:sz w:val="18"/>
        </w:rPr>
        <w:t xml:space="preserve"> </w:t>
      </w:r>
      <w:r>
        <w:rPr>
          <w:sz w:val="18"/>
        </w:rPr>
        <w:t>found</w:t>
      </w:r>
      <w:r>
        <w:rPr>
          <w:spacing w:val="40"/>
          <w:sz w:val="18"/>
        </w:rPr>
        <w:t xml:space="preserve"> </w:t>
      </w:r>
      <w:r>
        <w:rPr>
          <w:sz w:val="18"/>
        </w:rPr>
        <w:t>in</w:t>
      </w:r>
      <w:r>
        <w:rPr>
          <w:spacing w:val="40"/>
          <w:sz w:val="18"/>
        </w:rPr>
        <w:t xml:space="preserve"> </w:t>
      </w:r>
      <w:r>
        <w:rPr>
          <w:sz w:val="18"/>
        </w:rPr>
        <w:t>Appendix</w:t>
      </w:r>
      <w:r>
        <w:rPr>
          <w:spacing w:val="40"/>
          <w:sz w:val="18"/>
        </w:rPr>
        <w:t xml:space="preserve"> </w:t>
      </w:r>
      <w:hyperlink w:anchor="_bookmark62" w:history="1">
        <w:r>
          <w:rPr>
            <w:color w:val="0000FF"/>
            <w:sz w:val="18"/>
          </w:rPr>
          <w:t>D.</w:t>
        </w:r>
      </w:hyperlink>
    </w:p>
    <w:p w14:paraId="0AD62C7E" w14:textId="77777777" w:rsidR="00E37508" w:rsidRDefault="00000000">
      <w:pPr>
        <w:spacing w:before="15"/>
        <w:ind w:right="691"/>
        <w:jc w:val="center"/>
      </w:pPr>
      <w:r>
        <w:rPr>
          <w:spacing w:val="-10"/>
          <w:w w:val="120"/>
        </w:rPr>
        <w:t>.</w:t>
      </w:r>
    </w:p>
    <w:p w14:paraId="55759957" w14:textId="77777777" w:rsidR="00E37508" w:rsidRDefault="00E37508">
      <w:pPr>
        <w:jc w:val="center"/>
        <w:sectPr w:rsidR="00E37508">
          <w:pgSz w:w="12240" w:h="15840"/>
          <w:pgMar w:top="1820" w:right="680" w:bottom="760" w:left="1300" w:header="0" w:footer="565" w:gutter="0"/>
          <w:cols w:space="720"/>
        </w:sectPr>
      </w:pPr>
    </w:p>
    <w:p w14:paraId="1B8887F5" w14:textId="77777777" w:rsidR="00E37508" w:rsidRDefault="00000000">
      <w:pPr>
        <w:pStyle w:val="BodyText"/>
        <w:ind w:left="173"/>
        <w:rPr>
          <w:sz w:val="20"/>
        </w:rPr>
      </w:pPr>
      <w:r>
        <w:rPr>
          <w:noProof/>
          <w:sz w:val="20"/>
        </w:rPr>
        <w:lastRenderedPageBreak/>
        <w:drawing>
          <wp:inline distT="0" distB="0" distL="0" distR="0" wp14:anchorId="4651BA62" wp14:editId="48681931">
            <wp:extent cx="6101913" cy="1927098"/>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7" cstate="print"/>
                    <a:stretch>
                      <a:fillRect/>
                    </a:stretch>
                  </pic:blipFill>
                  <pic:spPr>
                    <a:xfrm>
                      <a:off x="0" y="0"/>
                      <a:ext cx="6101913" cy="1927098"/>
                    </a:xfrm>
                    <a:prstGeom prst="rect">
                      <a:avLst/>
                    </a:prstGeom>
                  </pic:spPr>
                </pic:pic>
              </a:graphicData>
            </a:graphic>
          </wp:inline>
        </w:drawing>
      </w:r>
    </w:p>
    <w:p w14:paraId="5FD48450" w14:textId="77777777" w:rsidR="00E37508" w:rsidRDefault="00000000">
      <w:pPr>
        <w:spacing w:before="175" w:line="247" w:lineRule="auto"/>
        <w:ind w:left="117" w:right="729"/>
        <w:jc w:val="both"/>
        <w:rPr>
          <w:sz w:val="18"/>
        </w:rPr>
      </w:pPr>
      <w:bookmarkStart w:id="270" w:name="_bookmark18"/>
      <w:bookmarkEnd w:id="270"/>
      <w:r>
        <w:t>Figure</w:t>
      </w:r>
      <w:r>
        <w:rPr>
          <w:spacing w:val="40"/>
        </w:rPr>
        <w:t xml:space="preserve"> </w:t>
      </w:r>
      <w:r>
        <w:t>7:</w:t>
      </w:r>
      <w:r>
        <w:rPr>
          <w:spacing w:val="80"/>
        </w:rPr>
        <w:t xml:space="preserve"> </w:t>
      </w:r>
      <w:r>
        <w:rPr>
          <w:sz w:val="18"/>
        </w:rPr>
        <w:t>Within-class</w:t>
      </w:r>
      <w:r>
        <w:rPr>
          <w:spacing w:val="40"/>
          <w:sz w:val="18"/>
        </w:rPr>
        <w:t xml:space="preserve"> </w:t>
      </w:r>
      <w:r>
        <w:rPr>
          <w:sz w:val="18"/>
        </w:rPr>
        <w:t>accuracy</w:t>
      </w:r>
      <w:r>
        <w:rPr>
          <w:spacing w:val="40"/>
          <w:sz w:val="18"/>
        </w:rPr>
        <w:t xml:space="preserve"> </w:t>
      </w:r>
      <w:r>
        <w:rPr>
          <w:sz w:val="18"/>
        </w:rPr>
        <w:t>scores</w:t>
      </w:r>
      <w:r>
        <w:rPr>
          <w:spacing w:val="40"/>
          <w:sz w:val="18"/>
        </w:rPr>
        <w:t xml:space="preserve"> </w:t>
      </w:r>
      <w:r>
        <w:rPr>
          <w:sz w:val="18"/>
        </w:rPr>
        <w:t>grouped</w:t>
      </w:r>
      <w:r>
        <w:rPr>
          <w:spacing w:val="40"/>
          <w:sz w:val="18"/>
        </w:rPr>
        <w:t xml:space="preserve"> </w:t>
      </w:r>
      <w:r>
        <w:rPr>
          <w:sz w:val="18"/>
        </w:rPr>
        <w:t>by</w:t>
      </w:r>
      <w:r>
        <w:rPr>
          <w:spacing w:val="40"/>
          <w:sz w:val="18"/>
        </w:rPr>
        <w:t xml:space="preserve"> </w:t>
      </w:r>
      <w:r>
        <w:rPr>
          <w:sz w:val="18"/>
        </w:rPr>
        <w:t>model.</w:t>
      </w:r>
      <w:r>
        <w:rPr>
          <w:spacing w:val="80"/>
          <w:sz w:val="18"/>
        </w:rPr>
        <w:t xml:space="preserve"> </w:t>
      </w:r>
      <w:r>
        <w:rPr>
          <w:sz w:val="18"/>
        </w:rPr>
        <w:t>Each</w:t>
      </w:r>
      <w:r>
        <w:rPr>
          <w:spacing w:val="40"/>
          <w:sz w:val="18"/>
        </w:rPr>
        <w:t xml:space="preserve"> </w:t>
      </w:r>
      <w:r>
        <w:rPr>
          <w:sz w:val="18"/>
        </w:rPr>
        <w:t>panel</w:t>
      </w:r>
      <w:r>
        <w:rPr>
          <w:spacing w:val="40"/>
          <w:sz w:val="18"/>
        </w:rPr>
        <w:t xml:space="preserve"> </w:t>
      </w:r>
      <w:r>
        <w:rPr>
          <w:sz w:val="18"/>
        </w:rPr>
        <w:t>represents</w:t>
      </w:r>
      <w:r>
        <w:rPr>
          <w:spacing w:val="40"/>
          <w:sz w:val="18"/>
        </w:rPr>
        <w:t xml:space="preserve"> </w:t>
      </w:r>
      <w:r>
        <w:rPr>
          <w:sz w:val="18"/>
        </w:rPr>
        <w:t>results</w:t>
      </w:r>
      <w:r>
        <w:rPr>
          <w:spacing w:val="40"/>
          <w:sz w:val="18"/>
        </w:rPr>
        <w:t xml:space="preserve"> </w:t>
      </w:r>
      <w:r>
        <w:rPr>
          <w:sz w:val="18"/>
        </w:rPr>
        <w:t>from</w:t>
      </w:r>
      <w:r>
        <w:rPr>
          <w:spacing w:val="40"/>
          <w:sz w:val="18"/>
        </w:rPr>
        <w:t xml:space="preserve"> </w:t>
      </w:r>
      <w:r>
        <w:rPr>
          <w:sz w:val="18"/>
        </w:rPr>
        <w:t>one</w:t>
      </w:r>
      <w:r>
        <w:rPr>
          <w:spacing w:val="40"/>
          <w:sz w:val="18"/>
        </w:rPr>
        <w:t xml:space="preserve"> </w:t>
      </w:r>
      <w:r>
        <w:rPr>
          <w:sz w:val="18"/>
        </w:rPr>
        <w:t>of</w:t>
      </w:r>
      <w:r>
        <w:rPr>
          <w:spacing w:val="40"/>
          <w:sz w:val="18"/>
        </w:rPr>
        <w:t xml:space="preserve"> </w:t>
      </w:r>
      <w:r>
        <w:rPr>
          <w:sz w:val="18"/>
        </w:rPr>
        <w:t>the</w:t>
      </w:r>
      <w:r>
        <w:rPr>
          <w:spacing w:val="40"/>
          <w:sz w:val="18"/>
        </w:rPr>
        <w:t xml:space="preserve"> </w:t>
      </w:r>
      <w:r>
        <w:rPr>
          <w:sz w:val="18"/>
        </w:rPr>
        <w:t>five</w:t>
      </w:r>
      <w:r>
        <w:rPr>
          <w:spacing w:val="40"/>
          <w:sz w:val="18"/>
        </w:rPr>
        <w:t xml:space="preserve"> </w:t>
      </w:r>
      <w:r>
        <w:rPr>
          <w:sz w:val="18"/>
        </w:rPr>
        <w:t>models compared, namely:</w:t>
      </w:r>
      <w:r>
        <w:rPr>
          <w:spacing w:val="40"/>
          <w:sz w:val="18"/>
        </w:rPr>
        <w:t xml:space="preserve"> </w:t>
      </w:r>
      <w:r>
        <w:rPr>
          <w:sz w:val="18"/>
        </w:rPr>
        <w:t>histogram-based boosted classifier (HGBC) with features pertaining only to a given chip</w:t>
      </w:r>
      <w:r>
        <w:rPr>
          <w:spacing w:val="40"/>
          <w:sz w:val="18"/>
        </w:rPr>
        <w:t xml:space="preserve"> </w:t>
      </w:r>
      <w:r>
        <w:rPr>
          <w:sz w:val="18"/>
        </w:rPr>
        <w:t>(baseline)</w:t>
      </w:r>
      <w:r>
        <w:rPr>
          <w:spacing w:val="40"/>
          <w:sz w:val="18"/>
        </w:rPr>
        <w:t xml:space="preserve"> </w:t>
      </w:r>
      <w:r>
        <w:rPr>
          <w:sz w:val="18"/>
        </w:rPr>
        <w:t>or</w:t>
      </w:r>
      <w:r>
        <w:rPr>
          <w:spacing w:val="40"/>
          <w:sz w:val="18"/>
        </w:rPr>
        <w:t xml:space="preserve"> </w:t>
      </w:r>
      <w:r>
        <w:rPr>
          <w:sz w:val="18"/>
        </w:rPr>
        <w:t>including</w:t>
      </w:r>
      <w:r>
        <w:rPr>
          <w:spacing w:val="40"/>
          <w:sz w:val="18"/>
        </w:rPr>
        <w:t xml:space="preserve"> </w:t>
      </w:r>
      <w:r>
        <w:rPr>
          <w:sz w:val="18"/>
        </w:rPr>
        <w:t>also</w:t>
      </w:r>
      <w:r>
        <w:rPr>
          <w:spacing w:val="40"/>
          <w:sz w:val="18"/>
        </w:rPr>
        <w:t xml:space="preserve"> </w:t>
      </w:r>
      <w:r>
        <w:rPr>
          <w:sz w:val="18"/>
        </w:rPr>
        <w:t>features</w:t>
      </w:r>
      <w:r>
        <w:rPr>
          <w:spacing w:val="40"/>
          <w:sz w:val="18"/>
        </w:rPr>
        <w:t xml:space="preserve"> </w:t>
      </w:r>
      <w:r>
        <w:rPr>
          <w:sz w:val="18"/>
        </w:rPr>
        <w:t>from</w:t>
      </w:r>
      <w:r>
        <w:rPr>
          <w:spacing w:val="40"/>
          <w:sz w:val="18"/>
        </w:rPr>
        <w:t xml:space="preserve"> </w:t>
      </w:r>
      <w:r>
        <w:rPr>
          <w:sz w:val="18"/>
        </w:rPr>
        <w:t>neighbouring</w:t>
      </w:r>
      <w:r>
        <w:rPr>
          <w:spacing w:val="40"/>
          <w:sz w:val="18"/>
        </w:rPr>
        <w:t xml:space="preserve"> </w:t>
      </w:r>
      <w:r>
        <w:rPr>
          <w:sz w:val="18"/>
        </w:rPr>
        <w:t>ones</w:t>
      </w:r>
      <w:r>
        <w:rPr>
          <w:spacing w:val="40"/>
          <w:sz w:val="18"/>
        </w:rPr>
        <w:t xml:space="preserve"> </w:t>
      </w:r>
      <w:r>
        <w:rPr>
          <w:sz w:val="18"/>
        </w:rPr>
        <w:t>(baseline-wx);</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(logite)</w:t>
      </w:r>
      <w:r>
        <w:rPr>
          <w:spacing w:val="40"/>
          <w:sz w:val="18"/>
        </w:rPr>
        <w:t xml:space="preserve"> </w:t>
      </w:r>
      <w:r>
        <w:rPr>
          <w:sz w:val="18"/>
        </w:rPr>
        <w:t>with</w:t>
      </w:r>
      <w:r>
        <w:rPr>
          <w:spacing w:val="40"/>
          <w:sz w:val="18"/>
        </w:rPr>
        <w:t xml:space="preserve"> </w:t>
      </w:r>
      <w:r>
        <w:rPr>
          <w:sz w:val="18"/>
        </w:rPr>
        <w:t>the</w:t>
      </w:r>
      <w:r>
        <w:rPr>
          <w:spacing w:val="40"/>
          <w:sz w:val="18"/>
        </w:rPr>
        <w:t xml:space="preserve"> </w:t>
      </w:r>
      <w:r>
        <w:rPr>
          <w:sz w:val="18"/>
        </w:rPr>
        <w:t>same</w:t>
      </w:r>
      <w:r>
        <w:rPr>
          <w:spacing w:val="40"/>
          <w:sz w:val="18"/>
        </w:rPr>
        <w:t xml:space="preserve"> </w:t>
      </w:r>
      <w:r>
        <w:rPr>
          <w:sz w:val="18"/>
        </w:rPr>
        <w:t>two</w:t>
      </w:r>
      <w:r>
        <w:rPr>
          <w:spacing w:val="36"/>
          <w:sz w:val="18"/>
        </w:rPr>
        <w:t xml:space="preserve"> </w:t>
      </w:r>
      <w:r>
        <w:rPr>
          <w:sz w:val="18"/>
        </w:rPr>
        <w:t>variations;</w:t>
      </w:r>
      <w:r>
        <w:rPr>
          <w:spacing w:val="40"/>
          <w:sz w:val="18"/>
        </w:rPr>
        <w:t xml:space="preserve"> </w:t>
      </w:r>
      <w:r>
        <w:rPr>
          <w:sz w:val="18"/>
        </w:rPr>
        <w:t>and</w:t>
      </w:r>
      <w:r>
        <w:rPr>
          <w:spacing w:val="36"/>
          <w:sz w:val="18"/>
        </w:rPr>
        <w:t xml:space="preserve"> </w:t>
      </w:r>
      <w:r>
        <w:rPr>
          <w:sz w:val="18"/>
        </w:rPr>
        <w:t>a</w:t>
      </w:r>
      <w:r>
        <w:rPr>
          <w:spacing w:val="36"/>
          <w:sz w:val="18"/>
        </w:rPr>
        <w:t xml:space="preserve"> </w:t>
      </w:r>
      <w:r>
        <w:rPr>
          <w:sz w:val="18"/>
        </w:rPr>
        <w:t>simpler</w:t>
      </w:r>
      <w:r>
        <w:rPr>
          <w:spacing w:val="36"/>
          <w:sz w:val="18"/>
        </w:rPr>
        <w:t xml:space="preserve"> </w:t>
      </w:r>
      <w:r>
        <w:rPr>
          <w:sz w:val="18"/>
        </w:rPr>
        <w:t>maximum</w:t>
      </w:r>
      <w:r>
        <w:rPr>
          <w:spacing w:val="36"/>
          <w:sz w:val="18"/>
        </w:rPr>
        <w:t xml:space="preserve"> </w:t>
      </w:r>
      <w:r>
        <w:rPr>
          <w:sz w:val="18"/>
        </w:rPr>
        <w:t>probability</w:t>
      </w:r>
      <w:r>
        <w:rPr>
          <w:spacing w:val="36"/>
          <w:sz w:val="18"/>
        </w:rPr>
        <w:t xml:space="preserve"> </w:t>
      </w:r>
      <w:r>
        <w:rPr>
          <w:sz w:val="18"/>
        </w:rPr>
        <w:t>approach</w:t>
      </w:r>
      <w:r>
        <w:rPr>
          <w:spacing w:val="36"/>
          <w:sz w:val="18"/>
        </w:rPr>
        <w:t xml:space="preserve"> </w:t>
      </w:r>
      <w:r>
        <w:rPr>
          <w:sz w:val="18"/>
        </w:rPr>
        <w:t>(maxprob).</w:t>
      </w:r>
      <w:r>
        <w:rPr>
          <w:spacing w:val="80"/>
          <w:sz w:val="18"/>
        </w:rPr>
        <w:t xml:space="preserve"> </w:t>
      </w:r>
      <w:r>
        <w:rPr>
          <w:sz w:val="18"/>
        </w:rPr>
        <w:t>Each</w:t>
      </w:r>
      <w:r>
        <w:rPr>
          <w:spacing w:val="36"/>
          <w:sz w:val="18"/>
        </w:rPr>
        <w:t xml:space="preserve"> </w:t>
      </w:r>
      <w:r>
        <w:rPr>
          <w:sz w:val="18"/>
        </w:rPr>
        <w:t>row</w:t>
      </w:r>
      <w:r>
        <w:rPr>
          <w:spacing w:val="36"/>
          <w:sz w:val="18"/>
        </w:rPr>
        <w:t xml:space="preserve"> </w:t>
      </w:r>
      <w:r>
        <w:rPr>
          <w:sz w:val="18"/>
        </w:rPr>
        <w:t>in</w:t>
      </w:r>
      <w:r>
        <w:rPr>
          <w:spacing w:val="36"/>
          <w:sz w:val="18"/>
        </w:rPr>
        <w:t xml:space="preserve"> </w:t>
      </w:r>
      <w:r>
        <w:rPr>
          <w:sz w:val="18"/>
        </w:rPr>
        <w:t>the</w:t>
      </w:r>
      <w:r>
        <w:rPr>
          <w:spacing w:val="36"/>
          <w:sz w:val="18"/>
        </w:rPr>
        <w:t xml:space="preserve"> </w:t>
      </w:r>
      <w:r>
        <w:rPr>
          <w:sz w:val="18"/>
        </w:rPr>
        <w:t>heatmap</w:t>
      </w:r>
      <w:r>
        <w:rPr>
          <w:spacing w:val="36"/>
          <w:sz w:val="18"/>
        </w:rPr>
        <w:t xml:space="preserve"> </w:t>
      </w:r>
      <w:r>
        <w:rPr>
          <w:sz w:val="18"/>
        </w:rPr>
        <w:t>corresponds</w:t>
      </w:r>
      <w:r>
        <w:rPr>
          <w:spacing w:val="36"/>
          <w:sz w:val="18"/>
        </w:rPr>
        <w:t xml:space="preserve"> </w:t>
      </w:r>
      <w:r>
        <w:rPr>
          <w:sz w:val="18"/>
        </w:rPr>
        <w:t>to</w:t>
      </w:r>
      <w:r>
        <w:rPr>
          <w:spacing w:val="40"/>
          <w:sz w:val="18"/>
        </w:rPr>
        <w:t xml:space="preserve"> </w:t>
      </w:r>
      <w:r>
        <w:rPr>
          <w:sz w:val="18"/>
        </w:rPr>
        <w:t>a pair of chipsize (8, 16, 32, and 64 pixels) and architechture (baseline image classification, or bic; sliding image</w:t>
      </w:r>
      <w:r>
        <w:rPr>
          <w:spacing w:val="40"/>
          <w:sz w:val="18"/>
        </w:rPr>
        <w:t xml:space="preserve"> </w:t>
      </w:r>
      <w:r>
        <w:rPr>
          <w:sz w:val="18"/>
        </w:rPr>
        <w:t>classification,</w:t>
      </w:r>
      <w:r>
        <w:rPr>
          <w:spacing w:val="25"/>
          <w:sz w:val="18"/>
        </w:rPr>
        <w:t xml:space="preserve"> </w:t>
      </w:r>
      <w:r>
        <w:rPr>
          <w:sz w:val="18"/>
        </w:rPr>
        <w:t>or</w:t>
      </w:r>
      <w:r>
        <w:rPr>
          <w:spacing w:val="23"/>
          <w:sz w:val="18"/>
        </w:rPr>
        <w:t xml:space="preserve"> </w:t>
      </w:r>
      <w:r>
        <w:rPr>
          <w:sz w:val="18"/>
        </w:rPr>
        <w:t>sic;</w:t>
      </w:r>
      <w:r>
        <w:rPr>
          <w:spacing w:val="25"/>
          <w:sz w:val="18"/>
        </w:rPr>
        <w:t xml:space="preserve"> </w:t>
      </w:r>
      <w:r>
        <w:rPr>
          <w:sz w:val="18"/>
        </w:rPr>
        <w:t>and</w:t>
      </w:r>
      <w:r>
        <w:rPr>
          <w:spacing w:val="23"/>
          <w:sz w:val="18"/>
        </w:rPr>
        <w:t xml:space="preserve"> </w:t>
      </w:r>
      <w:r>
        <w:rPr>
          <w:sz w:val="18"/>
        </w:rPr>
        <w:t>multi-output</w:t>
      </w:r>
      <w:r>
        <w:rPr>
          <w:spacing w:val="23"/>
          <w:sz w:val="18"/>
        </w:rPr>
        <w:t xml:space="preserve"> </w:t>
      </w:r>
      <w:r>
        <w:rPr>
          <w:sz w:val="18"/>
        </w:rPr>
        <w:t>regression,</w:t>
      </w:r>
      <w:r>
        <w:rPr>
          <w:spacing w:val="25"/>
          <w:sz w:val="18"/>
        </w:rPr>
        <w:t xml:space="preserve"> </w:t>
      </w:r>
      <w:r>
        <w:rPr>
          <w:sz w:val="18"/>
        </w:rPr>
        <w:t>or</w:t>
      </w:r>
      <w:r>
        <w:rPr>
          <w:spacing w:val="23"/>
          <w:sz w:val="18"/>
        </w:rPr>
        <w:t xml:space="preserve"> </w:t>
      </w:r>
      <w:r>
        <w:rPr>
          <w:sz w:val="18"/>
        </w:rPr>
        <w:t>mor)</w:t>
      </w:r>
      <w:r>
        <w:rPr>
          <w:spacing w:val="23"/>
          <w:sz w:val="18"/>
        </w:rPr>
        <w:t xml:space="preserve"> </w:t>
      </w:r>
      <w:r>
        <w:rPr>
          <w:sz w:val="18"/>
        </w:rPr>
        <w:t>used</w:t>
      </w:r>
      <w:r>
        <w:rPr>
          <w:spacing w:val="23"/>
          <w:sz w:val="18"/>
        </w:rPr>
        <w:t xml:space="preserve"> </w:t>
      </w:r>
      <w:r>
        <w:rPr>
          <w:sz w:val="18"/>
        </w:rPr>
        <w:t>in</w:t>
      </w:r>
      <w:r>
        <w:rPr>
          <w:spacing w:val="23"/>
          <w:sz w:val="18"/>
        </w:rPr>
        <w:t xml:space="preserve"> </w:t>
      </w:r>
      <w:r>
        <w:rPr>
          <w:sz w:val="18"/>
        </w:rPr>
        <w:t>the</w:t>
      </w:r>
      <w:r>
        <w:rPr>
          <w:spacing w:val="23"/>
          <w:sz w:val="18"/>
        </w:rPr>
        <w:t xml:space="preserve"> </w:t>
      </w:r>
      <w:r>
        <w:rPr>
          <w:sz w:val="18"/>
        </w:rPr>
        <w:t>neural</w:t>
      </w:r>
      <w:r>
        <w:rPr>
          <w:spacing w:val="23"/>
          <w:sz w:val="18"/>
        </w:rPr>
        <w:t xml:space="preserve"> </w:t>
      </w:r>
      <w:r>
        <w:rPr>
          <w:sz w:val="18"/>
        </w:rPr>
        <w:t>network</w:t>
      </w:r>
      <w:r>
        <w:rPr>
          <w:spacing w:val="23"/>
          <w:sz w:val="18"/>
        </w:rPr>
        <w:t xml:space="preserve"> </w:t>
      </w:r>
      <w:r>
        <w:rPr>
          <w:sz w:val="18"/>
        </w:rPr>
        <w:t>stage</w:t>
      </w:r>
      <w:r>
        <w:rPr>
          <w:spacing w:val="23"/>
          <w:sz w:val="18"/>
        </w:rPr>
        <w:t xml:space="preserve"> </w:t>
      </w:r>
      <w:r>
        <w:rPr>
          <w:sz w:val="18"/>
        </w:rPr>
        <w:t>of</w:t>
      </w:r>
      <w:r>
        <w:rPr>
          <w:spacing w:val="23"/>
          <w:sz w:val="18"/>
        </w:rPr>
        <w:t xml:space="preserve"> </w:t>
      </w:r>
      <w:r>
        <w:rPr>
          <w:sz w:val="18"/>
        </w:rPr>
        <w:t>the</w:t>
      </w:r>
      <w:r>
        <w:rPr>
          <w:spacing w:val="23"/>
          <w:sz w:val="18"/>
        </w:rPr>
        <w:t xml:space="preserve"> </w:t>
      </w:r>
      <w:r>
        <w:rPr>
          <w:sz w:val="18"/>
        </w:rPr>
        <w:t>pipeline.</w:t>
      </w:r>
      <w:r>
        <w:rPr>
          <w:spacing w:val="40"/>
          <w:sz w:val="18"/>
        </w:rPr>
        <w:t xml:space="preserve"> </w:t>
      </w:r>
      <w:r>
        <w:rPr>
          <w:sz w:val="18"/>
        </w:rPr>
        <w:t>Colouring</w:t>
      </w:r>
      <w:r>
        <w:rPr>
          <w:spacing w:val="40"/>
          <w:sz w:val="18"/>
        </w:rPr>
        <w:t xml:space="preserve"> </w:t>
      </w:r>
      <w:r>
        <w:rPr>
          <w:sz w:val="18"/>
        </w:rPr>
        <w:t>is</w:t>
      </w:r>
      <w:r>
        <w:rPr>
          <w:spacing w:val="30"/>
          <w:sz w:val="18"/>
        </w:rPr>
        <w:t xml:space="preserve"> </w:t>
      </w:r>
      <w:r>
        <w:rPr>
          <w:sz w:val="18"/>
        </w:rPr>
        <w:t>standardised</w:t>
      </w:r>
      <w:r>
        <w:rPr>
          <w:spacing w:val="30"/>
          <w:sz w:val="18"/>
        </w:rPr>
        <w:t xml:space="preserve"> </w:t>
      </w:r>
      <w:r>
        <w:rPr>
          <w:sz w:val="18"/>
        </w:rPr>
        <w:t>across</w:t>
      </w:r>
      <w:r>
        <w:rPr>
          <w:spacing w:val="30"/>
          <w:sz w:val="18"/>
        </w:rPr>
        <w:t xml:space="preserve"> </w:t>
      </w:r>
      <w:r>
        <w:rPr>
          <w:sz w:val="18"/>
        </w:rPr>
        <w:t>panels</w:t>
      </w:r>
      <w:r>
        <w:rPr>
          <w:spacing w:val="30"/>
          <w:sz w:val="18"/>
        </w:rPr>
        <w:t xml:space="preserve"> </w:t>
      </w:r>
      <w:r>
        <w:rPr>
          <w:sz w:val="18"/>
        </w:rPr>
        <w:t>and</w:t>
      </w:r>
      <w:r>
        <w:rPr>
          <w:spacing w:val="30"/>
          <w:sz w:val="18"/>
        </w:rPr>
        <w:t xml:space="preserve"> </w:t>
      </w:r>
      <w:r>
        <w:rPr>
          <w:sz w:val="18"/>
        </w:rPr>
        <w:t>values</w:t>
      </w:r>
      <w:r>
        <w:rPr>
          <w:spacing w:val="30"/>
          <w:sz w:val="18"/>
        </w:rPr>
        <w:t xml:space="preserve"> </w:t>
      </w:r>
      <w:r>
        <w:rPr>
          <w:sz w:val="18"/>
        </w:rPr>
        <w:t>range</w:t>
      </w:r>
      <w:r>
        <w:rPr>
          <w:spacing w:val="30"/>
          <w:sz w:val="18"/>
        </w:rPr>
        <w:t xml:space="preserve"> </w:t>
      </w:r>
      <w:r>
        <w:rPr>
          <w:sz w:val="18"/>
        </w:rPr>
        <w:t>from</w:t>
      </w:r>
      <w:r>
        <w:rPr>
          <w:spacing w:val="30"/>
          <w:sz w:val="18"/>
        </w:rPr>
        <w:t xml:space="preserve"> </w:t>
      </w:r>
      <w:r>
        <w:rPr>
          <w:sz w:val="18"/>
        </w:rPr>
        <w:t>0</w:t>
      </w:r>
      <w:r>
        <w:rPr>
          <w:spacing w:val="30"/>
          <w:sz w:val="18"/>
        </w:rPr>
        <w:t xml:space="preserve"> </w:t>
      </w:r>
      <w:r>
        <w:rPr>
          <w:sz w:val="18"/>
        </w:rPr>
        <w:t>(dark</w:t>
      </w:r>
      <w:r>
        <w:rPr>
          <w:spacing w:val="30"/>
          <w:sz w:val="18"/>
        </w:rPr>
        <w:t xml:space="preserve"> </w:t>
      </w:r>
      <w:r>
        <w:rPr>
          <w:sz w:val="18"/>
        </w:rPr>
        <w:t>purple)</w:t>
      </w:r>
      <w:r>
        <w:rPr>
          <w:spacing w:val="30"/>
          <w:sz w:val="18"/>
        </w:rPr>
        <w:t xml:space="preserve"> </w:t>
      </w:r>
      <w:r>
        <w:rPr>
          <w:sz w:val="18"/>
        </w:rPr>
        <w:t>to</w:t>
      </w:r>
      <w:r>
        <w:rPr>
          <w:spacing w:val="30"/>
          <w:sz w:val="18"/>
        </w:rPr>
        <w:t xml:space="preserve"> </w:t>
      </w:r>
      <w:r>
        <w:rPr>
          <w:sz w:val="18"/>
        </w:rPr>
        <w:t>1</w:t>
      </w:r>
      <w:r>
        <w:rPr>
          <w:spacing w:val="30"/>
          <w:sz w:val="18"/>
        </w:rPr>
        <w:t xml:space="preserve"> </w:t>
      </w:r>
      <w:r>
        <w:rPr>
          <w:sz w:val="18"/>
        </w:rPr>
        <w:t>(bright</w:t>
      </w:r>
      <w:r>
        <w:rPr>
          <w:spacing w:val="30"/>
          <w:sz w:val="18"/>
        </w:rPr>
        <w:t xml:space="preserve"> </w:t>
      </w:r>
      <w:r>
        <w:rPr>
          <w:sz w:val="18"/>
        </w:rPr>
        <w:t>yellow).</w:t>
      </w:r>
    </w:p>
    <w:p w14:paraId="76E4E7BF" w14:textId="77777777" w:rsidR="00E37508" w:rsidRDefault="00E37508">
      <w:pPr>
        <w:pStyle w:val="BodyText"/>
        <w:rPr>
          <w:sz w:val="18"/>
        </w:rPr>
      </w:pPr>
    </w:p>
    <w:p w14:paraId="469B7FCD" w14:textId="77777777" w:rsidR="00E37508" w:rsidRDefault="00E37508">
      <w:pPr>
        <w:pStyle w:val="BodyText"/>
        <w:spacing w:before="7"/>
        <w:rPr>
          <w:sz w:val="18"/>
        </w:rPr>
      </w:pPr>
    </w:p>
    <w:p w14:paraId="5682A739" w14:textId="2622F460" w:rsidR="00E37508" w:rsidRDefault="00000000">
      <w:pPr>
        <w:pStyle w:val="BodyText"/>
        <w:spacing w:line="304" w:lineRule="auto"/>
        <w:ind w:left="117" w:right="729"/>
        <w:jc w:val="both"/>
      </w:pPr>
      <w:r>
        <w:t>consistent patterns already.</w:t>
      </w:r>
      <w:r>
        <w:rPr>
          <w:spacing w:val="40"/>
        </w:rPr>
        <w:t xml:space="preserve"> </w:t>
      </w:r>
      <w:r>
        <w:t>The baseline image classification (bic) tends to underperform other architectures, especially on more urban signature types.</w:t>
      </w:r>
      <w:r>
        <w:rPr>
          <w:spacing w:val="40"/>
        </w:rPr>
        <w:t xml:space="preserve"> </w:t>
      </w:r>
      <w:r>
        <w:t xml:space="preserve">On the other hand, multi-output </w:t>
      </w:r>
      <w:del w:id="271" w:author="Fleischmann Martin" w:date="2024-06-24T11:15:00Z">
        <w:r>
          <w:delText>re- gression</w:delText>
        </w:r>
      </w:del>
      <w:ins w:id="272" w:author="Fleischmann Martin" w:date="2024-06-24T11:15:00Z">
        <w:r>
          <w:t>regression</w:t>
        </w:r>
      </w:ins>
      <w:r>
        <w:t xml:space="preserve"> (mor), and using the larger chip size (32 or 64), tends to show the highest values across signature types and models. If we look at accuracy for individual signature types, both extremes (urbanity on one side and both countryside classes on the other) tend to be the easiest to predict. Regarding the models, there is no immediate conclusion to be made apart from a clear indication that the maximum probability (maxprob) approach is generally worse than any of the modelling, suggesting that there is a value in the modelling step.</w:t>
      </w:r>
      <w:r>
        <w:rPr>
          <w:spacing w:val="40"/>
        </w:rPr>
        <w:t xml:space="preserve"> </w:t>
      </w:r>
      <w:r>
        <w:t>The within-class accuracy can be further explored</w:t>
      </w:r>
      <w:r>
        <w:rPr>
          <w:spacing w:val="40"/>
        </w:rPr>
        <w:t xml:space="preserve"> </w:t>
      </w:r>
      <w:r>
        <w:t>using</w:t>
      </w:r>
      <w:r>
        <w:rPr>
          <w:spacing w:val="40"/>
        </w:rPr>
        <w:t xml:space="preserve"> </w:t>
      </w:r>
      <w:r>
        <w:t>confusion</w:t>
      </w:r>
      <w:r>
        <w:rPr>
          <w:spacing w:val="40"/>
        </w:rPr>
        <w:t xml:space="preserve"> </w:t>
      </w:r>
      <w:r>
        <w:t>matrices</w:t>
      </w:r>
      <w:r>
        <w:rPr>
          <w:spacing w:val="40"/>
        </w:rPr>
        <w:t xml:space="preserve"> </w:t>
      </w:r>
      <w:r>
        <w:t>available</w:t>
      </w:r>
      <w:r>
        <w:rPr>
          <w:spacing w:val="40"/>
        </w:rPr>
        <w:t xml:space="preserve"> </w:t>
      </w:r>
      <w:r>
        <w:t>in</w:t>
      </w:r>
      <w:r>
        <w:rPr>
          <w:spacing w:val="40"/>
        </w:rPr>
        <w:t xml:space="preserve"> </w:t>
      </w:r>
      <w:r>
        <w:t>Appendix</w:t>
      </w:r>
      <w:r>
        <w:rPr>
          <w:spacing w:val="40"/>
        </w:rPr>
        <w:t xml:space="preserve"> </w:t>
      </w:r>
      <w:r>
        <w:t>F..</w:t>
      </w:r>
    </w:p>
    <w:p w14:paraId="6D56280C" w14:textId="77777777" w:rsidR="00E37508" w:rsidRDefault="00E37508">
      <w:pPr>
        <w:pStyle w:val="BodyText"/>
        <w:spacing w:before="63"/>
      </w:pPr>
    </w:p>
    <w:p w14:paraId="1D4B353E" w14:textId="77777777" w:rsidR="00E37508" w:rsidRDefault="00000000">
      <w:pPr>
        <w:pStyle w:val="Heading2"/>
        <w:jc w:val="both"/>
      </w:pPr>
      <w:r>
        <w:t>Regression</w:t>
      </w:r>
      <w:r>
        <w:rPr>
          <w:spacing w:val="-1"/>
        </w:rPr>
        <w:t xml:space="preserve"> </w:t>
      </w:r>
      <w:r>
        <w:t>outputs</w:t>
      </w:r>
      <w:r>
        <w:rPr>
          <w:spacing w:val="-1"/>
        </w:rPr>
        <w:t xml:space="preserve"> </w:t>
      </w:r>
      <w:r>
        <w:t>for global</w:t>
      </w:r>
      <w:r>
        <w:rPr>
          <w:spacing w:val="-1"/>
        </w:rPr>
        <w:t xml:space="preserve"> </w:t>
      </w:r>
      <w:r>
        <w:t>performance</w:t>
      </w:r>
      <w:r>
        <w:rPr>
          <w:spacing w:val="-1"/>
        </w:rPr>
        <w:t xml:space="preserve"> </w:t>
      </w:r>
      <w:r>
        <w:rPr>
          <w:spacing w:val="-2"/>
        </w:rPr>
        <w:t>metrics</w:t>
      </w:r>
    </w:p>
    <w:p w14:paraId="6946601E" w14:textId="77777777" w:rsidR="00E37508" w:rsidRDefault="00000000">
      <w:pPr>
        <w:pStyle w:val="BodyText"/>
        <w:spacing w:before="207" w:line="304" w:lineRule="auto"/>
        <w:ind w:left="117" w:right="729"/>
        <w:jc w:val="both"/>
      </w:pPr>
      <w:r>
        <w:t xml:space="preserve">Whilst plotting the accuracy is a way to build an intuition about the performance of individual options, it does not quantify their effects. The linear regressions shown in tables </w:t>
      </w:r>
      <w:hyperlink w:anchor="_bookmark19" w:history="1">
        <w:r>
          <w:rPr>
            <w:color w:val="0000FF"/>
          </w:rPr>
          <w:t>3</w:t>
        </w:r>
      </w:hyperlink>
      <w:r>
        <w:rPr>
          <w:color w:val="0000FF"/>
        </w:rPr>
        <w:t xml:space="preserve"> </w:t>
      </w:r>
      <w:r>
        <w:t xml:space="preserve">and </w:t>
      </w:r>
      <w:hyperlink w:anchor="_bookmark20" w:history="1">
        <w:r>
          <w:rPr>
            <w:color w:val="0000FF"/>
          </w:rPr>
          <w:t>4</w:t>
        </w:r>
      </w:hyperlink>
      <w:r>
        <w:rPr>
          <w:color w:val="0000FF"/>
        </w:rPr>
        <w:t xml:space="preserve"> </w:t>
      </w:r>
      <w:r>
        <w:t>provide better insight.</w:t>
      </w:r>
      <w:r>
        <w:rPr>
          <w:spacing w:val="40"/>
        </w:rPr>
        <w:t xml:space="preserve"> </w:t>
      </w:r>
      <w:r>
        <w:t>The first regression explains global performance scores (Cohen’s kappa, Global Accuracy,</w:t>
      </w:r>
      <w:r>
        <w:rPr>
          <w:spacing w:val="40"/>
        </w:rPr>
        <w:t xml:space="preserve"> </w:t>
      </w:r>
      <w:r>
        <w:t>Marco</w:t>
      </w:r>
      <w:r>
        <w:rPr>
          <w:spacing w:val="40"/>
        </w:rPr>
        <w:t xml:space="preserve"> </w:t>
      </w:r>
      <w:r>
        <w:t>F1</w:t>
      </w:r>
      <w:r>
        <w:rPr>
          <w:spacing w:val="40"/>
        </w:rPr>
        <w:t xml:space="preserve"> </w:t>
      </w:r>
      <w:r>
        <w:t>weighted</w:t>
      </w:r>
      <w:r>
        <w:rPr>
          <w:spacing w:val="40"/>
        </w:rPr>
        <w:t xml:space="preserve"> </w:t>
      </w:r>
      <w:r>
        <w:t>and</w:t>
      </w:r>
      <w:r>
        <w:rPr>
          <w:spacing w:val="40"/>
        </w:rPr>
        <w:t xml:space="preserve"> </w:t>
      </w:r>
      <w:r>
        <w:t>Macro</w:t>
      </w:r>
      <w:r>
        <w:rPr>
          <w:spacing w:val="40"/>
        </w:rPr>
        <w:t xml:space="preserve"> </w:t>
      </w:r>
      <w:r>
        <w:t>F1</w:t>
      </w:r>
      <w:r>
        <w:rPr>
          <w:spacing w:val="40"/>
        </w:rPr>
        <w:t xml:space="preserve"> </w:t>
      </w:r>
      <w:r>
        <w:t>average).</w:t>
      </w:r>
      <w:r>
        <w:rPr>
          <w:spacing w:val="80"/>
          <w:w w:val="150"/>
        </w:rPr>
        <w:t xml:space="preserve"> </w:t>
      </w:r>
      <w:r>
        <w:t>We</w:t>
      </w:r>
      <w:r>
        <w:rPr>
          <w:spacing w:val="40"/>
        </w:rPr>
        <w:t xml:space="preserve"> </w:t>
      </w:r>
      <w:r>
        <w:t>can</w:t>
      </w:r>
      <w:r>
        <w:rPr>
          <w:spacing w:val="40"/>
        </w:rPr>
        <w:t xml:space="preserve"> </w:t>
      </w:r>
      <w:r>
        <w:t>draw</w:t>
      </w:r>
      <w:r>
        <w:rPr>
          <w:spacing w:val="40"/>
        </w:rPr>
        <w:t xml:space="preserve"> </w:t>
      </w:r>
      <w:r>
        <w:t>a</w:t>
      </w:r>
      <w:r>
        <w:rPr>
          <w:spacing w:val="40"/>
        </w:rPr>
        <w:t xml:space="preserve"> </w:t>
      </w:r>
      <w:r>
        <w:t>few</w:t>
      </w:r>
      <w:r>
        <w:rPr>
          <w:spacing w:val="40"/>
        </w:rPr>
        <w:t xml:space="preserve"> </w:t>
      </w:r>
      <w:r>
        <w:t>conclusions</w:t>
      </w:r>
      <w:r>
        <w:rPr>
          <w:spacing w:val="40"/>
        </w:rPr>
        <w:t xml:space="preserve"> </w:t>
      </w:r>
      <w:r>
        <w:t>from this.</w:t>
      </w:r>
      <w:r>
        <w:rPr>
          <w:spacing w:val="80"/>
        </w:rPr>
        <w:t xml:space="preserve"> </w:t>
      </w:r>
      <w:r>
        <w:t>First,</w:t>
      </w:r>
      <w:r>
        <w:rPr>
          <w:spacing w:val="40"/>
        </w:rPr>
        <w:t xml:space="preserve"> </w:t>
      </w:r>
      <w:r>
        <w:t>the</w:t>
      </w:r>
      <w:r>
        <w:rPr>
          <w:spacing w:val="40"/>
        </w:rPr>
        <w:t xml:space="preserve"> </w:t>
      </w:r>
      <w:r>
        <w:t>chip</w:t>
      </w:r>
      <w:r>
        <w:rPr>
          <w:spacing w:val="40"/>
        </w:rPr>
        <w:t xml:space="preserve"> </w:t>
      </w:r>
      <w:r>
        <w:t>size</w:t>
      </w:r>
      <w:r>
        <w:rPr>
          <w:spacing w:val="40"/>
        </w:rPr>
        <w:t xml:space="preserve"> </w:t>
      </w:r>
      <w:r>
        <w:t>seems</w:t>
      </w:r>
      <w:r>
        <w:rPr>
          <w:spacing w:val="40"/>
        </w:rPr>
        <w:t xml:space="preserve"> </w:t>
      </w:r>
      <w:r>
        <w:t>to</w:t>
      </w:r>
      <w:r>
        <w:rPr>
          <w:spacing w:val="40"/>
        </w:rPr>
        <w:t xml:space="preserve"> </w:t>
      </w:r>
      <w:r>
        <w:t>have</w:t>
      </w:r>
      <w:r>
        <w:rPr>
          <w:spacing w:val="40"/>
        </w:rPr>
        <w:t xml:space="preserve"> </w:t>
      </w:r>
      <w:r>
        <w:t>a</w:t>
      </w:r>
      <w:r>
        <w:rPr>
          <w:spacing w:val="40"/>
        </w:rPr>
        <w:t xml:space="preserve"> </w:t>
      </w:r>
      <w:r>
        <w:t>positive</w:t>
      </w:r>
      <w:r>
        <w:rPr>
          <w:spacing w:val="40"/>
        </w:rPr>
        <w:t xml:space="preserve"> </w:t>
      </w:r>
      <w:r>
        <w:t>effect</w:t>
      </w:r>
      <w:r>
        <w:rPr>
          <w:spacing w:val="40"/>
        </w:rPr>
        <w:t xml:space="preserve"> </w:t>
      </w:r>
      <w:r>
        <w:t>on</w:t>
      </w:r>
      <w:r>
        <w:rPr>
          <w:spacing w:val="40"/>
        </w:rPr>
        <w:t xml:space="preserve"> </w:t>
      </w:r>
      <w:r>
        <w:t>the</w:t>
      </w:r>
      <w:r>
        <w:rPr>
          <w:spacing w:val="40"/>
        </w:rPr>
        <w:t xml:space="preserve"> </w:t>
      </w:r>
      <w:r>
        <w:t>results,</w:t>
      </w:r>
      <w:r>
        <w:rPr>
          <w:spacing w:val="40"/>
        </w:rPr>
        <w:t xml:space="preserve"> </w:t>
      </w:r>
      <w:r>
        <w:t>as</w:t>
      </w:r>
      <w:r>
        <w:rPr>
          <w:spacing w:val="40"/>
        </w:rPr>
        <w:t xml:space="preserve"> </w:t>
      </w:r>
      <w:r>
        <w:t>it</w:t>
      </w:r>
      <w:r>
        <w:rPr>
          <w:spacing w:val="40"/>
        </w:rPr>
        <w:t xml:space="preserve"> </w:t>
      </w:r>
      <w:r>
        <w:t>is</w:t>
      </w:r>
      <w:r>
        <w:rPr>
          <w:spacing w:val="40"/>
        </w:rPr>
        <w:t xml:space="preserve"> </w:t>
      </w:r>
      <w:r>
        <w:t>consistently significant across all metrics.</w:t>
      </w:r>
      <w:r>
        <w:rPr>
          <w:spacing w:val="29"/>
        </w:rPr>
        <w:t xml:space="preserve"> </w:t>
      </w:r>
      <w:r>
        <w:t>Except for the average macro F1 score, there is a positive effect of the inclusion of spatial lag in the modelling step (W). Regarding the CNN step, we do not see a lot of significance but there are indications that sliding image classification and multi-output regression approaches</w:t>
      </w:r>
      <w:r>
        <w:rPr>
          <w:spacing w:val="38"/>
        </w:rPr>
        <w:t xml:space="preserve"> </w:t>
      </w:r>
      <w:r>
        <w:t>outperform</w:t>
      </w:r>
      <w:r>
        <w:rPr>
          <w:spacing w:val="38"/>
        </w:rPr>
        <w:t xml:space="preserve"> </w:t>
      </w:r>
      <w:r>
        <w:t>baseline</w:t>
      </w:r>
      <w:r>
        <w:rPr>
          <w:spacing w:val="38"/>
        </w:rPr>
        <w:t xml:space="preserve"> </w:t>
      </w:r>
      <w:r>
        <w:t>image</w:t>
      </w:r>
      <w:r>
        <w:rPr>
          <w:spacing w:val="38"/>
        </w:rPr>
        <w:t xml:space="preserve"> </w:t>
      </w:r>
      <w:r>
        <w:t>classification.</w:t>
      </w:r>
      <w:r>
        <w:rPr>
          <w:spacing w:val="40"/>
        </w:rPr>
        <w:t xml:space="preserve"> </w:t>
      </w:r>
      <w:r>
        <w:t>Comparing</w:t>
      </w:r>
      <w:r>
        <w:rPr>
          <w:spacing w:val="38"/>
        </w:rPr>
        <w:t xml:space="preserve"> </w:t>
      </w:r>
      <w:r>
        <w:t>the</w:t>
      </w:r>
      <w:r>
        <w:rPr>
          <w:spacing w:val="38"/>
        </w:rPr>
        <w:t xml:space="preserve"> </w:t>
      </w:r>
      <w:r>
        <w:t>probability</w:t>
      </w:r>
      <w:r>
        <w:rPr>
          <w:spacing w:val="38"/>
        </w:rPr>
        <w:t xml:space="preserve"> </w:t>
      </w:r>
      <w:r>
        <w:t>modelling</w:t>
      </w:r>
      <w:r>
        <w:rPr>
          <w:spacing w:val="38"/>
        </w:rPr>
        <w:t xml:space="preserve"> </w:t>
      </w:r>
      <w:r>
        <w:t>step, we see an indication that the maximum probability is the least performant of the options, again suggesting</w:t>
      </w:r>
      <w:r>
        <w:rPr>
          <w:spacing w:val="40"/>
        </w:rPr>
        <w:t xml:space="preserve"> </w:t>
      </w:r>
      <w:r>
        <w:t>the</w:t>
      </w:r>
      <w:r>
        <w:rPr>
          <w:spacing w:val="40"/>
        </w:rPr>
        <w:t xml:space="preserve"> </w:t>
      </w:r>
      <w:r>
        <w:t>value</w:t>
      </w:r>
      <w:r>
        <w:rPr>
          <w:spacing w:val="40"/>
        </w:rPr>
        <w:t xml:space="preserve"> </w:t>
      </w:r>
      <w:r>
        <w:t>of</w:t>
      </w:r>
      <w:r>
        <w:rPr>
          <w:spacing w:val="40"/>
        </w:rPr>
        <w:t xml:space="preserve"> </w:t>
      </w:r>
      <w:r>
        <w:t>post-CNN</w:t>
      </w:r>
      <w:r>
        <w:rPr>
          <w:spacing w:val="40"/>
        </w:rPr>
        <w:t xml:space="preserve"> </w:t>
      </w:r>
      <w:r>
        <w:t>modelling.</w:t>
      </w:r>
    </w:p>
    <w:p w14:paraId="4BE23B82" w14:textId="77777777" w:rsidR="00E37508" w:rsidRDefault="00E37508">
      <w:pPr>
        <w:spacing w:line="304" w:lineRule="auto"/>
        <w:jc w:val="both"/>
        <w:sectPr w:rsidR="00E37508">
          <w:pgSz w:w="12240" w:h="15840"/>
          <w:pgMar w:top="1240" w:right="680" w:bottom="760" w:left="1300" w:header="0" w:footer="565" w:gutter="0"/>
          <w:cols w:space="720"/>
        </w:sectPr>
      </w:pPr>
    </w:p>
    <w:tbl>
      <w:tblPr>
        <w:tblW w:w="0" w:type="auto"/>
        <w:tblInd w:w="977" w:type="dxa"/>
        <w:tblLayout w:type="fixed"/>
        <w:tblCellMar>
          <w:left w:w="0" w:type="dxa"/>
          <w:right w:w="0" w:type="dxa"/>
        </w:tblCellMar>
        <w:tblLook w:val="01E0" w:firstRow="1" w:lastRow="1" w:firstColumn="1" w:lastColumn="1" w:noHBand="0" w:noVBand="0"/>
      </w:tblPr>
      <w:tblGrid>
        <w:gridCol w:w="1726"/>
        <w:gridCol w:w="1094"/>
        <w:gridCol w:w="1854"/>
        <w:gridCol w:w="1429"/>
        <w:gridCol w:w="1604"/>
      </w:tblGrid>
      <w:tr w:rsidR="00E37508" w14:paraId="4334E86B" w14:textId="77777777">
        <w:trPr>
          <w:trHeight w:val="366"/>
        </w:trPr>
        <w:tc>
          <w:tcPr>
            <w:tcW w:w="1726" w:type="dxa"/>
            <w:tcBorders>
              <w:top w:val="single" w:sz="8" w:space="0" w:color="000000"/>
              <w:bottom w:val="single" w:sz="6" w:space="0" w:color="000000"/>
            </w:tcBorders>
          </w:tcPr>
          <w:p w14:paraId="4111D78C" w14:textId="77777777" w:rsidR="00E37508" w:rsidRDefault="00E37508">
            <w:pPr>
              <w:pStyle w:val="TableParagraph"/>
              <w:spacing w:line="240" w:lineRule="auto"/>
              <w:jc w:val="left"/>
              <w:rPr>
                <w:rFonts w:ascii="Times New Roman"/>
                <w:sz w:val="20"/>
              </w:rPr>
            </w:pPr>
          </w:p>
        </w:tc>
        <w:tc>
          <w:tcPr>
            <w:tcW w:w="1094" w:type="dxa"/>
            <w:tcBorders>
              <w:top w:val="single" w:sz="8" w:space="0" w:color="000000"/>
              <w:bottom w:val="single" w:sz="6" w:space="0" w:color="000000"/>
            </w:tcBorders>
          </w:tcPr>
          <w:p w14:paraId="6486F039" w14:textId="77777777" w:rsidR="00E37508" w:rsidRDefault="00000000">
            <w:pPr>
              <w:pStyle w:val="TableParagraph"/>
              <w:spacing w:before="43" w:line="240" w:lineRule="auto"/>
              <w:ind w:right="5"/>
              <w:rPr>
                <w:rFonts w:ascii="Arial" w:hAnsi="Arial"/>
                <w:i/>
              </w:rPr>
            </w:pPr>
            <w:bookmarkStart w:id="273" w:name="_bookmark19"/>
            <w:bookmarkEnd w:id="273"/>
            <w:r>
              <w:rPr>
                <w:rFonts w:ascii="Arial" w:hAnsi="Arial"/>
                <w:i/>
                <w:spacing w:val="-10"/>
              </w:rPr>
              <w:t>κ</w:t>
            </w:r>
          </w:p>
        </w:tc>
        <w:tc>
          <w:tcPr>
            <w:tcW w:w="1854" w:type="dxa"/>
            <w:tcBorders>
              <w:top w:val="single" w:sz="8" w:space="0" w:color="000000"/>
              <w:bottom w:val="single" w:sz="6" w:space="0" w:color="000000"/>
            </w:tcBorders>
          </w:tcPr>
          <w:p w14:paraId="27BA96CC" w14:textId="77777777" w:rsidR="00E37508" w:rsidRDefault="00000000">
            <w:pPr>
              <w:pStyle w:val="TableParagraph"/>
              <w:spacing w:before="40" w:line="240" w:lineRule="auto"/>
              <w:ind w:right="1"/>
            </w:pPr>
            <w:r>
              <w:rPr>
                <w:w w:val="105"/>
              </w:rPr>
              <w:t>Global</w:t>
            </w:r>
            <w:r>
              <w:rPr>
                <w:spacing w:val="24"/>
                <w:w w:val="105"/>
              </w:rPr>
              <w:t xml:space="preserve"> </w:t>
            </w:r>
            <w:r>
              <w:rPr>
                <w:spacing w:val="-2"/>
                <w:w w:val="105"/>
              </w:rPr>
              <w:t>Accuracy</w:t>
            </w:r>
          </w:p>
        </w:tc>
        <w:tc>
          <w:tcPr>
            <w:tcW w:w="1429" w:type="dxa"/>
            <w:tcBorders>
              <w:top w:val="single" w:sz="8" w:space="0" w:color="000000"/>
              <w:bottom w:val="single" w:sz="6" w:space="0" w:color="000000"/>
            </w:tcBorders>
          </w:tcPr>
          <w:p w14:paraId="3C37CCA7" w14:textId="77777777" w:rsidR="00E37508"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7"/>
                <w:w w:val="105"/>
              </w:rPr>
              <w:t>w.</w:t>
            </w:r>
          </w:p>
        </w:tc>
        <w:tc>
          <w:tcPr>
            <w:tcW w:w="1604" w:type="dxa"/>
            <w:tcBorders>
              <w:top w:val="single" w:sz="8" w:space="0" w:color="000000"/>
              <w:bottom w:val="single" w:sz="6" w:space="0" w:color="000000"/>
            </w:tcBorders>
          </w:tcPr>
          <w:p w14:paraId="43B2F384" w14:textId="77777777" w:rsidR="00E37508" w:rsidRDefault="00000000">
            <w:pPr>
              <w:pStyle w:val="TableParagraph"/>
              <w:spacing w:before="40" w:line="240" w:lineRule="auto"/>
            </w:pPr>
            <w:r>
              <w:rPr>
                <w:w w:val="105"/>
              </w:rPr>
              <w:t>Macro</w:t>
            </w:r>
            <w:r>
              <w:rPr>
                <w:spacing w:val="-3"/>
                <w:w w:val="105"/>
              </w:rPr>
              <w:t xml:space="preserve"> </w:t>
            </w:r>
            <w:r>
              <w:rPr>
                <w:w w:val="105"/>
              </w:rPr>
              <w:t>F1</w:t>
            </w:r>
            <w:r>
              <w:rPr>
                <w:spacing w:val="-2"/>
                <w:w w:val="105"/>
              </w:rPr>
              <w:t xml:space="preserve"> </w:t>
            </w:r>
            <w:r>
              <w:rPr>
                <w:spacing w:val="-4"/>
                <w:w w:val="105"/>
              </w:rPr>
              <w:t>avg.</w:t>
            </w:r>
          </w:p>
        </w:tc>
      </w:tr>
      <w:tr w:rsidR="00E37508" w14:paraId="0731F34D" w14:textId="77777777">
        <w:trPr>
          <w:trHeight w:val="312"/>
        </w:trPr>
        <w:tc>
          <w:tcPr>
            <w:tcW w:w="1726" w:type="dxa"/>
            <w:tcBorders>
              <w:top w:val="single" w:sz="6" w:space="0" w:color="000000"/>
            </w:tcBorders>
          </w:tcPr>
          <w:p w14:paraId="5FC52610" w14:textId="77777777" w:rsidR="00E37508" w:rsidRDefault="00000000">
            <w:pPr>
              <w:pStyle w:val="TableParagraph"/>
              <w:spacing w:before="39" w:line="253" w:lineRule="exact"/>
              <w:ind w:left="119"/>
              <w:jc w:val="left"/>
            </w:pPr>
            <w:r>
              <w:rPr>
                <w:spacing w:val="-2"/>
              </w:rPr>
              <w:t>Intercept</w:t>
            </w:r>
          </w:p>
        </w:tc>
        <w:tc>
          <w:tcPr>
            <w:tcW w:w="1094" w:type="dxa"/>
            <w:tcBorders>
              <w:top w:val="single" w:sz="6" w:space="0" w:color="000000"/>
            </w:tcBorders>
          </w:tcPr>
          <w:p w14:paraId="295221CF" w14:textId="77777777" w:rsidR="00E37508" w:rsidRDefault="00000000">
            <w:pPr>
              <w:pStyle w:val="TableParagraph"/>
              <w:spacing w:before="39" w:line="253" w:lineRule="exact"/>
              <w:ind w:left="5" w:right="5"/>
            </w:pPr>
            <w:r>
              <w:rPr>
                <w:spacing w:val="-2"/>
              </w:rPr>
              <w:t>0.2185***</w:t>
            </w:r>
          </w:p>
        </w:tc>
        <w:tc>
          <w:tcPr>
            <w:tcW w:w="1854" w:type="dxa"/>
            <w:tcBorders>
              <w:top w:val="single" w:sz="6" w:space="0" w:color="000000"/>
            </w:tcBorders>
          </w:tcPr>
          <w:p w14:paraId="4EE7CE8D" w14:textId="77777777" w:rsidR="00E37508" w:rsidRDefault="00000000">
            <w:pPr>
              <w:pStyle w:val="TableParagraph"/>
              <w:spacing w:before="39" w:line="253" w:lineRule="exact"/>
              <w:ind w:right="1"/>
            </w:pPr>
            <w:r>
              <w:rPr>
                <w:spacing w:val="-2"/>
              </w:rPr>
              <w:t>0.3236***</w:t>
            </w:r>
          </w:p>
        </w:tc>
        <w:tc>
          <w:tcPr>
            <w:tcW w:w="1429" w:type="dxa"/>
            <w:tcBorders>
              <w:top w:val="single" w:sz="6" w:space="0" w:color="000000"/>
            </w:tcBorders>
          </w:tcPr>
          <w:p w14:paraId="2DEBD496" w14:textId="77777777" w:rsidR="00E37508" w:rsidRDefault="00000000">
            <w:pPr>
              <w:pStyle w:val="TableParagraph"/>
              <w:spacing w:before="39" w:line="253" w:lineRule="exact"/>
            </w:pPr>
            <w:r>
              <w:rPr>
                <w:spacing w:val="-2"/>
              </w:rPr>
              <w:t>0.2790***</w:t>
            </w:r>
          </w:p>
        </w:tc>
        <w:tc>
          <w:tcPr>
            <w:tcW w:w="1604" w:type="dxa"/>
            <w:tcBorders>
              <w:top w:val="single" w:sz="6" w:space="0" w:color="000000"/>
            </w:tcBorders>
          </w:tcPr>
          <w:p w14:paraId="4B473E68" w14:textId="77777777" w:rsidR="00E37508" w:rsidRDefault="00000000">
            <w:pPr>
              <w:pStyle w:val="TableParagraph"/>
              <w:spacing w:before="39" w:line="253" w:lineRule="exact"/>
            </w:pPr>
            <w:r>
              <w:rPr>
                <w:spacing w:val="-2"/>
              </w:rPr>
              <w:t>0.1798***</w:t>
            </w:r>
          </w:p>
        </w:tc>
      </w:tr>
      <w:tr w:rsidR="00E37508" w14:paraId="5F5D06FC" w14:textId="77777777">
        <w:trPr>
          <w:trHeight w:val="270"/>
        </w:trPr>
        <w:tc>
          <w:tcPr>
            <w:tcW w:w="1726" w:type="dxa"/>
          </w:tcPr>
          <w:p w14:paraId="224F8A72" w14:textId="77777777" w:rsidR="00E37508" w:rsidRDefault="00E37508">
            <w:pPr>
              <w:pStyle w:val="TableParagraph"/>
              <w:spacing w:line="240" w:lineRule="auto"/>
              <w:jc w:val="left"/>
              <w:rPr>
                <w:rFonts w:ascii="Times New Roman"/>
                <w:sz w:val="20"/>
              </w:rPr>
            </w:pPr>
          </w:p>
        </w:tc>
        <w:tc>
          <w:tcPr>
            <w:tcW w:w="1094" w:type="dxa"/>
          </w:tcPr>
          <w:p w14:paraId="607EF71A" w14:textId="77777777" w:rsidR="00E37508" w:rsidRDefault="00000000">
            <w:pPr>
              <w:pStyle w:val="TableParagraph"/>
              <w:ind w:left="5" w:right="5"/>
            </w:pPr>
            <w:r>
              <w:rPr>
                <w:spacing w:val="-2"/>
              </w:rPr>
              <w:t>(0.0209)</w:t>
            </w:r>
          </w:p>
        </w:tc>
        <w:tc>
          <w:tcPr>
            <w:tcW w:w="1854" w:type="dxa"/>
          </w:tcPr>
          <w:p w14:paraId="01DA896D" w14:textId="77777777" w:rsidR="00E37508" w:rsidRDefault="00000000">
            <w:pPr>
              <w:pStyle w:val="TableParagraph"/>
              <w:ind w:right="1"/>
            </w:pPr>
            <w:r>
              <w:rPr>
                <w:spacing w:val="-2"/>
              </w:rPr>
              <w:t>(0.0175)</w:t>
            </w:r>
          </w:p>
        </w:tc>
        <w:tc>
          <w:tcPr>
            <w:tcW w:w="1429" w:type="dxa"/>
          </w:tcPr>
          <w:p w14:paraId="37D6BA12" w14:textId="77777777" w:rsidR="00E37508" w:rsidRDefault="00000000">
            <w:pPr>
              <w:pStyle w:val="TableParagraph"/>
            </w:pPr>
            <w:r>
              <w:rPr>
                <w:spacing w:val="-2"/>
              </w:rPr>
              <w:t>(0.0174)</w:t>
            </w:r>
          </w:p>
        </w:tc>
        <w:tc>
          <w:tcPr>
            <w:tcW w:w="1604" w:type="dxa"/>
          </w:tcPr>
          <w:p w14:paraId="43AD031B" w14:textId="77777777" w:rsidR="00E37508" w:rsidRDefault="00000000">
            <w:pPr>
              <w:pStyle w:val="TableParagraph"/>
            </w:pPr>
            <w:r>
              <w:rPr>
                <w:spacing w:val="-2"/>
              </w:rPr>
              <w:t>(0.0375)</w:t>
            </w:r>
          </w:p>
        </w:tc>
      </w:tr>
      <w:tr w:rsidR="00E37508" w14:paraId="6C9C29C5" w14:textId="77777777">
        <w:trPr>
          <w:trHeight w:val="270"/>
        </w:trPr>
        <w:tc>
          <w:tcPr>
            <w:tcW w:w="1726" w:type="dxa"/>
          </w:tcPr>
          <w:p w14:paraId="0EE1EC22"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094" w:type="dxa"/>
          </w:tcPr>
          <w:p w14:paraId="0C2C8E20" w14:textId="77777777" w:rsidR="00E37508" w:rsidRDefault="00000000">
            <w:pPr>
              <w:pStyle w:val="TableParagraph"/>
              <w:ind w:left="5" w:right="5"/>
            </w:pPr>
            <w:r>
              <w:rPr>
                <w:spacing w:val="-2"/>
              </w:rPr>
              <w:t>-0.0245</w:t>
            </w:r>
          </w:p>
        </w:tc>
        <w:tc>
          <w:tcPr>
            <w:tcW w:w="1854" w:type="dxa"/>
          </w:tcPr>
          <w:p w14:paraId="245516D3" w14:textId="77777777" w:rsidR="00E37508" w:rsidRDefault="00000000">
            <w:pPr>
              <w:pStyle w:val="TableParagraph"/>
              <w:ind w:right="1"/>
            </w:pPr>
            <w:r>
              <w:rPr>
                <w:spacing w:val="-2"/>
              </w:rPr>
              <w:t>-0.0256*</w:t>
            </w:r>
          </w:p>
        </w:tc>
        <w:tc>
          <w:tcPr>
            <w:tcW w:w="1429" w:type="dxa"/>
          </w:tcPr>
          <w:p w14:paraId="6F597524" w14:textId="77777777" w:rsidR="00E37508" w:rsidRDefault="00000000">
            <w:pPr>
              <w:pStyle w:val="TableParagraph"/>
            </w:pPr>
            <w:r>
              <w:rPr>
                <w:spacing w:val="-2"/>
              </w:rPr>
              <w:t>-0.0324**</w:t>
            </w:r>
          </w:p>
        </w:tc>
        <w:tc>
          <w:tcPr>
            <w:tcW w:w="1604" w:type="dxa"/>
          </w:tcPr>
          <w:p w14:paraId="55EFD3C6" w14:textId="77777777" w:rsidR="00E37508" w:rsidRDefault="00000000">
            <w:pPr>
              <w:pStyle w:val="TableParagraph"/>
            </w:pPr>
            <w:r>
              <w:rPr>
                <w:spacing w:val="-2"/>
              </w:rPr>
              <w:t>-0.0325</w:t>
            </w:r>
          </w:p>
        </w:tc>
      </w:tr>
      <w:tr w:rsidR="00E37508" w14:paraId="2E8E714F" w14:textId="77777777">
        <w:trPr>
          <w:trHeight w:val="270"/>
        </w:trPr>
        <w:tc>
          <w:tcPr>
            <w:tcW w:w="1726" w:type="dxa"/>
          </w:tcPr>
          <w:p w14:paraId="3DFB5869" w14:textId="77777777" w:rsidR="00E37508" w:rsidRDefault="00E37508">
            <w:pPr>
              <w:pStyle w:val="TableParagraph"/>
              <w:spacing w:line="240" w:lineRule="auto"/>
              <w:jc w:val="left"/>
              <w:rPr>
                <w:rFonts w:ascii="Times New Roman"/>
                <w:sz w:val="20"/>
              </w:rPr>
            </w:pPr>
          </w:p>
        </w:tc>
        <w:tc>
          <w:tcPr>
            <w:tcW w:w="1094" w:type="dxa"/>
          </w:tcPr>
          <w:p w14:paraId="6E7B98EC" w14:textId="77777777" w:rsidR="00E37508" w:rsidRDefault="00000000">
            <w:pPr>
              <w:pStyle w:val="TableParagraph"/>
              <w:ind w:left="5" w:right="5"/>
            </w:pPr>
            <w:r>
              <w:rPr>
                <w:spacing w:val="-2"/>
              </w:rPr>
              <w:t>(0.0168)</w:t>
            </w:r>
          </w:p>
        </w:tc>
        <w:tc>
          <w:tcPr>
            <w:tcW w:w="1854" w:type="dxa"/>
          </w:tcPr>
          <w:p w14:paraId="16A67B57" w14:textId="77777777" w:rsidR="00E37508" w:rsidRDefault="00000000">
            <w:pPr>
              <w:pStyle w:val="TableParagraph"/>
              <w:ind w:right="1"/>
            </w:pPr>
            <w:r>
              <w:rPr>
                <w:spacing w:val="-2"/>
              </w:rPr>
              <w:t>(0.0141)</w:t>
            </w:r>
          </w:p>
        </w:tc>
        <w:tc>
          <w:tcPr>
            <w:tcW w:w="1429" w:type="dxa"/>
          </w:tcPr>
          <w:p w14:paraId="0BD677C6" w14:textId="77777777" w:rsidR="00E37508" w:rsidRDefault="00000000">
            <w:pPr>
              <w:pStyle w:val="TableParagraph"/>
            </w:pPr>
            <w:r>
              <w:rPr>
                <w:spacing w:val="-2"/>
              </w:rPr>
              <w:t>(0.0141)</w:t>
            </w:r>
          </w:p>
        </w:tc>
        <w:tc>
          <w:tcPr>
            <w:tcW w:w="1604" w:type="dxa"/>
          </w:tcPr>
          <w:p w14:paraId="3DBD9F20" w14:textId="77777777" w:rsidR="00E37508" w:rsidRDefault="00000000">
            <w:pPr>
              <w:pStyle w:val="TableParagraph"/>
            </w:pPr>
            <w:r>
              <w:rPr>
                <w:spacing w:val="-2"/>
              </w:rPr>
              <w:t>(0.0302)</w:t>
            </w:r>
          </w:p>
        </w:tc>
      </w:tr>
      <w:tr w:rsidR="00E37508" w14:paraId="41FF7E18" w14:textId="77777777">
        <w:trPr>
          <w:trHeight w:val="270"/>
        </w:trPr>
        <w:tc>
          <w:tcPr>
            <w:tcW w:w="1726" w:type="dxa"/>
          </w:tcPr>
          <w:p w14:paraId="299D9FA5"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094" w:type="dxa"/>
          </w:tcPr>
          <w:p w14:paraId="1F023C68" w14:textId="77777777" w:rsidR="00E37508" w:rsidRDefault="00000000">
            <w:pPr>
              <w:pStyle w:val="TableParagraph"/>
              <w:ind w:left="5" w:right="5"/>
            </w:pPr>
            <w:r>
              <w:rPr>
                <w:spacing w:val="-2"/>
              </w:rPr>
              <w:t>-0.0559**</w:t>
            </w:r>
          </w:p>
        </w:tc>
        <w:tc>
          <w:tcPr>
            <w:tcW w:w="1854" w:type="dxa"/>
          </w:tcPr>
          <w:p w14:paraId="33D435DA" w14:textId="77777777" w:rsidR="00E37508" w:rsidRDefault="00000000">
            <w:pPr>
              <w:pStyle w:val="TableParagraph"/>
              <w:ind w:right="1"/>
            </w:pPr>
            <w:r>
              <w:rPr>
                <w:spacing w:val="-2"/>
              </w:rPr>
              <w:t>-0.0606***</w:t>
            </w:r>
          </w:p>
        </w:tc>
        <w:tc>
          <w:tcPr>
            <w:tcW w:w="1429" w:type="dxa"/>
          </w:tcPr>
          <w:p w14:paraId="6F22BE64" w14:textId="77777777" w:rsidR="00E37508" w:rsidRDefault="00000000">
            <w:pPr>
              <w:pStyle w:val="TableParagraph"/>
            </w:pPr>
            <w:r>
              <w:rPr>
                <w:spacing w:val="-2"/>
              </w:rPr>
              <w:t>-0.0421**</w:t>
            </w:r>
          </w:p>
        </w:tc>
        <w:tc>
          <w:tcPr>
            <w:tcW w:w="1604" w:type="dxa"/>
          </w:tcPr>
          <w:p w14:paraId="22EEE622" w14:textId="77777777" w:rsidR="00E37508" w:rsidRDefault="00000000">
            <w:pPr>
              <w:pStyle w:val="TableParagraph"/>
            </w:pPr>
            <w:r>
              <w:rPr>
                <w:spacing w:val="-2"/>
              </w:rPr>
              <w:t>-0.0296</w:t>
            </w:r>
          </w:p>
        </w:tc>
      </w:tr>
      <w:tr w:rsidR="00E37508" w14:paraId="4D33A1FA" w14:textId="77777777">
        <w:trPr>
          <w:trHeight w:val="270"/>
        </w:trPr>
        <w:tc>
          <w:tcPr>
            <w:tcW w:w="1726" w:type="dxa"/>
          </w:tcPr>
          <w:p w14:paraId="01952D19" w14:textId="77777777" w:rsidR="00E37508" w:rsidRDefault="00E37508">
            <w:pPr>
              <w:pStyle w:val="TableParagraph"/>
              <w:spacing w:line="240" w:lineRule="auto"/>
              <w:jc w:val="left"/>
              <w:rPr>
                <w:rFonts w:ascii="Times New Roman"/>
                <w:sz w:val="20"/>
              </w:rPr>
            </w:pPr>
          </w:p>
        </w:tc>
        <w:tc>
          <w:tcPr>
            <w:tcW w:w="1094" w:type="dxa"/>
          </w:tcPr>
          <w:p w14:paraId="52EFCB68" w14:textId="77777777" w:rsidR="00E37508" w:rsidRDefault="00000000">
            <w:pPr>
              <w:pStyle w:val="TableParagraph"/>
              <w:ind w:left="5" w:right="5"/>
            </w:pPr>
            <w:r>
              <w:rPr>
                <w:spacing w:val="-2"/>
              </w:rPr>
              <w:t>(0.0222)</w:t>
            </w:r>
          </w:p>
        </w:tc>
        <w:tc>
          <w:tcPr>
            <w:tcW w:w="1854" w:type="dxa"/>
          </w:tcPr>
          <w:p w14:paraId="545B3EE1" w14:textId="77777777" w:rsidR="00E37508" w:rsidRDefault="00000000">
            <w:pPr>
              <w:pStyle w:val="TableParagraph"/>
              <w:ind w:right="1"/>
            </w:pPr>
            <w:r>
              <w:rPr>
                <w:spacing w:val="-2"/>
              </w:rPr>
              <w:t>(0.0187)</w:t>
            </w:r>
          </w:p>
        </w:tc>
        <w:tc>
          <w:tcPr>
            <w:tcW w:w="1429" w:type="dxa"/>
          </w:tcPr>
          <w:p w14:paraId="4B882AD5" w14:textId="77777777" w:rsidR="00E37508" w:rsidRDefault="00000000">
            <w:pPr>
              <w:pStyle w:val="TableParagraph"/>
            </w:pPr>
            <w:r>
              <w:rPr>
                <w:spacing w:val="-2"/>
              </w:rPr>
              <w:t>(0.0186)</w:t>
            </w:r>
          </w:p>
        </w:tc>
        <w:tc>
          <w:tcPr>
            <w:tcW w:w="1604" w:type="dxa"/>
          </w:tcPr>
          <w:p w14:paraId="41E01933" w14:textId="77777777" w:rsidR="00E37508" w:rsidRDefault="00000000">
            <w:pPr>
              <w:pStyle w:val="TableParagraph"/>
            </w:pPr>
            <w:r>
              <w:rPr>
                <w:spacing w:val="-2"/>
              </w:rPr>
              <w:t>(0.0399)</w:t>
            </w:r>
          </w:p>
        </w:tc>
      </w:tr>
      <w:tr w:rsidR="00E37508" w14:paraId="563D2A8B" w14:textId="77777777">
        <w:trPr>
          <w:trHeight w:val="270"/>
        </w:trPr>
        <w:tc>
          <w:tcPr>
            <w:tcW w:w="1726" w:type="dxa"/>
          </w:tcPr>
          <w:p w14:paraId="50D9D59A"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094" w:type="dxa"/>
          </w:tcPr>
          <w:p w14:paraId="4FE4505B" w14:textId="77777777" w:rsidR="00E37508" w:rsidRDefault="00000000">
            <w:pPr>
              <w:pStyle w:val="TableParagraph"/>
              <w:ind w:left="5" w:right="5"/>
            </w:pPr>
            <w:r>
              <w:rPr>
                <w:spacing w:val="-2"/>
              </w:rPr>
              <w:t>0.0227</w:t>
            </w:r>
          </w:p>
        </w:tc>
        <w:tc>
          <w:tcPr>
            <w:tcW w:w="1854" w:type="dxa"/>
          </w:tcPr>
          <w:p w14:paraId="04EBA3FB" w14:textId="77777777" w:rsidR="00E37508" w:rsidRDefault="00000000">
            <w:pPr>
              <w:pStyle w:val="TableParagraph"/>
              <w:ind w:right="1"/>
            </w:pPr>
            <w:r>
              <w:rPr>
                <w:spacing w:val="-2"/>
              </w:rPr>
              <w:t>-0.0357**</w:t>
            </w:r>
          </w:p>
        </w:tc>
        <w:tc>
          <w:tcPr>
            <w:tcW w:w="1429" w:type="dxa"/>
          </w:tcPr>
          <w:p w14:paraId="5EFE7D65" w14:textId="77777777" w:rsidR="00E37508" w:rsidRDefault="00000000">
            <w:pPr>
              <w:pStyle w:val="TableParagraph"/>
            </w:pPr>
            <w:r>
              <w:rPr>
                <w:spacing w:val="-2"/>
              </w:rPr>
              <w:t>-0.0278*</w:t>
            </w:r>
          </w:p>
        </w:tc>
        <w:tc>
          <w:tcPr>
            <w:tcW w:w="1604" w:type="dxa"/>
          </w:tcPr>
          <w:p w14:paraId="641D61C8" w14:textId="77777777" w:rsidR="00E37508" w:rsidRDefault="00000000">
            <w:pPr>
              <w:pStyle w:val="TableParagraph"/>
            </w:pPr>
            <w:r>
              <w:rPr>
                <w:spacing w:val="-2"/>
              </w:rPr>
              <w:t>0.1787***</w:t>
            </w:r>
          </w:p>
        </w:tc>
      </w:tr>
      <w:tr w:rsidR="00E37508" w14:paraId="059EB369" w14:textId="77777777">
        <w:trPr>
          <w:trHeight w:val="270"/>
        </w:trPr>
        <w:tc>
          <w:tcPr>
            <w:tcW w:w="1726" w:type="dxa"/>
          </w:tcPr>
          <w:p w14:paraId="0395FE20" w14:textId="77777777" w:rsidR="00E37508" w:rsidRDefault="00E37508">
            <w:pPr>
              <w:pStyle w:val="TableParagraph"/>
              <w:spacing w:line="240" w:lineRule="auto"/>
              <w:jc w:val="left"/>
              <w:rPr>
                <w:rFonts w:ascii="Times New Roman"/>
                <w:sz w:val="20"/>
              </w:rPr>
            </w:pPr>
          </w:p>
        </w:tc>
        <w:tc>
          <w:tcPr>
            <w:tcW w:w="1094" w:type="dxa"/>
          </w:tcPr>
          <w:p w14:paraId="2C42CD1F" w14:textId="77777777" w:rsidR="00E37508" w:rsidRDefault="00000000">
            <w:pPr>
              <w:pStyle w:val="TableParagraph"/>
              <w:ind w:left="5" w:right="5"/>
            </w:pPr>
            <w:r>
              <w:rPr>
                <w:spacing w:val="-2"/>
              </w:rPr>
              <w:t>(0.0184)</w:t>
            </w:r>
          </w:p>
        </w:tc>
        <w:tc>
          <w:tcPr>
            <w:tcW w:w="1854" w:type="dxa"/>
          </w:tcPr>
          <w:p w14:paraId="19C3DA48" w14:textId="77777777" w:rsidR="00E37508" w:rsidRDefault="00000000">
            <w:pPr>
              <w:pStyle w:val="TableParagraph"/>
              <w:ind w:right="1"/>
            </w:pPr>
            <w:r>
              <w:rPr>
                <w:spacing w:val="-2"/>
              </w:rPr>
              <w:t>(0.0155)</w:t>
            </w:r>
          </w:p>
        </w:tc>
        <w:tc>
          <w:tcPr>
            <w:tcW w:w="1429" w:type="dxa"/>
          </w:tcPr>
          <w:p w14:paraId="0999C298" w14:textId="77777777" w:rsidR="00E37508" w:rsidRDefault="00000000">
            <w:pPr>
              <w:pStyle w:val="TableParagraph"/>
            </w:pPr>
            <w:r>
              <w:rPr>
                <w:spacing w:val="-2"/>
              </w:rPr>
              <w:t>(0.0154)</w:t>
            </w:r>
          </w:p>
        </w:tc>
        <w:tc>
          <w:tcPr>
            <w:tcW w:w="1604" w:type="dxa"/>
          </w:tcPr>
          <w:p w14:paraId="6ACAEACD" w14:textId="77777777" w:rsidR="00E37508" w:rsidRDefault="00000000">
            <w:pPr>
              <w:pStyle w:val="TableParagraph"/>
            </w:pPr>
            <w:r>
              <w:rPr>
                <w:spacing w:val="-2"/>
              </w:rPr>
              <w:t>(0.0331)</w:t>
            </w:r>
          </w:p>
        </w:tc>
      </w:tr>
      <w:tr w:rsidR="00E37508" w14:paraId="6504043B" w14:textId="77777777">
        <w:trPr>
          <w:trHeight w:val="270"/>
        </w:trPr>
        <w:tc>
          <w:tcPr>
            <w:tcW w:w="1726" w:type="dxa"/>
          </w:tcPr>
          <w:p w14:paraId="34557D11"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094" w:type="dxa"/>
          </w:tcPr>
          <w:p w14:paraId="4EABB850" w14:textId="77777777" w:rsidR="00E37508" w:rsidRDefault="00000000">
            <w:pPr>
              <w:pStyle w:val="TableParagraph"/>
              <w:ind w:left="5" w:right="5"/>
            </w:pPr>
            <w:r>
              <w:rPr>
                <w:spacing w:val="-2"/>
              </w:rPr>
              <w:t>0.0232</w:t>
            </w:r>
          </w:p>
        </w:tc>
        <w:tc>
          <w:tcPr>
            <w:tcW w:w="1854" w:type="dxa"/>
          </w:tcPr>
          <w:p w14:paraId="2CCAA550" w14:textId="77777777" w:rsidR="00E37508" w:rsidRDefault="00000000">
            <w:pPr>
              <w:pStyle w:val="TableParagraph"/>
              <w:ind w:right="1"/>
            </w:pPr>
            <w:r>
              <w:rPr>
                <w:spacing w:val="-2"/>
              </w:rPr>
              <w:t>-0.0247</w:t>
            </w:r>
          </w:p>
        </w:tc>
        <w:tc>
          <w:tcPr>
            <w:tcW w:w="1429" w:type="dxa"/>
          </w:tcPr>
          <w:p w14:paraId="7534B624" w14:textId="77777777" w:rsidR="00E37508" w:rsidRDefault="00000000">
            <w:pPr>
              <w:pStyle w:val="TableParagraph"/>
            </w:pPr>
            <w:r>
              <w:rPr>
                <w:spacing w:val="-2"/>
              </w:rPr>
              <w:t>-0.0171</w:t>
            </w:r>
          </w:p>
        </w:tc>
        <w:tc>
          <w:tcPr>
            <w:tcW w:w="1604" w:type="dxa"/>
          </w:tcPr>
          <w:p w14:paraId="023C793F" w14:textId="77777777" w:rsidR="00E37508" w:rsidRDefault="00000000">
            <w:pPr>
              <w:pStyle w:val="TableParagraph"/>
            </w:pPr>
            <w:r>
              <w:rPr>
                <w:spacing w:val="-2"/>
              </w:rPr>
              <w:t>0.1101***</w:t>
            </w:r>
          </w:p>
        </w:tc>
      </w:tr>
      <w:tr w:rsidR="00E37508" w14:paraId="737316F1" w14:textId="77777777">
        <w:trPr>
          <w:trHeight w:val="270"/>
        </w:trPr>
        <w:tc>
          <w:tcPr>
            <w:tcW w:w="1726" w:type="dxa"/>
          </w:tcPr>
          <w:p w14:paraId="66233AED" w14:textId="77777777" w:rsidR="00E37508" w:rsidRDefault="00E37508">
            <w:pPr>
              <w:pStyle w:val="TableParagraph"/>
              <w:spacing w:line="240" w:lineRule="auto"/>
              <w:jc w:val="left"/>
              <w:rPr>
                <w:rFonts w:ascii="Times New Roman"/>
                <w:sz w:val="20"/>
              </w:rPr>
            </w:pPr>
          </w:p>
        </w:tc>
        <w:tc>
          <w:tcPr>
            <w:tcW w:w="1094" w:type="dxa"/>
          </w:tcPr>
          <w:p w14:paraId="709891BA" w14:textId="77777777" w:rsidR="00E37508" w:rsidRDefault="00000000">
            <w:pPr>
              <w:pStyle w:val="TableParagraph"/>
              <w:ind w:left="5" w:right="5"/>
            </w:pPr>
            <w:r>
              <w:rPr>
                <w:spacing w:val="-2"/>
              </w:rPr>
              <w:t>(0.0184)</w:t>
            </w:r>
          </w:p>
        </w:tc>
        <w:tc>
          <w:tcPr>
            <w:tcW w:w="1854" w:type="dxa"/>
          </w:tcPr>
          <w:p w14:paraId="281B8189" w14:textId="77777777" w:rsidR="00E37508" w:rsidRDefault="00000000">
            <w:pPr>
              <w:pStyle w:val="TableParagraph"/>
              <w:ind w:right="1"/>
            </w:pPr>
            <w:r>
              <w:rPr>
                <w:spacing w:val="-2"/>
              </w:rPr>
              <w:t>(0.0155)</w:t>
            </w:r>
          </w:p>
        </w:tc>
        <w:tc>
          <w:tcPr>
            <w:tcW w:w="1429" w:type="dxa"/>
          </w:tcPr>
          <w:p w14:paraId="42452D13" w14:textId="77777777" w:rsidR="00E37508" w:rsidRDefault="00000000">
            <w:pPr>
              <w:pStyle w:val="TableParagraph"/>
            </w:pPr>
            <w:r>
              <w:rPr>
                <w:spacing w:val="-2"/>
              </w:rPr>
              <w:t>(0.0154)</w:t>
            </w:r>
          </w:p>
        </w:tc>
        <w:tc>
          <w:tcPr>
            <w:tcW w:w="1604" w:type="dxa"/>
          </w:tcPr>
          <w:p w14:paraId="72DF169A" w14:textId="77777777" w:rsidR="00E37508" w:rsidRDefault="00000000">
            <w:pPr>
              <w:pStyle w:val="TableParagraph"/>
            </w:pPr>
            <w:r>
              <w:rPr>
                <w:spacing w:val="-2"/>
              </w:rPr>
              <w:t>(0.0331)</w:t>
            </w:r>
          </w:p>
        </w:tc>
      </w:tr>
      <w:tr w:rsidR="00E37508" w14:paraId="3AC6B1FD" w14:textId="77777777">
        <w:trPr>
          <w:trHeight w:val="270"/>
        </w:trPr>
        <w:tc>
          <w:tcPr>
            <w:tcW w:w="1726" w:type="dxa"/>
          </w:tcPr>
          <w:p w14:paraId="21440547"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094" w:type="dxa"/>
          </w:tcPr>
          <w:p w14:paraId="498B33A8" w14:textId="77777777" w:rsidR="00E37508" w:rsidRDefault="00000000">
            <w:pPr>
              <w:pStyle w:val="TableParagraph"/>
              <w:ind w:left="5" w:right="5"/>
            </w:pPr>
            <w:r>
              <w:rPr>
                <w:spacing w:val="-2"/>
              </w:rPr>
              <w:t>0.0036***</w:t>
            </w:r>
          </w:p>
        </w:tc>
        <w:tc>
          <w:tcPr>
            <w:tcW w:w="1854" w:type="dxa"/>
          </w:tcPr>
          <w:p w14:paraId="7C499D14" w14:textId="77777777" w:rsidR="00E37508" w:rsidRDefault="00000000">
            <w:pPr>
              <w:pStyle w:val="TableParagraph"/>
              <w:ind w:right="1"/>
            </w:pPr>
            <w:r>
              <w:rPr>
                <w:spacing w:val="-2"/>
              </w:rPr>
              <w:t>0.0043***</w:t>
            </w:r>
          </w:p>
        </w:tc>
        <w:tc>
          <w:tcPr>
            <w:tcW w:w="1429" w:type="dxa"/>
          </w:tcPr>
          <w:p w14:paraId="2F1BFB6F" w14:textId="77777777" w:rsidR="00E37508" w:rsidRDefault="00000000">
            <w:pPr>
              <w:pStyle w:val="TableParagraph"/>
            </w:pPr>
            <w:r>
              <w:rPr>
                <w:spacing w:val="-2"/>
              </w:rPr>
              <w:t>0.0048***</w:t>
            </w:r>
          </w:p>
        </w:tc>
        <w:tc>
          <w:tcPr>
            <w:tcW w:w="1604" w:type="dxa"/>
          </w:tcPr>
          <w:p w14:paraId="5F898BD7" w14:textId="77777777" w:rsidR="00E37508" w:rsidRDefault="00000000">
            <w:pPr>
              <w:pStyle w:val="TableParagraph"/>
            </w:pPr>
            <w:r>
              <w:rPr>
                <w:spacing w:val="-2"/>
              </w:rPr>
              <w:t>0.0014**</w:t>
            </w:r>
          </w:p>
        </w:tc>
      </w:tr>
      <w:tr w:rsidR="00E37508" w14:paraId="6B74D3FE" w14:textId="77777777">
        <w:trPr>
          <w:trHeight w:val="270"/>
        </w:trPr>
        <w:tc>
          <w:tcPr>
            <w:tcW w:w="1726" w:type="dxa"/>
          </w:tcPr>
          <w:p w14:paraId="73A70C8D" w14:textId="77777777" w:rsidR="00E37508" w:rsidRDefault="00E37508">
            <w:pPr>
              <w:pStyle w:val="TableParagraph"/>
              <w:spacing w:line="240" w:lineRule="auto"/>
              <w:jc w:val="left"/>
              <w:rPr>
                <w:rFonts w:ascii="Times New Roman"/>
                <w:sz w:val="20"/>
              </w:rPr>
            </w:pPr>
          </w:p>
        </w:tc>
        <w:tc>
          <w:tcPr>
            <w:tcW w:w="1094" w:type="dxa"/>
          </w:tcPr>
          <w:p w14:paraId="6A996EA9" w14:textId="77777777" w:rsidR="00E37508" w:rsidRDefault="00000000">
            <w:pPr>
              <w:pStyle w:val="TableParagraph"/>
              <w:ind w:left="5" w:right="5"/>
            </w:pPr>
            <w:r>
              <w:rPr>
                <w:spacing w:val="-2"/>
              </w:rPr>
              <w:t>(0.0004)</w:t>
            </w:r>
          </w:p>
        </w:tc>
        <w:tc>
          <w:tcPr>
            <w:tcW w:w="1854" w:type="dxa"/>
          </w:tcPr>
          <w:p w14:paraId="1B3749C0" w14:textId="77777777" w:rsidR="00E37508" w:rsidRDefault="00000000">
            <w:pPr>
              <w:pStyle w:val="TableParagraph"/>
              <w:ind w:right="1"/>
            </w:pPr>
            <w:r>
              <w:rPr>
                <w:spacing w:val="-2"/>
              </w:rPr>
              <w:t>(0.0003)</w:t>
            </w:r>
          </w:p>
        </w:tc>
        <w:tc>
          <w:tcPr>
            <w:tcW w:w="1429" w:type="dxa"/>
          </w:tcPr>
          <w:p w14:paraId="331503FF" w14:textId="77777777" w:rsidR="00E37508" w:rsidRDefault="00000000">
            <w:pPr>
              <w:pStyle w:val="TableParagraph"/>
            </w:pPr>
            <w:r>
              <w:rPr>
                <w:spacing w:val="-2"/>
              </w:rPr>
              <w:t>(0.0003)</w:t>
            </w:r>
          </w:p>
        </w:tc>
        <w:tc>
          <w:tcPr>
            <w:tcW w:w="1604" w:type="dxa"/>
          </w:tcPr>
          <w:p w14:paraId="48471EC9" w14:textId="77777777" w:rsidR="00E37508" w:rsidRDefault="00000000">
            <w:pPr>
              <w:pStyle w:val="TableParagraph"/>
            </w:pPr>
            <w:r>
              <w:rPr>
                <w:spacing w:val="-2"/>
              </w:rPr>
              <w:t>(0.0006)</w:t>
            </w:r>
          </w:p>
        </w:tc>
      </w:tr>
      <w:tr w:rsidR="00E37508" w14:paraId="0AC7DCFC" w14:textId="77777777">
        <w:trPr>
          <w:trHeight w:val="270"/>
        </w:trPr>
        <w:tc>
          <w:tcPr>
            <w:tcW w:w="1726" w:type="dxa"/>
          </w:tcPr>
          <w:p w14:paraId="7BF5A258" w14:textId="77777777" w:rsidR="00E37508" w:rsidRDefault="00000000">
            <w:pPr>
              <w:pStyle w:val="TableParagraph"/>
              <w:ind w:left="119"/>
              <w:jc w:val="left"/>
            </w:pPr>
            <w:r>
              <w:rPr>
                <w:spacing w:val="-10"/>
                <w:w w:val="105"/>
              </w:rPr>
              <w:t>W</w:t>
            </w:r>
          </w:p>
        </w:tc>
        <w:tc>
          <w:tcPr>
            <w:tcW w:w="1094" w:type="dxa"/>
          </w:tcPr>
          <w:p w14:paraId="1961F98A" w14:textId="77777777" w:rsidR="00E37508" w:rsidRDefault="00000000">
            <w:pPr>
              <w:pStyle w:val="TableParagraph"/>
              <w:ind w:left="5" w:right="5"/>
            </w:pPr>
            <w:r>
              <w:rPr>
                <w:spacing w:val="-2"/>
              </w:rPr>
              <w:t>0.0572***</w:t>
            </w:r>
          </w:p>
        </w:tc>
        <w:tc>
          <w:tcPr>
            <w:tcW w:w="1854" w:type="dxa"/>
          </w:tcPr>
          <w:p w14:paraId="5EAEE871" w14:textId="77777777" w:rsidR="00E37508" w:rsidRDefault="00000000">
            <w:pPr>
              <w:pStyle w:val="TableParagraph"/>
              <w:ind w:right="1"/>
            </w:pPr>
            <w:r>
              <w:rPr>
                <w:spacing w:val="-2"/>
              </w:rPr>
              <w:t>0.0468***</w:t>
            </w:r>
          </w:p>
        </w:tc>
        <w:tc>
          <w:tcPr>
            <w:tcW w:w="1429" w:type="dxa"/>
          </w:tcPr>
          <w:p w14:paraId="77181190" w14:textId="77777777" w:rsidR="00E37508" w:rsidRDefault="00000000">
            <w:pPr>
              <w:pStyle w:val="TableParagraph"/>
            </w:pPr>
            <w:r>
              <w:rPr>
                <w:spacing w:val="-2"/>
              </w:rPr>
              <w:t>0.0531***</w:t>
            </w:r>
          </w:p>
        </w:tc>
        <w:tc>
          <w:tcPr>
            <w:tcW w:w="1604" w:type="dxa"/>
          </w:tcPr>
          <w:p w14:paraId="7166AB55" w14:textId="77777777" w:rsidR="00E37508" w:rsidRDefault="00000000">
            <w:pPr>
              <w:pStyle w:val="TableParagraph"/>
            </w:pPr>
            <w:r>
              <w:rPr>
                <w:spacing w:val="-2"/>
              </w:rPr>
              <w:t>0.0392</w:t>
            </w:r>
          </w:p>
        </w:tc>
      </w:tr>
      <w:tr w:rsidR="00E37508" w14:paraId="3C70DB0F" w14:textId="77777777">
        <w:trPr>
          <w:trHeight w:val="324"/>
        </w:trPr>
        <w:tc>
          <w:tcPr>
            <w:tcW w:w="1726" w:type="dxa"/>
            <w:tcBorders>
              <w:bottom w:val="single" w:sz="6" w:space="0" w:color="000000"/>
            </w:tcBorders>
          </w:tcPr>
          <w:p w14:paraId="307561D3" w14:textId="77777777" w:rsidR="00E37508" w:rsidRDefault="00E37508">
            <w:pPr>
              <w:pStyle w:val="TableParagraph"/>
              <w:spacing w:line="240" w:lineRule="auto"/>
              <w:jc w:val="left"/>
              <w:rPr>
                <w:rFonts w:ascii="Times New Roman"/>
                <w:sz w:val="20"/>
              </w:rPr>
            </w:pPr>
          </w:p>
        </w:tc>
        <w:tc>
          <w:tcPr>
            <w:tcW w:w="1094" w:type="dxa"/>
            <w:tcBorders>
              <w:bottom w:val="single" w:sz="6" w:space="0" w:color="000000"/>
            </w:tcBorders>
          </w:tcPr>
          <w:p w14:paraId="2236B0EC" w14:textId="77777777" w:rsidR="00E37508" w:rsidRDefault="00000000">
            <w:pPr>
              <w:pStyle w:val="TableParagraph"/>
              <w:spacing w:line="256" w:lineRule="exact"/>
              <w:ind w:left="5" w:right="5"/>
            </w:pPr>
            <w:r>
              <w:rPr>
                <w:spacing w:val="-2"/>
              </w:rPr>
              <w:t>(0.0168)</w:t>
            </w:r>
          </w:p>
        </w:tc>
        <w:tc>
          <w:tcPr>
            <w:tcW w:w="1854" w:type="dxa"/>
            <w:tcBorders>
              <w:bottom w:val="single" w:sz="6" w:space="0" w:color="000000"/>
            </w:tcBorders>
          </w:tcPr>
          <w:p w14:paraId="272E1C56" w14:textId="77777777" w:rsidR="00E37508" w:rsidRDefault="00000000">
            <w:pPr>
              <w:pStyle w:val="TableParagraph"/>
              <w:spacing w:line="256" w:lineRule="exact"/>
              <w:ind w:right="1"/>
            </w:pPr>
            <w:r>
              <w:rPr>
                <w:spacing w:val="-2"/>
              </w:rPr>
              <w:t>(0.0141)</w:t>
            </w:r>
          </w:p>
        </w:tc>
        <w:tc>
          <w:tcPr>
            <w:tcW w:w="1429" w:type="dxa"/>
            <w:tcBorders>
              <w:bottom w:val="single" w:sz="6" w:space="0" w:color="000000"/>
            </w:tcBorders>
          </w:tcPr>
          <w:p w14:paraId="2F01D779" w14:textId="77777777" w:rsidR="00E37508" w:rsidRDefault="00000000">
            <w:pPr>
              <w:pStyle w:val="TableParagraph"/>
              <w:spacing w:line="256" w:lineRule="exact"/>
            </w:pPr>
            <w:r>
              <w:rPr>
                <w:spacing w:val="-2"/>
              </w:rPr>
              <w:t>(0.0141)</w:t>
            </w:r>
          </w:p>
        </w:tc>
        <w:tc>
          <w:tcPr>
            <w:tcW w:w="1604" w:type="dxa"/>
            <w:tcBorders>
              <w:bottom w:val="single" w:sz="6" w:space="0" w:color="000000"/>
            </w:tcBorders>
          </w:tcPr>
          <w:p w14:paraId="74B41AB0" w14:textId="77777777" w:rsidR="00E37508" w:rsidRDefault="00000000">
            <w:pPr>
              <w:pStyle w:val="TableParagraph"/>
              <w:spacing w:line="256" w:lineRule="exact"/>
            </w:pPr>
            <w:r>
              <w:rPr>
                <w:spacing w:val="-2"/>
              </w:rPr>
              <w:t>(0.0302)</w:t>
            </w:r>
          </w:p>
        </w:tc>
      </w:tr>
      <w:tr w:rsidR="00E37508" w14:paraId="2E462B4F" w14:textId="77777777">
        <w:trPr>
          <w:trHeight w:val="585"/>
        </w:trPr>
        <w:tc>
          <w:tcPr>
            <w:tcW w:w="1726" w:type="dxa"/>
          </w:tcPr>
          <w:p w14:paraId="5090915C" w14:textId="77777777" w:rsidR="00E37508" w:rsidRDefault="00000000">
            <w:pPr>
              <w:pStyle w:val="TableParagraph"/>
              <w:spacing w:before="52" w:line="172" w:lineRule="auto"/>
              <w:ind w:left="126"/>
              <w:jc w:val="left"/>
              <w:rPr>
                <w:sz w:val="16"/>
              </w:rPr>
            </w:pPr>
            <w:r>
              <w:rPr>
                <w:i/>
                <w:spacing w:val="-5"/>
                <w:position w:val="-7"/>
              </w:rPr>
              <w:t>R</w:t>
            </w:r>
            <w:r>
              <w:rPr>
                <w:spacing w:val="-5"/>
                <w:sz w:val="16"/>
              </w:rPr>
              <w:t>2</w:t>
            </w:r>
          </w:p>
          <w:p w14:paraId="55255821" w14:textId="77777777" w:rsidR="00E37508" w:rsidRDefault="00000000">
            <w:pPr>
              <w:pStyle w:val="TableParagraph"/>
              <w:spacing w:before="24" w:line="278" w:lineRule="exact"/>
              <w:ind w:left="126"/>
              <w:jc w:val="left"/>
            </w:pPr>
            <w:r>
              <w:rPr>
                <w:i/>
                <w:w w:val="110"/>
              </w:rPr>
              <w:t>R</w:t>
            </w:r>
            <w:r>
              <w:rPr>
                <w:w w:val="110"/>
                <w:position w:val="8"/>
                <w:sz w:val="16"/>
              </w:rPr>
              <w:t>2</w:t>
            </w:r>
            <w:r>
              <w:rPr>
                <w:spacing w:val="19"/>
                <w:w w:val="110"/>
                <w:position w:val="8"/>
                <w:sz w:val="16"/>
              </w:rPr>
              <w:t xml:space="preserve"> </w:t>
            </w:r>
            <w:r>
              <w:rPr>
                <w:spacing w:val="-4"/>
                <w:w w:val="110"/>
              </w:rPr>
              <w:t>Adj.</w:t>
            </w:r>
          </w:p>
        </w:tc>
        <w:tc>
          <w:tcPr>
            <w:tcW w:w="1094" w:type="dxa"/>
          </w:tcPr>
          <w:p w14:paraId="14B2BE6F" w14:textId="77777777" w:rsidR="00E37508" w:rsidRDefault="00000000">
            <w:pPr>
              <w:pStyle w:val="TableParagraph"/>
              <w:spacing w:before="39" w:line="240" w:lineRule="auto"/>
              <w:ind w:left="246"/>
              <w:jc w:val="left"/>
            </w:pPr>
            <w:r>
              <w:rPr>
                <w:spacing w:val="-2"/>
              </w:rPr>
              <w:t>0.7214</w:t>
            </w:r>
          </w:p>
          <w:p w14:paraId="28407700" w14:textId="77777777" w:rsidR="00E37508" w:rsidRDefault="00000000">
            <w:pPr>
              <w:pStyle w:val="TableParagraph"/>
              <w:spacing w:before="13" w:line="255" w:lineRule="exact"/>
              <w:ind w:left="246"/>
              <w:jc w:val="left"/>
            </w:pPr>
            <w:r>
              <w:rPr>
                <w:spacing w:val="-2"/>
              </w:rPr>
              <w:t>0.6899</w:t>
            </w:r>
          </w:p>
        </w:tc>
        <w:tc>
          <w:tcPr>
            <w:tcW w:w="1854" w:type="dxa"/>
          </w:tcPr>
          <w:p w14:paraId="4C220A33" w14:textId="77777777" w:rsidR="00E37508" w:rsidRDefault="00000000">
            <w:pPr>
              <w:pStyle w:val="TableParagraph"/>
              <w:spacing w:before="39" w:line="240" w:lineRule="auto"/>
              <w:ind w:right="1"/>
            </w:pPr>
            <w:r>
              <w:rPr>
                <w:spacing w:val="-2"/>
              </w:rPr>
              <w:t>0.8281</w:t>
            </w:r>
          </w:p>
          <w:p w14:paraId="50EE2024" w14:textId="77777777" w:rsidR="00E37508" w:rsidRDefault="00000000">
            <w:pPr>
              <w:pStyle w:val="TableParagraph"/>
              <w:spacing w:before="13" w:line="255" w:lineRule="exact"/>
              <w:ind w:right="1"/>
            </w:pPr>
            <w:r>
              <w:rPr>
                <w:spacing w:val="-2"/>
              </w:rPr>
              <w:t>0.8086</w:t>
            </w:r>
          </w:p>
        </w:tc>
        <w:tc>
          <w:tcPr>
            <w:tcW w:w="1429" w:type="dxa"/>
          </w:tcPr>
          <w:p w14:paraId="5A53E835" w14:textId="77777777" w:rsidR="00E37508" w:rsidRDefault="00000000">
            <w:pPr>
              <w:pStyle w:val="TableParagraph"/>
              <w:spacing w:before="39" w:line="240" w:lineRule="auto"/>
              <w:ind w:left="413"/>
              <w:jc w:val="left"/>
            </w:pPr>
            <w:r>
              <w:rPr>
                <w:spacing w:val="-2"/>
              </w:rPr>
              <w:t>0.8514</w:t>
            </w:r>
          </w:p>
          <w:p w14:paraId="60001F01" w14:textId="77777777" w:rsidR="00E37508" w:rsidRDefault="00000000">
            <w:pPr>
              <w:pStyle w:val="TableParagraph"/>
              <w:spacing w:before="13" w:line="255" w:lineRule="exact"/>
              <w:ind w:left="413"/>
              <w:jc w:val="left"/>
            </w:pPr>
            <w:r>
              <w:rPr>
                <w:spacing w:val="-2"/>
              </w:rPr>
              <w:t>0.8346</w:t>
            </w:r>
          </w:p>
        </w:tc>
        <w:tc>
          <w:tcPr>
            <w:tcW w:w="1604" w:type="dxa"/>
          </w:tcPr>
          <w:p w14:paraId="7FB25CD3" w14:textId="77777777" w:rsidR="00E37508" w:rsidRDefault="00000000">
            <w:pPr>
              <w:pStyle w:val="TableParagraph"/>
              <w:spacing w:before="39" w:line="240" w:lineRule="auto"/>
              <w:ind w:left="500"/>
              <w:jc w:val="left"/>
            </w:pPr>
            <w:r>
              <w:rPr>
                <w:spacing w:val="-2"/>
              </w:rPr>
              <w:t>0.4191</w:t>
            </w:r>
          </w:p>
          <w:p w14:paraId="78A00754" w14:textId="77777777" w:rsidR="00E37508" w:rsidRDefault="00000000">
            <w:pPr>
              <w:pStyle w:val="TableParagraph"/>
              <w:spacing w:before="13" w:line="255" w:lineRule="exact"/>
              <w:ind w:left="500"/>
              <w:jc w:val="left"/>
            </w:pPr>
            <w:r>
              <w:rPr>
                <w:spacing w:val="-2"/>
              </w:rPr>
              <w:t>0.3533</w:t>
            </w:r>
          </w:p>
        </w:tc>
      </w:tr>
      <w:tr w:rsidR="00E37508" w14:paraId="237029E5" w14:textId="77777777">
        <w:trPr>
          <w:trHeight w:val="322"/>
        </w:trPr>
        <w:tc>
          <w:tcPr>
            <w:tcW w:w="1726" w:type="dxa"/>
            <w:tcBorders>
              <w:bottom w:val="single" w:sz="8" w:space="0" w:color="000000"/>
            </w:tcBorders>
          </w:tcPr>
          <w:p w14:paraId="54F85109" w14:textId="77777777" w:rsidR="00E37508" w:rsidRDefault="00000000">
            <w:pPr>
              <w:pStyle w:val="TableParagraph"/>
              <w:spacing w:line="254" w:lineRule="exact"/>
              <w:ind w:left="119"/>
              <w:jc w:val="left"/>
            </w:pPr>
            <w:r>
              <w:rPr>
                <w:spacing w:val="-5"/>
                <w:w w:val="120"/>
              </w:rPr>
              <w:t>N.</w:t>
            </w:r>
          </w:p>
        </w:tc>
        <w:tc>
          <w:tcPr>
            <w:tcW w:w="1094" w:type="dxa"/>
            <w:tcBorders>
              <w:bottom w:val="single" w:sz="8" w:space="0" w:color="000000"/>
            </w:tcBorders>
          </w:tcPr>
          <w:p w14:paraId="5549B038" w14:textId="77777777" w:rsidR="00E37508" w:rsidRDefault="00000000">
            <w:pPr>
              <w:pStyle w:val="TableParagraph"/>
              <w:spacing w:line="254" w:lineRule="exact"/>
              <w:ind w:left="5" w:right="5"/>
            </w:pPr>
            <w:r>
              <w:rPr>
                <w:spacing w:val="-5"/>
              </w:rPr>
              <w:t>60</w:t>
            </w:r>
          </w:p>
        </w:tc>
        <w:tc>
          <w:tcPr>
            <w:tcW w:w="1854" w:type="dxa"/>
            <w:tcBorders>
              <w:bottom w:val="single" w:sz="8" w:space="0" w:color="000000"/>
            </w:tcBorders>
          </w:tcPr>
          <w:p w14:paraId="06FA280B" w14:textId="77777777" w:rsidR="00E37508" w:rsidRDefault="00000000">
            <w:pPr>
              <w:pStyle w:val="TableParagraph"/>
              <w:spacing w:line="254" w:lineRule="exact"/>
              <w:ind w:right="1"/>
            </w:pPr>
            <w:r>
              <w:rPr>
                <w:spacing w:val="-5"/>
              </w:rPr>
              <w:t>60</w:t>
            </w:r>
          </w:p>
        </w:tc>
        <w:tc>
          <w:tcPr>
            <w:tcW w:w="1429" w:type="dxa"/>
            <w:tcBorders>
              <w:bottom w:val="single" w:sz="8" w:space="0" w:color="000000"/>
            </w:tcBorders>
          </w:tcPr>
          <w:p w14:paraId="45DEDD5A" w14:textId="77777777" w:rsidR="00E37508" w:rsidRDefault="00000000">
            <w:pPr>
              <w:pStyle w:val="TableParagraph"/>
              <w:spacing w:line="254" w:lineRule="exact"/>
            </w:pPr>
            <w:r>
              <w:rPr>
                <w:spacing w:val="-5"/>
              </w:rPr>
              <w:t>60</w:t>
            </w:r>
          </w:p>
        </w:tc>
        <w:tc>
          <w:tcPr>
            <w:tcW w:w="1604" w:type="dxa"/>
            <w:tcBorders>
              <w:bottom w:val="single" w:sz="8" w:space="0" w:color="000000"/>
            </w:tcBorders>
          </w:tcPr>
          <w:p w14:paraId="11DE97BF" w14:textId="77777777" w:rsidR="00E37508" w:rsidRDefault="00000000">
            <w:pPr>
              <w:pStyle w:val="TableParagraph"/>
              <w:spacing w:line="254" w:lineRule="exact"/>
            </w:pPr>
            <w:r>
              <w:rPr>
                <w:spacing w:val="-5"/>
              </w:rPr>
              <w:t>60</w:t>
            </w:r>
          </w:p>
        </w:tc>
      </w:tr>
    </w:tbl>
    <w:p w14:paraId="2103EFD0" w14:textId="2605BD0D" w:rsidR="00E37508" w:rsidRDefault="00000000">
      <w:pPr>
        <w:spacing w:before="205" w:line="244" w:lineRule="auto"/>
        <w:ind w:left="117" w:right="729"/>
        <w:jc w:val="both"/>
        <w:rPr>
          <w:sz w:val="18"/>
        </w:rPr>
      </w:pPr>
      <w:r>
        <w:t>Table</w:t>
      </w:r>
      <w:r>
        <w:rPr>
          <w:spacing w:val="29"/>
        </w:rPr>
        <w:t xml:space="preserve"> </w:t>
      </w:r>
      <w:r>
        <w:t>3:</w:t>
      </w:r>
      <w:r>
        <w:rPr>
          <w:spacing w:val="40"/>
        </w:rPr>
        <w:t xml:space="preserve"> </w:t>
      </w:r>
      <w:r>
        <w:rPr>
          <w:sz w:val="18"/>
        </w:rPr>
        <w:t>Regression</w:t>
      </w:r>
      <w:r>
        <w:rPr>
          <w:spacing w:val="24"/>
          <w:sz w:val="18"/>
        </w:rPr>
        <w:t xml:space="preserve"> </w:t>
      </w:r>
      <w:r>
        <w:rPr>
          <w:sz w:val="18"/>
        </w:rPr>
        <w:t>outputs</w:t>
      </w:r>
      <w:r>
        <w:rPr>
          <w:spacing w:val="24"/>
          <w:sz w:val="18"/>
        </w:rPr>
        <w:t xml:space="preserve"> </w:t>
      </w:r>
      <w:r>
        <w:rPr>
          <w:sz w:val="18"/>
        </w:rPr>
        <w:t>explaining</w:t>
      </w:r>
      <w:r>
        <w:rPr>
          <w:spacing w:val="24"/>
          <w:sz w:val="18"/>
        </w:rPr>
        <w:t xml:space="preserve"> </w:t>
      </w:r>
      <w:r>
        <w:rPr>
          <w:sz w:val="18"/>
        </w:rPr>
        <w:t>global</w:t>
      </w:r>
      <w:r>
        <w:rPr>
          <w:spacing w:val="24"/>
          <w:sz w:val="18"/>
        </w:rPr>
        <w:t xml:space="preserve"> </w:t>
      </w:r>
      <w:r>
        <w:rPr>
          <w:sz w:val="18"/>
        </w:rPr>
        <w:t>non-spatial</w:t>
      </w:r>
      <w:r>
        <w:rPr>
          <w:spacing w:val="24"/>
          <w:sz w:val="18"/>
        </w:rPr>
        <w:t xml:space="preserve"> </w:t>
      </w:r>
      <w:r>
        <w:rPr>
          <w:sz w:val="18"/>
        </w:rPr>
        <w:t>performance</w:t>
      </w:r>
      <w:r>
        <w:rPr>
          <w:spacing w:val="24"/>
          <w:sz w:val="18"/>
        </w:rPr>
        <w:t xml:space="preserve"> </w:t>
      </w:r>
      <w:r>
        <w:rPr>
          <w:sz w:val="18"/>
        </w:rPr>
        <w:t>scores.</w:t>
      </w:r>
      <w:r>
        <w:rPr>
          <w:spacing w:val="40"/>
          <w:sz w:val="18"/>
        </w:rPr>
        <w:t xml:space="preserve"> </w:t>
      </w:r>
      <w:r>
        <w:rPr>
          <w:sz w:val="18"/>
        </w:rPr>
        <w:t>Explanatory</w:t>
      </w:r>
      <w:r>
        <w:rPr>
          <w:spacing w:val="24"/>
          <w:sz w:val="18"/>
        </w:rPr>
        <w:t xml:space="preserve"> </w:t>
      </w:r>
      <w:r>
        <w:rPr>
          <w:sz w:val="18"/>
        </w:rPr>
        <w:t>variables</w:t>
      </w:r>
      <w:r>
        <w:rPr>
          <w:spacing w:val="24"/>
          <w:sz w:val="18"/>
        </w:rPr>
        <w:t xml:space="preserve"> </w:t>
      </w:r>
      <w:r>
        <w:rPr>
          <w:sz w:val="18"/>
        </w:rPr>
        <w:t>with</w:t>
      </w:r>
      <w:r>
        <w:rPr>
          <w:spacing w:val="24"/>
          <w:sz w:val="18"/>
        </w:rPr>
        <w:t xml:space="preserve"> </w:t>
      </w:r>
      <w:r>
        <w:rPr>
          <w:sz w:val="18"/>
        </w:rPr>
        <w:t>a</w:t>
      </w:r>
      <w:r>
        <w:rPr>
          <w:spacing w:val="24"/>
          <w:sz w:val="18"/>
        </w:rPr>
        <w:t xml:space="preserve"> </w:t>
      </w:r>
      <w:del w:id="274" w:author="Fleischmann Martin" w:date="2024-06-24T11:15:00Z">
        <w:r>
          <w:rPr>
            <w:sz w:val="18"/>
          </w:rPr>
          <w:delText>preced-</w:delText>
        </w:r>
        <w:r>
          <w:rPr>
            <w:spacing w:val="40"/>
            <w:sz w:val="18"/>
          </w:rPr>
          <w:delText xml:space="preserve"> </w:delText>
        </w:r>
        <w:r>
          <w:rPr>
            <w:sz w:val="18"/>
          </w:rPr>
          <w:delText>ing</w:delText>
        </w:r>
      </w:del>
      <w:ins w:id="275" w:author="Fleischmann Martin" w:date="2024-06-24T11:15:00Z">
        <w:r>
          <w:rPr>
            <w:sz w:val="18"/>
          </w:rPr>
          <w:t>preceding</w:t>
        </w:r>
      </w:ins>
      <w:r>
        <w:rPr>
          <w:sz w:val="18"/>
        </w:rPr>
        <w:t xml:space="preserve"> (M) and (A) correspond to binary variables for the type of model (with histogram-based boosted classifier,</w:t>
      </w:r>
      <w:r>
        <w:rPr>
          <w:spacing w:val="13"/>
          <w:sz w:val="18"/>
        </w:rPr>
        <w:t xml:space="preserve"> </w:t>
      </w:r>
      <w:r>
        <w:rPr>
          <w:sz w:val="18"/>
        </w:rPr>
        <w:t>or HGBC,</w:t>
      </w:r>
      <w:r>
        <w:rPr>
          <w:spacing w:val="80"/>
          <w:sz w:val="18"/>
        </w:rPr>
        <w:t xml:space="preserve"> </w:t>
      </w:r>
      <w:r>
        <w:rPr>
          <w:sz w:val="18"/>
        </w:rPr>
        <w:t>as the baseline) and architecture (with baseline image classification,</w:t>
      </w:r>
      <w:r>
        <w:rPr>
          <w:spacing w:val="38"/>
          <w:sz w:val="18"/>
        </w:rPr>
        <w:t xml:space="preserve"> </w:t>
      </w:r>
      <w:r>
        <w:rPr>
          <w:sz w:val="18"/>
        </w:rPr>
        <w:t>or BIC, as the baseline),</w:t>
      </w:r>
      <w:r>
        <w:rPr>
          <w:spacing w:val="38"/>
          <w:sz w:val="18"/>
        </w:rPr>
        <w:t xml:space="preserve"> </w:t>
      </w:r>
      <w:r>
        <w:rPr>
          <w:sz w:val="18"/>
        </w:rPr>
        <w:t>respectively.</w:t>
      </w:r>
      <w:r>
        <w:rPr>
          <w:spacing w:val="40"/>
          <w:sz w:val="18"/>
        </w:rPr>
        <w:t xml:space="preserve"> </w:t>
      </w:r>
      <w:r>
        <w:rPr>
          <w:sz w:val="18"/>
        </w:rPr>
        <w:t>Standard</w:t>
      </w:r>
      <w:r>
        <w:rPr>
          <w:spacing w:val="40"/>
          <w:sz w:val="18"/>
        </w:rPr>
        <w:t xml:space="preserve"> </w:t>
      </w:r>
      <w:r>
        <w:rPr>
          <w:sz w:val="18"/>
        </w:rPr>
        <w:t>errors</w:t>
      </w:r>
      <w:r>
        <w:rPr>
          <w:spacing w:val="22"/>
          <w:sz w:val="18"/>
        </w:rPr>
        <w:t xml:space="preserve"> </w:t>
      </w:r>
      <w:r>
        <w:rPr>
          <w:sz w:val="18"/>
        </w:rPr>
        <w:t>in</w:t>
      </w:r>
      <w:r>
        <w:rPr>
          <w:spacing w:val="22"/>
          <w:sz w:val="18"/>
        </w:rPr>
        <w:t xml:space="preserve"> </w:t>
      </w:r>
      <w:r>
        <w:rPr>
          <w:sz w:val="18"/>
        </w:rPr>
        <w:t>parenthesis.</w:t>
      </w:r>
      <w:r>
        <w:rPr>
          <w:spacing w:val="36"/>
          <w:sz w:val="18"/>
        </w:rPr>
        <w:t xml:space="preserve"> </w:t>
      </w:r>
      <w:r>
        <w:rPr>
          <w:sz w:val="18"/>
        </w:rPr>
        <w:t>Coefficients</w:t>
      </w:r>
      <w:r>
        <w:rPr>
          <w:spacing w:val="22"/>
          <w:sz w:val="18"/>
        </w:rPr>
        <w:t xml:space="preserve"> </w:t>
      </w:r>
      <w:r>
        <w:rPr>
          <w:sz w:val="18"/>
        </w:rPr>
        <w:t>significant</w:t>
      </w:r>
      <w:r>
        <w:rPr>
          <w:spacing w:val="22"/>
          <w:sz w:val="18"/>
        </w:rPr>
        <w:t xml:space="preserve"> </w:t>
      </w:r>
      <w:r>
        <w:rPr>
          <w:sz w:val="18"/>
        </w:rPr>
        <w:t>at</w:t>
      </w:r>
      <w:r>
        <w:rPr>
          <w:spacing w:val="22"/>
          <w:sz w:val="18"/>
        </w:rPr>
        <w:t xml:space="preserve"> </w:t>
      </w:r>
      <w:r>
        <w:rPr>
          <w:sz w:val="18"/>
        </w:rPr>
        <w:t>the</w:t>
      </w:r>
      <w:r>
        <w:rPr>
          <w:spacing w:val="22"/>
          <w:sz w:val="18"/>
        </w:rPr>
        <w:t xml:space="preserve"> </w:t>
      </w:r>
      <w:r>
        <w:rPr>
          <w:sz w:val="18"/>
        </w:rPr>
        <w:t>1%,</w:t>
      </w:r>
      <w:r>
        <w:rPr>
          <w:spacing w:val="22"/>
          <w:sz w:val="18"/>
        </w:rPr>
        <w:t xml:space="preserve"> </w:t>
      </w:r>
      <w:r>
        <w:rPr>
          <w:sz w:val="18"/>
        </w:rPr>
        <w:t>5%,</w:t>
      </w:r>
      <w:r>
        <w:rPr>
          <w:spacing w:val="22"/>
          <w:sz w:val="18"/>
        </w:rPr>
        <w:t xml:space="preserve"> </w:t>
      </w:r>
      <w:r>
        <w:rPr>
          <w:sz w:val="18"/>
        </w:rPr>
        <w:t>10%</w:t>
      </w:r>
      <w:r>
        <w:rPr>
          <w:spacing w:val="22"/>
          <w:sz w:val="18"/>
        </w:rPr>
        <w:t xml:space="preserve"> </w:t>
      </w:r>
      <w:r>
        <w:rPr>
          <w:sz w:val="18"/>
        </w:rPr>
        <w:t>level</w:t>
      </w:r>
      <w:r>
        <w:rPr>
          <w:spacing w:val="22"/>
          <w:sz w:val="18"/>
        </w:rPr>
        <w:t xml:space="preserve"> </w:t>
      </w:r>
      <w:r>
        <w:rPr>
          <w:sz w:val="18"/>
        </w:rPr>
        <w:t>are</w:t>
      </w:r>
      <w:r>
        <w:rPr>
          <w:spacing w:val="22"/>
          <w:sz w:val="18"/>
        </w:rPr>
        <w:t xml:space="preserve"> </w:t>
      </w:r>
      <w:r>
        <w:rPr>
          <w:sz w:val="18"/>
        </w:rPr>
        <w:t>noted</w:t>
      </w:r>
      <w:r>
        <w:rPr>
          <w:spacing w:val="22"/>
          <w:sz w:val="18"/>
        </w:rPr>
        <w:t xml:space="preserve"> </w:t>
      </w:r>
      <w:r>
        <w:rPr>
          <w:sz w:val="18"/>
        </w:rPr>
        <w:t>with</w:t>
      </w:r>
      <w:r>
        <w:rPr>
          <w:spacing w:val="22"/>
          <w:sz w:val="18"/>
        </w:rPr>
        <w:t xml:space="preserve"> </w:t>
      </w:r>
      <w:r>
        <w:rPr>
          <w:sz w:val="18"/>
        </w:rPr>
        <w:t>***,</w:t>
      </w:r>
      <w:r>
        <w:rPr>
          <w:spacing w:val="22"/>
          <w:sz w:val="18"/>
        </w:rPr>
        <w:t xml:space="preserve"> </w:t>
      </w:r>
      <w:r>
        <w:rPr>
          <w:sz w:val="18"/>
        </w:rPr>
        <w:t>**,</w:t>
      </w:r>
      <w:r>
        <w:rPr>
          <w:spacing w:val="22"/>
          <w:sz w:val="18"/>
        </w:rPr>
        <w:t xml:space="preserve"> </w:t>
      </w:r>
      <w:r>
        <w:rPr>
          <w:sz w:val="18"/>
        </w:rPr>
        <w:t>and</w:t>
      </w:r>
      <w:r>
        <w:rPr>
          <w:spacing w:val="22"/>
          <w:sz w:val="18"/>
        </w:rPr>
        <w:t xml:space="preserve"> </w:t>
      </w:r>
      <w:r>
        <w:rPr>
          <w:sz w:val="18"/>
        </w:rPr>
        <w:t>*,</w:t>
      </w:r>
      <w:r>
        <w:rPr>
          <w:spacing w:val="22"/>
          <w:sz w:val="18"/>
        </w:rPr>
        <w:t xml:space="preserve"> </w:t>
      </w:r>
      <w:r>
        <w:rPr>
          <w:sz w:val="18"/>
        </w:rPr>
        <w:t>respectively.</w:t>
      </w:r>
    </w:p>
    <w:p w14:paraId="2F13CC31" w14:textId="77777777" w:rsidR="00E37508" w:rsidRDefault="00E37508">
      <w:pPr>
        <w:pStyle w:val="BodyText"/>
        <w:spacing w:before="199"/>
        <w:rPr>
          <w:sz w:val="18"/>
        </w:rPr>
      </w:pPr>
    </w:p>
    <w:p w14:paraId="258D2E2C" w14:textId="77777777" w:rsidR="00E37508" w:rsidRDefault="00000000">
      <w:pPr>
        <w:pStyle w:val="Heading2"/>
        <w:jc w:val="both"/>
      </w:pPr>
      <w:r>
        <w:t>Regression</w:t>
      </w:r>
      <w:r>
        <w:rPr>
          <w:spacing w:val="-2"/>
        </w:rPr>
        <w:t xml:space="preserve"> </w:t>
      </w:r>
      <w:r>
        <w:t>outputs</w:t>
      </w:r>
      <w:r>
        <w:rPr>
          <w:spacing w:val="-1"/>
        </w:rPr>
        <w:t xml:space="preserve"> </w:t>
      </w:r>
      <w:r>
        <w:t>for</w:t>
      </w:r>
      <w:r>
        <w:rPr>
          <w:spacing w:val="-2"/>
        </w:rPr>
        <w:t xml:space="preserve"> </w:t>
      </w:r>
      <w:r>
        <w:t>within-class</w:t>
      </w:r>
      <w:r>
        <w:rPr>
          <w:spacing w:val="-1"/>
        </w:rPr>
        <w:t xml:space="preserve"> </w:t>
      </w:r>
      <w:r>
        <w:rPr>
          <w:spacing w:val="-2"/>
        </w:rPr>
        <w:t>accuracy</w:t>
      </w:r>
    </w:p>
    <w:p w14:paraId="34311491" w14:textId="77777777" w:rsidR="00E37508" w:rsidRDefault="00000000">
      <w:pPr>
        <w:pStyle w:val="BodyText"/>
        <w:spacing w:before="207" w:line="304" w:lineRule="auto"/>
        <w:ind w:left="117" w:right="729"/>
        <w:jc w:val="both"/>
      </w:pPr>
      <w:r>
        <w:t xml:space="preserve">Table </w:t>
      </w:r>
      <w:hyperlink w:anchor="_bookmark20" w:history="1">
        <w:r>
          <w:rPr>
            <w:color w:val="0000FF"/>
          </w:rPr>
          <w:t>4</w:t>
        </w:r>
      </w:hyperlink>
      <w:r>
        <w:rPr>
          <w:color w:val="0000FF"/>
        </w:rPr>
        <w:t xml:space="preserve"> </w:t>
      </w:r>
      <w:r>
        <w:t xml:space="preserve">then looks again at the within-class accuracy explaining what we have seen in Figure </w:t>
      </w:r>
      <w:hyperlink w:anchor="_bookmark18" w:history="1">
        <w:r>
          <w:rPr>
            <w:color w:val="0000FF"/>
          </w:rPr>
          <w:t>7</w:t>
        </w:r>
      </w:hyperlink>
      <w:r>
        <w:t>. Multi-output regression consistently outperforms both baseline image classification and sliding image classification (which shows inconsistent results itself).</w:t>
      </w:r>
      <w:r>
        <w:rPr>
          <w:spacing w:val="40"/>
        </w:rPr>
        <w:t xml:space="preserve"> </w:t>
      </w:r>
      <w:r>
        <w:t>Chip size has, again, a positive effect on</w:t>
      </w:r>
      <w:r>
        <w:rPr>
          <w:spacing w:val="40"/>
        </w:rPr>
        <w:t xml:space="preserve"> </w:t>
      </w:r>
      <w:r>
        <w:t>the</w:t>
      </w:r>
      <w:r>
        <w:rPr>
          <w:spacing w:val="40"/>
        </w:rPr>
        <w:t xml:space="preserve"> </w:t>
      </w:r>
      <w:r>
        <w:t>performance,</w:t>
      </w:r>
      <w:r>
        <w:rPr>
          <w:spacing w:val="40"/>
        </w:rPr>
        <w:t xml:space="preserve"> </w:t>
      </w:r>
      <w:r>
        <w:t>while</w:t>
      </w:r>
      <w:r>
        <w:rPr>
          <w:spacing w:val="40"/>
        </w:rPr>
        <w:t xml:space="preserve"> </w:t>
      </w:r>
      <w:r>
        <w:t>the</w:t>
      </w:r>
      <w:r>
        <w:rPr>
          <w:spacing w:val="40"/>
        </w:rPr>
        <w:t xml:space="preserve"> </w:t>
      </w:r>
      <w:r>
        <w:t>inclusion</w:t>
      </w:r>
      <w:r>
        <w:rPr>
          <w:spacing w:val="40"/>
        </w:rPr>
        <w:t xml:space="preserve"> </w:t>
      </w:r>
      <w:r>
        <w:t>of</w:t>
      </w:r>
      <w:r>
        <w:rPr>
          <w:spacing w:val="40"/>
        </w:rPr>
        <w:t xml:space="preserve"> </w:t>
      </w:r>
      <w:r>
        <w:t>spatial</w:t>
      </w:r>
      <w:r>
        <w:rPr>
          <w:spacing w:val="40"/>
        </w:rPr>
        <w:t xml:space="preserve"> </w:t>
      </w:r>
      <w:r>
        <w:t>lag</w:t>
      </w:r>
      <w:r>
        <w:rPr>
          <w:spacing w:val="40"/>
        </w:rPr>
        <w:t xml:space="preserve"> </w:t>
      </w:r>
      <w:r>
        <w:t>in</w:t>
      </w:r>
      <w:r>
        <w:rPr>
          <w:spacing w:val="40"/>
        </w:rPr>
        <w:t xml:space="preserve"> </w:t>
      </w:r>
      <w:r>
        <w:t>the</w:t>
      </w:r>
      <w:r>
        <w:rPr>
          <w:spacing w:val="40"/>
        </w:rPr>
        <w:t xml:space="preserve"> </w:t>
      </w:r>
      <w:r>
        <w:t>modelling</w:t>
      </w:r>
      <w:r>
        <w:rPr>
          <w:spacing w:val="40"/>
        </w:rPr>
        <w:t xml:space="preserve"> </w:t>
      </w:r>
      <w:r>
        <w:t>also</w:t>
      </w:r>
      <w:r>
        <w:rPr>
          <w:spacing w:val="40"/>
        </w:rPr>
        <w:t xml:space="preserve"> </w:t>
      </w:r>
      <w:r>
        <w:t>consistently</w:t>
      </w:r>
      <w:r>
        <w:rPr>
          <w:spacing w:val="40"/>
        </w:rPr>
        <w:t xml:space="preserve"> </w:t>
      </w:r>
      <w:r>
        <w:t>shows a positive impact.</w:t>
      </w:r>
      <w:r>
        <w:rPr>
          <w:spacing w:val="40"/>
        </w:rPr>
        <w:t xml:space="preserve"> </w:t>
      </w:r>
      <w:r>
        <w:t>As assumed above, the prediction of signature types on both extremes of the urban-wild range tends to be easier than classes in between, which are, conceptually, the most challenging</w:t>
      </w:r>
      <w:r>
        <w:rPr>
          <w:spacing w:val="30"/>
        </w:rPr>
        <w:t xml:space="preserve"> </w:t>
      </w:r>
      <w:r>
        <w:t>to</w:t>
      </w:r>
      <w:r>
        <w:rPr>
          <w:spacing w:val="30"/>
        </w:rPr>
        <w:t xml:space="preserve"> </w:t>
      </w:r>
      <w:r>
        <w:t>predict</w:t>
      </w:r>
      <w:r>
        <w:rPr>
          <w:spacing w:val="30"/>
        </w:rPr>
        <w:t xml:space="preserve"> </w:t>
      </w:r>
      <w:r>
        <w:t>due</w:t>
      </w:r>
      <w:r>
        <w:rPr>
          <w:spacing w:val="30"/>
        </w:rPr>
        <w:t xml:space="preserve"> </w:t>
      </w:r>
      <w:r>
        <w:t>to</w:t>
      </w:r>
      <w:r>
        <w:rPr>
          <w:spacing w:val="30"/>
        </w:rPr>
        <w:t xml:space="preserve"> </w:t>
      </w:r>
      <w:r>
        <w:t>the</w:t>
      </w:r>
      <w:r>
        <w:rPr>
          <w:spacing w:val="30"/>
        </w:rPr>
        <w:t xml:space="preserve"> </w:t>
      </w:r>
      <w:r>
        <w:t>higher</w:t>
      </w:r>
      <w:r>
        <w:rPr>
          <w:spacing w:val="30"/>
        </w:rPr>
        <w:t xml:space="preserve"> </w:t>
      </w:r>
      <w:r>
        <w:t>amount</w:t>
      </w:r>
      <w:r>
        <w:rPr>
          <w:spacing w:val="30"/>
        </w:rPr>
        <w:t xml:space="preserve"> </w:t>
      </w:r>
      <w:r>
        <w:t>of</w:t>
      </w:r>
      <w:r>
        <w:rPr>
          <w:spacing w:val="30"/>
        </w:rPr>
        <w:t xml:space="preserve"> </w:t>
      </w:r>
      <w:r>
        <w:rPr>
          <w:i/>
        </w:rPr>
        <w:t>transition</w:t>
      </w:r>
      <w:r>
        <w:rPr>
          <w:i/>
          <w:spacing w:val="27"/>
        </w:rPr>
        <w:t xml:space="preserve"> </w:t>
      </w:r>
      <w:r>
        <w:rPr>
          <w:i/>
        </w:rPr>
        <w:t>land</w:t>
      </w:r>
      <w:r>
        <w:rPr>
          <w:i/>
          <w:spacing w:val="30"/>
        </w:rPr>
        <w:t xml:space="preserve"> </w:t>
      </w:r>
      <w:r>
        <w:t>between</w:t>
      </w:r>
      <w:r>
        <w:rPr>
          <w:spacing w:val="30"/>
        </w:rPr>
        <w:t xml:space="preserve"> </w:t>
      </w:r>
      <w:r>
        <w:t>class</w:t>
      </w:r>
      <w:r>
        <w:rPr>
          <w:spacing w:val="30"/>
        </w:rPr>
        <w:t xml:space="preserve"> </w:t>
      </w:r>
      <w:r>
        <w:t>core</w:t>
      </w:r>
      <w:r>
        <w:rPr>
          <w:spacing w:val="30"/>
        </w:rPr>
        <w:t xml:space="preserve"> </w:t>
      </w:r>
      <w:r>
        <w:t>areas.</w:t>
      </w:r>
    </w:p>
    <w:p w14:paraId="59EEDC8F" w14:textId="77777777" w:rsidR="00E37508" w:rsidRDefault="00E37508">
      <w:pPr>
        <w:pStyle w:val="BodyText"/>
        <w:spacing w:before="61"/>
      </w:pPr>
    </w:p>
    <w:p w14:paraId="3B904AA4" w14:textId="77777777" w:rsidR="00E37508" w:rsidRDefault="00000000">
      <w:pPr>
        <w:pStyle w:val="Heading2"/>
        <w:jc w:val="both"/>
      </w:pPr>
      <w:r>
        <w:t>Regression</w:t>
      </w:r>
      <w:r>
        <w:rPr>
          <w:spacing w:val="-1"/>
        </w:rPr>
        <w:t xml:space="preserve"> </w:t>
      </w:r>
      <w:r>
        <w:t>outputs</w:t>
      </w:r>
      <w:r>
        <w:rPr>
          <w:spacing w:val="-1"/>
        </w:rPr>
        <w:t xml:space="preserve"> </w:t>
      </w:r>
      <w:r>
        <w:t>for</w:t>
      </w:r>
      <w:r>
        <w:rPr>
          <w:spacing w:val="-1"/>
        </w:rPr>
        <w:t xml:space="preserve"> </w:t>
      </w:r>
      <w:r>
        <w:t>spatial</w:t>
      </w:r>
      <w:r>
        <w:rPr>
          <w:spacing w:val="-1"/>
        </w:rPr>
        <w:t xml:space="preserve"> </w:t>
      </w:r>
      <w:r>
        <w:t>performance</w:t>
      </w:r>
      <w:r>
        <w:rPr>
          <w:spacing w:val="-1"/>
        </w:rPr>
        <w:t xml:space="preserve"> </w:t>
      </w:r>
      <w:r>
        <w:rPr>
          <w:spacing w:val="-2"/>
        </w:rPr>
        <w:t>metrics</w:t>
      </w:r>
    </w:p>
    <w:p w14:paraId="298C569D" w14:textId="45325BB6" w:rsidR="00E37508" w:rsidRDefault="00000000">
      <w:pPr>
        <w:pStyle w:val="BodyText"/>
        <w:spacing w:before="207" w:line="304" w:lineRule="auto"/>
        <w:ind w:left="117" w:right="729"/>
        <w:jc w:val="both"/>
      </w:pPr>
      <w:r>
        <w:rPr>
          <w:w w:val="105"/>
        </w:rPr>
        <w:t xml:space="preserve">The regression outputs explaining differences in the spatial pattern between observed and </w:t>
      </w:r>
      <w:del w:id="276" w:author="Fleischmann Martin" w:date="2024-06-24T11:15:00Z">
        <w:r>
          <w:rPr>
            <w:w w:val="105"/>
          </w:rPr>
          <w:delText>pre- dicted</w:delText>
        </w:r>
      </w:del>
      <w:ins w:id="277" w:author="Fleischmann Martin" w:date="2024-06-24T11:15:00Z">
        <w:r>
          <w:rPr>
            <w:w w:val="105"/>
          </w:rPr>
          <w:t>predicted</w:t>
        </w:r>
      </w:ins>
      <w:r>
        <w:rPr>
          <w:spacing w:val="-7"/>
          <w:w w:val="105"/>
        </w:rPr>
        <w:t xml:space="preserve"> </w:t>
      </w:r>
      <w:r>
        <w:rPr>
          <w:w w:val="105"/>
        </w:rPr>
        <w:t>values</w:t>
      </w:r>
      <w:r>
        <w:rPr>
          <w:spacing w:val="-7"/>
          <w:w w:val="105"/>
        </w:rPr>
        <w:t xml:space="preserve"> </w:t>
      </w:r>
      <w:r>
        <w:rPr>
          <w:w w:val="105"/>
        </w:rPr>
        <w:t>measured</w:t>
      </w:r>
      <w:r>
        <w:rPr>
          <w:spacing w:val="-7"/>
          <w:w w:val="105"/>
        </w:rPr>
        <w:t xml:space="preserve"> </w:t>
      </w:r>
      <w:r>
        <w:rPr>
          <w:w w:val="105"/>
        </w:rPr>
        <w:t>by</w:t>
      </w:r>
      <w:r>
        <w:rPr>
          <w:spacing w:val="-7"/>
          <w:w w:val="105"/>
        </w:rPr>
        <w:t xml:space="preserve"> </w:t>
      </w:r>
      <w:r>
        <w:rPr>
          <w:w w:val="105"/>
        </w:rPr>
        <w:t>the</w:t>
      </w:r>
      <w:r>
        <w:rPr>
          <w:spacing w:val="-7"/>
          <w:w w:val="105"/>
        </w:rPr>
        <w:t xml:space="preserve"> </w:t>
      </w:r>
      <w:r>
        <w:rPr>
          <w:w w:val="105"/>
        </w:rPr>
        <w:t>Join</w:t>
      </w:r>
      <w:r>
        <w:rPr>
          <w:spacing w:val="-7"/>
          <w:w w:val="105"/>
        </w:rPr>
        <w:t xml:space="preserve"> </w:t>
      </w:r>
      <w:r>
        <w:rPr>
          <w:w w:val="105"/>
        </w:rPr>
        <w:t>Counts</w:t>
      </w:r>
      <w:r>
        <w:rPr>
          <w:spacing w:val="-7"/>
          <w:w w:val="105"/>
        </w:rPr>
        <w:t xml:space="preserve"> </w:t>
      </w:r>
      <w:r>
        <w:rPr>
          <w:w w:val="105"/>
        </w:rPr>
        <w:t>statistic</w:t>
      </w:r>
      <w:r>
        <w:rPr>
          <w:spacing w:val="-7"/>
          <w:w w:val="105"/>
        </w:rPr>
        <w:t xml:space="preserve"> </w:t>
      </w:r>
      <w:r>
        <w:rPr>
          <w:w w:val="105"/>
        </w:rPr>
        <w:t>offer</w:t>
      </w:r>
      <w:r>
        <w:rPr>
          <w:spacing w:val="-7"/>
          <w:w w:val="105"/>
        </w:rPr>
        <w:t xml:space="preserve"> </w:t>
      </w:r>
      <w:r>
        <w:rPr>
          <w:w w:val="105"/>
        </w:rPr>
        <w:t>another</w:t>
      </w:r>
      <w:r>
        <w:rPr>
          <w:spacing w:val="-7"/>
          <w:w w:val="105"/>
        </w:rPr>
        <w:t xml:space="preserve"> </w:t>
      </w:r>
      <w:r>
        <w:rPr>
          <w:w w:val="105"/>
        </w:rPr>
        <w:t>-</w:t>
      </w:r>
      <w:r>
        <w:rPr>
          <w:spacing w:val="-7"/>
          <w:w w:val="105"/>
        </w:rPr>
        <w:t xml:space="preserve"> </w:t>
      </w:r>
      <w:r>
        <w:rPr>
          <w:w w:val="105"/>
        </w:rPr>
        <w:t>spatially</w:t>
      </w:r>
      <w:r>
        <w:rPr>
          <w:spacing w:val="-7"/>
          <w:w w:val="105"/>
        </w:rPr>
        <w:t xml:space="preserve"> </w:t>
      </w:r>
      <w:r>
        <w:rPr>
          <w:w w:val="105"/>
        </w:rPr>
        <w:t>explicit</w:t>
      </w:r>
      <w:r>
        <w:rPr>
          <w:spacing w:val="-7"/>
          <w:w w:val="105"/>
        </w:rPr>
        <w:t xml:space="preserve"> </w:t>
      </w:r>
      <w:r>
        <w:rPr>
          <w:w w:val="105"/>
        </w:rPr>
        <w:t>-</w:t>
      </w:r>
      <w:r>
        <w:rPr>
          <w:spacing w:val="-7"/>
          <w:w w:val="105"/>
        </w:rPr>
        <w:t xml:space="preserve"> </w:t>
      </w:r>
      <w:r>
        <w:rPr>
          <w:w w:val="105"/>
        </w:rPr>
        <w:t>perspective on the performance of tested model configurations.</w:t>
      </w:r>
      <w:r>
        <w:rPr>
          <w:spacing w:val="40"/>
          <w:w w:val="105"/>
        </w:rPr>
        <w:t xml:space="preserve"> </w:t>
      </w:r>
      <w:r>
        <w:rPr>
          <w:w w:val="105"/>
        </w:rPr>
        <w:t xml:space="preserve">As such, it also indicates slightly different results as presented in Table </w:t>
      </w:r>
      <w:hyperlink w:anchor="_bookmark22" w:history="1">
        <w:r>
          <w:rPr>
            <w:color w:val="0000FF"/>
            <w:w w:val="105"/>
          </w:rPr>
          <w:t>5</w:t>
        </w:r>
      </w:hyperlink>
      <w:r>
        <w:rPr>
          <w:w w:val="105"/>
        </w:rPr>
        <w:t>.</w:t>
      </w:r>
      <w:r>
        <w:rPr>
          <w:spacing w:val="37"/>
          <w:w w:val="105"/>
        </w:rPr>
        <w:t xml:space="preserve"> </w:t>
      </w:r>
      <w:r>
        <w:rPr>
          <w:w w:val="105"/>
        </w:rPr>
        <w:t>Neither option of the probability modelling steps seem to have a</w:t>
      </w:r>
      <w:r>
        <w:rPr>
          <w:spacing w:val="-4"/>
          <w:w w:val="105"/>
        </w:rPr>
        <w:t xml:space="preserve"> </w:t>
      </w:r>
      <w:r>
        <w:rPr>
          <w:w w:val="105"/>
        </w:rPr>
        <w:t>significant</w:t>
      </w:r>
      <w:r>
        <w:rPr>
          <w:spacing w:val="-4"/>
          <w:w w:val="105"/>
        </w:rPr>
        <w:t xml:space="preserve"> </w:t>
      </w:r>
      <w:r>
        <w:rPr>
          <w:w w:val="105"/>
        </w:rPr>
        <w:t>effect</w:t>
      </w:r>
      <w:r>
        <w:rPr>
          <w:spacing w:val="-4"/>
          <w:w w:val="105"/>
        </w:rPr>
        <w:t xml:space="preserve"> </w:t>
      </w:r>
      <w:r>
        <w:rPr>
          <w:w w:val="105"/>
        </w:rPr>
        <w:t>on</w:t>
      </w:r>
      <w:r>
        <w:rPr>
          <w:spacing w:val="-4"/>
          <w:w w:val="105"/>
        </w:rPr>
        <w:t xml:space="preserve"> </w:t>
      </w:r>
      <w:r>
        <w:rPr>
          <w:w w:val="105"/>
        </w:rPr>
        <w:t>the</w:t>
      </w:r>
      <w:r>
        <w:rPr>
          <w:spacing w:val="-4"/>
          <w:w w:val="105"/>
        </w:rPr>
        <w:t xml:space="preserve"> </w:t>
      </w:r>
      <w:r>
        <w:rPr>
          <w:w w:val="105"/>
        </w:rPr>
        <w:t>Join</w:t>
      </w:r>
      <w:r>
        <w:rPr>
          <w:spacing w:val="-4"/>
          <w:w w:val="105"/>
        </w:rPr>
        <w:t xml:space="preserve"> </w:t>
      </w:r>
      <w:r>
        <w:rPr>
          <w:w w:val="105"/>
        </w:rPr>
        <w:t>Counts</w:t>
      </w:r>
      <w:r>
        <w:rPr>
          <w:spacing w:val="-4"/>
          <w:w w:val="105"/>
        </w:rPr>
        <w:t xml:space="preserve"> </w:t>
      </w:r>
      <w:r>
        <w:rPr>
          <w:w w:val="105"/>
        </w:rPr>
        <w:t>results,</w:t>
      </w:r>
      <w:r>
        <w:rPr>
          <w:spacing w:val="-3"/>
          <w:w w:val="105"/>
        </w:rPr>
        <w:t xml:space="preserve"> </w:t>
      </w:r>
      <w:r>
        <w:rPr>
          <w:w w:val="105"/>
        </w:rPr>
        <w:t>unlike</w:t>
      </w:r>
      <w:r>
        <w:rPr>
          <w:spacing w:val="-4"/>
          <w:w w:val="105"/>
        </w:rPr>
        <w:t xml:space="preserve"> </w:t>
      </w:r>
      <w:r>
        <w:rPr>
          <w:w w:val="105"/>
        </w:rPr>
        <w:t>in</w:t>
      </w:r>
      <w:r>
        <w:rPr>
          <w:spacing w:val="-4"/>
          <w:w w:val="105"/>
        </w:rPr>
        <w:t xml:space="preserve"> </w:t>
      </w:r>
      <w:r>
        <w:rPr>
          <w:w w:val="105"/>
        </w:rPr>
        <w:t>previous</w:t>
      </w:r>
      <w:r>
        <w:rPr>
          <w:spacing w:val="-4"/>
          <w:w w:val="105"/>
        </w:rPr>
        <w:t xml:space="preserve"> </w:t>
      </w:r>
      <w:r>
        <w:rPr>
          <w:w w:val="105"/>
        </w:rPr>
        <w:t>performance</w:t>
      </w:r>
      <w:r>
        <w:rPr>
          <w:spacing w:val="-4"/>
          <w:w w:val="105"/>
        </w:rPr>
        <w:t xml:space="preserve"> </w:t>
      </w:r>
      <w:r>
        <w:rPr>
          <w:w w:val="105"/>
        </w:rPr>
        <w:t>metrics. However, the</w:t>
      </w:r>
      <w:r>
        <w:rPr>
          <w:spacing w:val="-8"/>
          <w:w w:val="105"/>
        </w:rPr>
        <w:t xml:space="preserve"> </w:t>
      </w:r>
      <w:r>
        <w:rPr>
          <w:w w:val="105"/>
        </w:rPr>
        <w:t>architecture</w:t>
      </w:r>
      <w:r>
        <w:rPr>
          <w:spacing w:val="-8"/>
          <w:w w:val="105"/>
        </w:rPr>
        <w:t xml:space="preserve"> </w:t>
      </w:r>
      <w:r>
        <w:rPr>
          <w:w w:val="105"/>
        </w:rPr>
        <w:t>of</w:t>
      </w:r>
      <w:r>
        <w:rPr>
          <w:spacing w:val="-8"/>
          <w:w w:val="105"/>
        </w:rPr>
        <w:t xml:space="preserve"> </w:t>
      </w:r>
      <w:r>
        <w:rPr>
          <w:w w:val="105"/>
        </w:rPr>
        <w:t>the</w:t>
      </w:r>
      <w:r>
        <w:rPr>
          <w:spacing w:val="-8"/>
          <w:w w:val="105"/>
        </w:rPr>
        <w:t xml:space="preserve"> </w:t>
      </w:r>
      <w:r>
        <w:rPr>
          <w:w w:val="105"/>
        </w:rPr>
        <w:t>neural</w:t>
      </w:r>
      <w:r>
        <w:rPr>
          <w:spacing w:val="-8"/>
          <w:w w:val="105"/>
        </w:rPr>
        <w:t xml:space="preserve"> </w:t>
      </w:r>
      <w:r>
        <w:rPr>
          <w:w w:val="105"/>
        </w:rPr>
        <w:t>network</w:t>
      </w:r>
      <w:r>
        <w:rPr>
          <w:spacing w:val="-8"/>
          <w:w w:val="105"/>
        </w:rPr>
        <w:t xml:space="preserve"> </w:t>
      </w:r>
      <w:r>
        <w:rPr>
          <w:w w:val="105"/>
        </w:rPr>
        <w:t>step</w:t>
      </w:r>
      <w:r>
        <w:rPr>
          <w:spacing w:val="-8"/>
          <w:w w:val="105"/>
        </w:rPr>
        <w:t xml:space="preserve"> </w:t>
      </w:r>
      <w:r>
        <w:rPr>
          <w:w w:val="105"/>
        </w:rPr>
        <w:t>shows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as</w:t>
      </w:r>
      <w:r>
        <w:rPr>
          <w:spacing w:val="-8"/>
          <w:w w:val="105"/>
        </w:rPr>
        <w:t xml:space="preserve"> </w:t>
      </w:r>
      <w:r>
        <w:rPr>
          <w:w w:val="105"/>
        </w:rPr>
        <w:t>multi-output</w:t>
      </w:r>
      <w:r>
        <w:rPr>
          <w:spacing w:val="-8"/>
          <w:w w:val="105"/>
        </w:rPr>
        <w:t xml:space="preserve"> </w:t>
      </w:r>
      <w:r>
        <w:rPr>
          <w:w w:val="105"/>
        </w:rPr>
        <w:t>regression, and in two out of four cases also sliding image classification, outperform the baseline image classification.</w:t>
      </w:r>
      <w:r>
        <w:rPr>
          <w:spacing w:val="18"/>
          <w:w w:val="105"/>
        </w:rPr>
        <w:t xml:space="preserve"> </w:t>
      </w:r>
      <w:r>
        <w:rPr>
          <w:w w:val="105"/>
        </w:rPr>
        <w:t>While</w:t>
      </w:r>
      <w:r>
        <w:rPr>
          <w:spacing w:val="-2"/>
          <w:w w:val="105"/>
        </w:rPr>
        <w:t xml:space="preserve"> </w:t>
      </w:r>
      <w:r>
        <w:rPr>
          <w:w w:val="105"/>
        </w:rPr>
        <w:t>the</w:t>
      </w:r>
      <w:r>
        <w:rPr>
          <w:spacing w:val="-2"/>
          <w:w w:val="105"/>
        </w:rPr>
        <w:t xml:space="preserve"> </w:t>
      </w:r>
      <w:r>
        <w:rPr>
          <w:w w:val="105"/>
        </w:rPr>
        <w:t>effect</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chip</w:t>
      </w:r>
      <w:r>
        <w:rPr>
          <w:spacing w:val="-2"/>
          <w:w w:val="105"/>
        </w:rPr>
        <w:t xml:space="preserve"> </w:t>
      </w:r>
      <w:r>
        <w:rPr>
          <w:w w:val="105"/>
        </w:rPr>
        <w:t>size</w:t>
      </w:r>
      <w:r>
        <w:rPr>
          <w:spacing w:val="-2"/>
          <w:w w:val="105"/>
        </w:rPr>
        <w:t xml:space="preserve"> </w:t>
      </w:r>
      <w:r>
        <w:rPr>
          <w:w w:val="105"/>
        </w:rPr>
        <w:t>is</w:t>
      </w:r>
      <w:r>
        <w:rPr>
          <w:spacing w:val="-2"/>
          <w:w w:val="105"/>
        </w:rPr>
        <w:t xml:space="preserve"> </w:t>
      </w:r>
      <w:r>
        <w:rPr>
          <w:w w:val="105"/>
        </w:rPr>
        <w:t>inconsistent</w:t>
      </w:r>
      <w:r>
        <w:rPr>
          <w:spacing w:val="-2"/>
          <w:w w:val="105"/>
        </w:rPr>
        <w:t xml:space="preserve"> </w:t>
      </w:r>
      <w:r>
        <w:rPr>
          <w:w w:val="105"/>
        </w:rPr>
        <w:t>across</w:t>
      </w:r>
      <w:r>
        <w:rPr>
          <w:spacing w:val="-2"/>
          <w:w w:val="105"/>
        </w:rPr>
        <w:t xml:space="preserve"> </w:t>
      </w:r>
      <w:r>
        <w:rPr>
          <w:w w:val="105"/>
        </w:rPr>
        <w:t>the</w:t>
      </w:r>
      <w:r>
        <w:rPr>
          <w:spacing w:val="-2"/>
          <w:w w:val="105"/>
        </w:rPr>
        <w:t xml:space="preserve"> </w:t>
      </w:r>
      <w:r>
        <w:rPr>
          <w:w w:val="105"/>
        </w:rPr>
        <w:t>options,</w:t>
      </w:r>
      <w:r>
        <w:rPr>
          <w:spacing w:val="-1"/>
          <w:w w:val="105"/>
        </w:rPr>
        <w:t xml:space="preserve"> </w:t>
      </w:r>
      <w:r>
        <w:rPr>
          <w:w w:val="105"/>
        </w:rPr>
        <w:t>the</w:t>
      </w:r>
      <w:r>
        <w:rPr>
          <w:spacing w:val="-2"/>
          <w:w w:val="105"/>
        </w:rPr>
        <w:t xml:space="preserve"> </w:t>
      </w:r>
      <w:r>
        <w:rPr>
          <w:w w:val="105"/>
        </w:rPr>
        <w:t>inclusion</w:t>
      </w:r>
      <w:r>
        <w:rPr>
          <w:spacing w:val="-2"/>
          <w:w w:val="105"/>
        </w:rPr>
        <w:t xml:space="preserve"> </w:t>
      </w:r>
      <w:r>
        <w:rPr>
          <w:w w:val="105"/>
        </w:rPr>
        <w:t>of the</w:t>
      </w:r>
      <w:r>
        <w:rPr>
          <w:spacing w:val="-8"/>
          <w:w w:val="105"/>
        </w:rPr>
        <w:t xml:space="preserve"> </w:t>
      </w:r>
      <w:r>
        <w:rPr>
          <w:w w:val="105"/>
        </w:rPr>
        <w:t>spatial</w:t>
      </w:r>
      <w:r>
        <w:rPr>
          <w:spacing w:val="-8"/>
          <w:w w:val="105"/>
        </w:rPr>
        <w:t xml:space="preserve"> </w:t>
      </w:r>
      <w:r>
        <w:rPr>
          <w:w w:val="105"/>
        </w:rPr>
        <w:t>lag</w:t>
      </w:r>
      <w:r>
        <w:rPr>
          <w:spacing w:val="-8"/>
          <w:w w:val="105"/>
        </w:rPr>
        <w:t xml:space="preserve"> </w:t>
      </w:r>
      <w:r>
        <w:rPr>
          <w:w w:val="105"/>
        </w:rPr>
        <w:t>in</w:t>
      </w:r>
      <w:r>
        <w:rPr>
          <w:spacing w:val="-8"/>
          <w:w w:val="105"/>
        </w:rPr>
        <w:t xml:space="preserve"> </w:t>
      </w:r>
      <w:r>
        <w:rPr>
          <w:w w:val="105"/>
        </w:rPr>
        <w:t>the</w:t>
      </w:r>
      <w:r>
        <w:rPr>
          <w:spacing w:val="-8"/>
          <w:w w:val="105"/>
        </w:rPr>
        <w:t xml:space="preserve"> </w:t>
      </w:r>
      <w:r>
        <w:rPr>
          <w:w w:val="105"/>
        </w:rPr>
        <w:t>modelling</w:t>
      </w:r>
      <w:r>
        <w:rPr>
          <w:spacing w:val="-8"/>
          <w:w w:val="105"/>
        </w:rPr>
        <w:t xml:space="preserve"> </w:t>
      </w:r>
      <w:r>
        <w:rPr>
          <w:w w:val="105"/>
        </w:rPr>
        <w:t>step</w:t>
      </w:r>
      <w:r>
        <w:rPr>
          <w:spacing w:val="-8"/>
          <w:w w:val="105"/>
        </w:rPr>
        <w:t xml:space="preserve"> </w:t>
      </w:r>
      <w:r>
        <w:rPr>
          <w:w w:val="105"/>
        </w:rPr>
        <w:t>has</w:t>
      </w:r>
      <w:r>
        <w:rPr>
          <w:spacing w:val="-8"/>
          <w:w w:val="105"/>
        </w:rPr>
        <w:t xml:space="preserve"> </w:t>
      </w:r>
      <w:r>
        <w:rPr>
          <w:w w:val="105"/>
        </w:rPr>
        <w:t>a</w:t>
      </w:r>
      <w:r>
        <w:rPr>
          <w:spacing w:val="-8"/>
          <w:w w:val="105"/>
        </w:rPr>
        <w:t xml:space="preserve"> </w:t>
      </w:r>
      <w:r>
        <w:rPr>
          <w:w w:val="105"/>
        </w:rPr>
        <w:t>significant</w:t>
      </w:r>
      <w:r>
        <w:rPr>
          <w:spacing w:val="-8"/>
          <w:w w:val="105"/>
        </w:rPr>
        <w:t xml:space="preserve"> </w:t>
      </w:r>
      <w:r>
        <w:rPr>
          <w:w w:val="105"/>
        </w:rPr>
        <w:t>effect</w:t>
      </w:r>
      <w:r>
        <w:rPr>
          <w:spacing w:val="-8"/>
          <w:w w:val="105"/>
        </w:rPr>
        <w:t xml:space="preserve"> </w:t>
      </w:r>
      <w:r>
        <w:rPr>
          <w:w w:val="105"/>
        </w:rPr>
        <w:t>(at</w:t>
      </w:r>
      <w:r>
        <w:rPr>
          <w:spacing w:val="-8"/>
          <w:w w:val="105"/>
        </w:rPr>
        <w:t xml:space="preserve"> </w:t>
      </w:r>
      <w:r>
        <w:rPr>
          <w:w w:val="105"/>
        </w:rPr>
        <w:t>either</w:t>
      </w:r>
      <w:r>
        <w:rPr>
          <w:spacing w:val="-8"/>
          <w:w w:val="105"/>
        </w:rPr>
        <w:t xml:space="preserve"> </w:t>
      </w:r>
      <w:r>
        <w:rPr>
          <w:w w:val="105"/>
        </w:rPr>
        <w:t>10%,</w:t>
      </w:r>
      <w:r>
        <w:rPr>
          <w:spacing w:val="-7"/>
          <w:w w:val="105"/>
        </w:rPr>
        <w:t xml:space="preserve"> </w:t>
      </w:r>
      <w:r>
        <w:rPr>
          <w:w w:val="105"/>
        </w:rPr>
        <w:t>5%</w:t>
      </w:r>
      <w:r>
        <w:rPr>
          <w:spacing w:val="-8"/>
          <w:w w:val="105"/>
        </w:rPr>
        <w:t xml:space="preserve"> </w:t>
      </w:r>
      <w:r>
        <w:rPr>
          <w:w w:val="105"/>
        </w:rPr>
        <w:t>or</w:t>
      </w:r>
      <w:r>
        <w:rPr>
          <w:spacing w:val="-8"/>
          <w:w w:val="105"/>
        </w:rPr>
        <w:t xml:space="preserve"> </w:t>
      </w:r>
      <w:r>
        <w:rPr>
          <w:w w:val="105"/>
        </w:rPr>
        <w:t>1%</w:t>
      </w:r>
      <w:r>
        <w:rPr>
          <w:spacing w:val="-8"/>
          <w:w w:val="105"/>
        </w:rPr>
        <w:t xml:space="preserve"> </w:t>
      </w:r>
      <w:r>
        <w:rPr>
          <w:w w:val="105"/>
        </w:rPr>
        <w:t>significance level).</w:t>
      </w:r>
      <w:r>
        <w:rPr>
          <w:spacing w:val="67"/>
          <w:w w:val="150"/>
        </w:rPr>
        <w:t xml:space="preserve"> </w:t>
      </w:r>
      <w:r>
        <w:rPr>
          <w:w w:val="105"/>
        </w:rPr>
        <w:t>The</w:t>
      </w:r>
      <w:r>
        <w:rPr>
          <w:spacing w:val="26"/>
          <w:w w:val="105"/>
        </w:rPr>
        <w:t xml:space="preserve"> </w:t>
      </w:r>
      <w:r>
        <w:rPr>
          <w:w w:val="105"/>
        </w:rPr>
        <w:t>effect</w:t>
      </w:r>
      <w:r>
        <w:rPr>
          <w:spacing w:val="26"/>
          <w:w w:val="105"/>
        </w:rPr>
        <w:t xml:space="preserve"> </w:t>
      </w:r>
      <w:r>
        <w:rPr>
          <w:w w:val="105"/>
        </w:rPr>
        <w:t>of</w:t>
      </w:r>
      <w:r>
        <w:rPr>
          <w:spacing w:val="27"/>
          <w:w w:val="105"/>
        </w:rPr>
        <w:t xml:space="preserve"> </w:t>
      </w:r>
      <w:r>
        <w:rPr>
          <w:w w:val="105"/>
        </w:rPr>
        <w:t>a</w:t>
      </w:r>
      <w:r>
        <w:rPr>
          <w:spacing w:val="26"/>
          <w:w w:val="105"/>
        </w:rPr>
        <w:t xml:space="preserve"> </w:t>
      </w:r>
      <w:r>
        <w:rPr>
          <w:w w:val="105"/>
        </w:rPr>
        <w:t>signature</w:t>
      </w:r>
      <w:r>
        <w:rPr>
          <w:spacing w:val="26"/>
          <w:w w:val="105"/>
        </w:rPr>
        <w:t xml:space="preserve"> </w:t>
      </w:r>
      <w:r>
        <w:rPr>
          <w:w w:val="105"/>
        </w:rPr>
        <w:t>type</w:t>
      </w:r>
      <w:r>
        <w:rPr>
          <w:spacing w:val="27"/>
          <w:w w:val="105"/>
        </w:rPr>
        <w:t xml:space="preserve"> </w:t>
      </w:r>
      <w:r>
        <w:rPr>
          <w:w w:val="105"/>
        </w:rPr>
        <w:t>depends</w:t>
      </w:r>
      <w:r>
        <w:rPr>
          <w:spacing w:val="26"/>
          <w:w w:val="105"/>
        </w:rPr>
        <w:t xml:space="preserve"> </w:t>
      </w:r>
      <w:r>
        <w:rPr>
          <w:w w:val="105"/>
        </w:rPr>
        <w:t>on</w:t>
      </w:r>
      <w:r>
        <w:rPr>
          <w:spacing w:val="26"/>
          <w:w w:val="105"/>
        </w:rPr>
        <w:t xml:space="preserve"> </w:t>
      </w:r>
      <w:r>
        <w:rPr>
          <w:w w:val="105"/>
        </w:rPr>
        <w:t>its</w:t>
      </w:r>
      <w:r>
        <w:rPr>
          <w:spacing w:val="27"/>
          <w:w w:val="105"/>
        </w:rPr>
        <w:t xml:space="preserve"> </w:t>
      </w:r>
      <w:r>
        <w:rPr>
          <w:w w:val="105"/>
        </w:rPr>
        <w:t>nature.</w:t>
      </w:r>
      <w:r>
        <w:rPr>
          <w:spacing w:val="67"/>
          <w:w w:val="150"/>
        </w:rPr>
        <w:t xml:space="preserve"> </w:t>
      </w:r>
      <w:r>
        <w:rPr>
          <w:w w:val="105"/>
        </w:rPr>
        <w:t>More</w:t>
      </w:r>
      <w:r>
        <w:rPr>
          <w:spacing w:val="26"/>
          <w:w w:val="105"/>
        </w:rPr>
        <w:t xml:space="preserve"> </w:t>
      </w:r>
      <w:r>
        <w:rPr>
          <w:w w:val="105"/>
        </w:rPr>
        <w:t>compact</w:t>
      </w:r>
      <w:r>
        <w:rPr>
          <w:spacing w:val="27"/>
          <w:w w:val="105"/>
        </w:rPr>
        <w:t xml:space="preserve"> </w:t>
      </w:r>
      <w:r>
        <w:rPr>
          <w:w w:val="105"/>
        </w:rPr>
        <w:t>urban</w:t>
      </w:r>
      <w:r>
        <w:rPr>
          <w:spacing w:val="26"/>
          <w:w w:val="105"/>
        </w:rPr>
        <w:t xml:space="preserve"> </w:t>
      </w:r>
      <w:r>
        <w:rPr>
          <w:w w:val="105"/>
        </w:rPr>
        <w:t>types</w:t>
      </w:r>
      <w:r>
        <w:rPr>
          <w:spacing w:val="26"/>
          <w:w w:val="105"/>
        </w:rPr>
        <w:t xml:space="preserve"> </w:t>
      </w:r>
      <w:r>
        <w:rPr>
          <w:spacing w:val="-4"/>
          <w:w w:val="105"/>
        </w:rPr>
        <w:t>like</w:t>
      </w:r>
    </w:p>
    <w:p w14:paraId="07E38122" w14:textId="77777777" w:rsidR="00E37508" w:rsidRDefault="00E37508">
      <w:pPr>
        <w:spacing w:line="304" w:lineRule="auto"/>
        <w:jc w:val="both"/>
        <w:sectPr w:rsidR="00E37508">
          <w:pgSz w:w="12240" w:h="15840"/>
          <w:pgMar w:top="1120" w:right="680" w:bottom="760" w:left="1300" w:header="0" w:footer="565" w:gutter="0"/>
          <w:cols w:space="720"/>
        </w:sect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607"/>
        <w:gridCol w:w="1510"/>
      </w:tblGrid>
      <w:tr w:rsidR="00E37508" w14:paraId="696FA864" w14:textId="77777777">
        <w:trPr>
          <w:trHeight w:val="366"/>
        </w:trPr>
        <w:tc>
          <w:tcPr>
            <w:tcW w:w="4270" w:type="dxa"/>
            <w:tcBorders>
              <w:top w:val="single" w:sz="8" w:space="0" w:color="000000"/>
              <w:bottom w:val="single" w:sz="6" w:space="0" w:color="000000"/>
            </w:tcBorders>
          </w:tcPr>
          <w:p w14:paraId="3DDD9C64" w14:textId="77777777" w:rsidR="00E37508" w:rsidRDefault="00000000">
            <w:pPr>
              <w:pStyle w:val="TableParagraph"/>
              <w:spacing w:before="40" w:line="240" w:lineRule="auto"/>
              <w:ind w:left="119"/>
              <w:jc w:val="left"/>
            </w:pPr>
            <w:bookmarkStart w:id="278" w:name="_bookmark20"/>
            <w:bookmarkEnd w:id="278"/>
            <w:r>
              <w:rPr>
                <w:w w:val="105"/>
              </w:rPr>
              <w:lastRenderedPageBreak/>
              <w:t>Within-Class</w:t>
            </w:r>
            <w:r>
              <w:rPr>
                <w:spacing w:val="-6"/>
                <w:w w:val="105"/>
              </w:rPr>
              <w:t xml:space="preserve"> </w:t>
            </w:r>
            <w:r>
              <w:rPr>
                <w:spacing w:val="-2"/>
                <w:w w:val="105"/>
              </w:rPr>
              <w:t>Accuracy</w:t>
            </w:r>
          </w:p>
        </w:tc>
        <w:tc>
          <w:tcPr>
            <w:tcW w:w="1167" w:type="dxa"/>
            <w:tcBorders>
              <w:top w:val="single" w:sz="8" w:space="0" w:color="000000"/>
              <w:bottom w:val="single" w:sz="6" w:space="0" w:color="000000"/>
            </w:tcBorders>
          </w:tcPr>
          <w:p w14:paraId="79C57427" w14:textId="77777777" w:rsidR="00E37508" w:rsidRDefault="00000000">
            <w:pPr>
              <w:pStyle w:val="TableParagraph"/>
              <w:spacing w:before="40" w:line="240" w:lineRule="auto"/>
              <w:ind w:left="2" w:right="3"/>
            </w:pPr>
            <w:r>
              <w:rPr>
                <w:spacing w:val="-2"/>
              </w:rPr>
              <w:t>Baseline</w:t>
            </w:r>
          </w:p>
        </w:tc>
        <w:tc>
          <w:tcPr>
            <w:tcW w:w="1607" w:type="dxa"/>
            <w:tcBorders>
              <w:top w:val="single" w:sz="8" w:space="0" w:color="000000"/>
              <w:bottom w:val="single" w:sz="6" w:space="0" w:color="000000"/>
            </w:tcBorders>
          </w:tcPr>
          <w:p w14:paraId="2705F57B" w14:textId="77777777" w:rsidR="00E37508" w:rsidRDefault="00000000">
            <w:pPr>
              <w:pStyle w:val="TableParagraph"/>
              <w:spacing w:before="40" w:line="240" w:lineRule="auto"/>
            </w:pPr>
            <w:r>
              <w:rPr>
                <w:w w:val="105"/>
              </w:rPr>
              <w:t>Absolute</w:t>
            </w:r>
            <w:r>
              <w:rPr>
                <w:spacing w:val="4"/>
                <w:w w:val="105"/>
              </w:rPr>
              <w:t xml:space="preserve"> </w:t>
            </w:r>
            <w:r>
              <w:rPr>
                <w:spacing w:val="-4"/>
                <w:w w:val="105"/>
              </w:rPr>
              <w:t>imb.</w:t>
            </w:r>
          </w:p>
        </w:tc>
        <w:tc>
          <w:tcPr>
            <w:tcW w:w="1510" w:type="dxa"/>
            <w:tcBorders>
              <w:top w:val="single" w:sz="8" w:space="0" w:color="000000"/>
              <w:bottom w:val="single" w:sz="6" w:space="0" w:color="000000"/>
            </w:tcBorders>
          </w:tcPr>
          <w:p w14:paraId="2AA72628" w14:textId="77777777" w:rsidR="00E37508" w:rsidRDefault="00000000">
            <w:pPr>
              <w:pStyle w:val="TableParagraph"/>
              <w:spacing w:before="40" w:line="240" w:lineRule="auto"/>
            </w:pPr>
            <w:r>
              <w:rPr>
                <w:spacing w:val="-2"/>
                <w:w w:val="105"/>
              </w:rPr>
              <w:t>Relative</w:t>
            </w:r>
            <w:r>
              <w:rPr>
                <w:spacing w:val="-4"/>
                <w:w w:val="105"/>
              </w:rPr>
              <w:t xml:space="preserve"> imb.</w:t>
            </w:r>
          </w:p>
        </w:tc>
      </w:tr>
      <w:tr w:rsidR="00E37508" w14:paraId="4E41CD6D" w14:textId="77777777">
        <w:trPr>
          <w:trHeight w:val="312"/>
        </w:trPr>
        <w:tc>
          <w:tcPr>
            <w:tcW w:w="4270" w:type="dxa"/>
            <w:tcBorders>
              <w:top w:val="single" w:sz="6" w:space="0" w:color="000000"/>
            </w:tcBorders>
          </w:tcPr>
          <w:p w14:paraId="7B9BF8B0" w14:textId="77777777" w:rsidR="00E37508"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29A07B83" w14:textId="77777777" w:rsidR="00E37508" w:rsidRDefault="00000000">
            <w:pPr>
              <w:pStyle w:val="TableParagraph"/>
              <w:spacing w:before="39" w:line="253" w:lineRule="exact"/>
              <w:ind w:left="2" w:right="3"/>
            </w:pPr>
            <w:r>
              <w:rPr>
                <w:spacing w:val="-2"/>
              </w:rPr>
              <w:t>0.1866***</w:t>
            </w:r>
          </w:p>
        </w:tc>
        <w:tc>
          <w:tcPr>
            <w:tcW w:w="1607" w:type="dxa"/>
            <w:tcBorders>
              <w:top w:val="single" w:sz="6" w:space="0" w:color="000000"/>
            </w:tcBorders>
          </w:tcPr>
          <w:p w14:paraId="0CAF28EF" w14:textId="77777777" w:rsidR="00E37508" w:rsidRDefault="00000000">
            <w:pPr>
              <w:pStyle w:val="TableParagraph"/>
              <w:spacing w:before="39" w:line="253" w:lineRule="exact"/>
            </w:pPr>
            <w:r>
              <w:rPr>
                <w:spacing w:val="-2"/>
              </w:rPr>
              <w:t>-0.0237</w:t>
            </w:r>
          </w:p>
        </w:tc>
        <w:tc>
          <w:tcPr>
            <w:tcW w:w="1510" w:type="dxa"/>
            <w:tcBorders>
              <w:top w:val="single" w:sz="6" w:space="0" w:color="000000"/>
            </w:tcBorders>
          </w:tcPr>
          <w:p w14:paraId="36C21238" w14:textId="77777777" w:rsidR="00E37508" w:rsidRDefault="00000000">
            <w:pPr>
              <w:pStyle w:val="TableParagraph"/>
              <w:spacing w:before="39" w:line="253" w:lineRule="exact"/>
            </w:pPr>
            <w:r>
              <w:rPr>
                <w:spacing w:val="-2"/>
              </w:rPr>
              <w:t>0.0595**</w:t>
            </w:r>
          </w:p>
        </w:tc>
      </w:tr>
      <w:tr w:rsidR="00E37508" w14:paraId="6A2D17F7" w14:textId="77777777">
        <w:trPr>
          <w:trHeight w:val="270"/>
        </w:trPr>
        <w:tc>
          <w:tcPr>
            <w:tcW w:w="4270" w:type="dxa"/>
          </w:tcPr>
          <w:p w14:paraId="4D72BBB1" w14:textId="77777777" w:rsidR="00E37508" w:rsidRDefault="00E37508">
            <w:pPr>
              <w:pStyle w:val="TableParagraph"/>
              <w:spacing w:line="240" w:lineRule="auto"/>
              <w:jc w:val="left"/>
              <w:rPr>
                <w:rFonts w:ascii="Times New Roman"/>
                <w:sz w:val="20"/>
              </w:rPr>
            </w:pPr>
          </w:p>
        </w:tc>
        <w:tc>
          <w:tcPr>
            <w:tcW w:w="1167" w:type="dxa"/>
          </w:tcPr>
          <w:p w14:paraId="4597611F" w14:textId="77777777" w:rsidR="00E37508" w:rsidRDefault="00000000">
            <w:pPr>
              <w:pStyle w:val="TableParagraph"/>
              <w:ind w:left="2" w:right="3"/>
            </w:pPr>
            <w:r>
              <w:rPr>
                <w:spacing w:val="-2"/>
              </w:rPr>
              <w:t>(0.0308)</w:t>
            </w:r>
          </w:p>
        </w:tc>
        <w:tc>
          <w:tcPr>
            <w:tcW w:w="1607" w:type="dxa"/>
          </w:tcPr>
          <w:p w14:paraId="5B75CAB6" w14:textId="77777777" w:rsidR="00E37508" w:rsidRDefault="00000000">
            <w:pPr>
              <w:pStyle w:val="TableParagraph"/>
            </w:pPr>
            <w:r>
              <w:rPr>
                <w:spacing w:val="-2"/>
              </w:rPr>
              <w:t>(0.0311)</w:t>
            </w:r>
          </w:p>
        </w:tc>
        <w:tc>
          <w:tcPr>
            <w:tcW w:w="1510" w:type="dxa"/>
          </w:tcPr>
          <w:p w14:paraId="50EE89E6" w14:textId="77777777" w:rsidR="00E37508" w:rsidRDefault="00000000">
            <w:pPr>
              <w:pStyle w:val="TableParagraph"/>
            </w:pPr>
            <w:r>
              <w:rPr>
                <w:spacing w:val="-2"/>
              </w:rPr>
              <w:t>(0.0303)</w:t>
            </w:r>
          </w:p>
        </w:tc>
      </w:tr>
      <w:tr w:rsidR="00E37508" w14:paraId="1395598C" w14:textId="77777777">
        <w:trPr>
          <w:trHeight w:val="270"/>
        </w:trPr>
        <w:tc>
          <w:tcPr>
            <w:tcW w:w="4270" w:type="dxa"/>
          </w:tcPr>
          <w:p w14:paraId="5EFD4FA5"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36E562E1" w14:textId="77777777" w:rsidR="00E37508" w:rsidRDefault="00000000">
            <w:pPr>
              <w:pStyle w:val="TableParagraph"/>
              <w:ind w:left="2" w:right="3"/>
            </w:pPr>
            <w:r>
              <w:rPr>
                <w:spacing w:val="-2"/>
              </w:rPr>
              <w:t>-0.0125</w:t>
            </w:r>
          </w:p>
        </w:tc>
        <w:tc>
          <w:tcPr>
            <w:tcW w:w="1607" w:type="dxa"/>
          </w:tcPr>
          <w:p w14:paraId="190F27D5" w14:textId="77777777" w:rsidR="00E37508" w:rsidRDefault="00000000">
            <w:pPr>
              <w:pStyle w:val="TableParagraph"/>
            </w:pPr>
            <w:r>
              <w:rPr>
                <w:spacing w:val="-2"/>
              </w:rPr>
              <w:t>-0.0125</w:t>
            </w:r>
          </w:p>
        </w:tc>
        <w:tc>
          <w:tcPr>
            <w:tcW w:w="1510" w:type="dxa"/>
          </w:tcPr>
          <w:p w14:paraId="7577E4E7" w14:textId="77777777" w:rsidR="00E37508" w:rsidRDefault="00000000">
            <w:pPr>
              <w:pStyle w:val="TableParagraph"/>
            </w:pPr>
            <w:r>
              <w:rPr>
                <w:spacing w:val="-2"/>
              </w:rPr>
              <w:t>-0.0125</w:t>
            </w:r>
          </w:p>
        </w:tc>
      </w:tr>
      <w:tr w:rsidR="00E37508" w14:paraId="72328942" w14:textId="77777777">
        <w:trPr>
          <w:trHeight w:val="270"/>
        </w:trPr>
        <w:tc>
          <w:tcPr>
            <w:tcW w:w="4270" w:type="dxa"/>
          </w:tcPr>
          <w:p w14:paraId="63990B6D" w14:textId="77777777" w:rsidR="00E37508" w:rsidRDefault="00E37508">
            <w:pPr>
              <w:pStyle w:val="TableParagraph"/>
              <w:spacing w:line="240" w:lineRule="auto"/>
              <w:jc w:val="left"/>
              <w:rPr>
                <w:rFonts w:ascii="Times New Roman"/>
                <w:sz w:val="20"/>
              </w:rPr>
            </w:pPr>
          </w:p>
        </w:tc>
        <w:tc>
          <w:tcPr>
            <w:tcW w:w="1167" w:type="dxa"/>
          </w:tcPr>
          <w:p w14:paraId="01583DF3" w14:textId="77777777" w:rsidR="00E37508" w:rsidRDefault="00000000">
            <w:pPr>
              <w:pStyle w:val="TableParagraph"/>
              <w:ind w:left="2" w:right="3"/>
            </w:pPr>
            <w:r>
              <w:rPr>
                <w:spacing w:val="-2"/>
              </w:rPr>
              <w:t>(0.0159)</w:t>
            </w:r>
          </w:p>
        </w:tc>
        <w:tc>
          <w:tcPr>
            <w:tcW w:w="1607" w:type="dxa"/>
          </w:tcPr>
          <w:p w14:paraId="314D5597" w14:textId="77777777" w:rsidR="00E37508" w:rsidRDefault="00000000">
            <w:pPr>
              <w:pStyle w:val="TableParagraph"/>
            </w:pPr>
            <w:r>
              <w:rPr>
                <w:spacing w:val="-2"/>
              </w:rPr>
              <w:t>(0.0141)</w:t>
            </w:r>
          </w:p>
        </w:tc>
        <w:tc>
          <w:tcPr>
            <w:tcW w:w="1510" w:type="dxa"/>
          </w:tcPr>
          <w:p w14:paraId="7ED9522D" w14:textId="77777777" w:rsidR="00E37508" w:rsidRDefault="00000000">
            <w:pPr>
              <w:pStyle w:val="TableParagraph"/>
            </w:pPr>
            <w:r>
              <w:rPr>
                <w:spacing w:val="-2"/>
              </w:rPr>
              <w:t>(0.0146)</w:t>
            </w:r>
          </w:p>
        </w:tc>
      </w:tr>
      <w:tr w:rsidR="00E37508" w14:paraId="7F094BAA" w14:textId="77777777">
        <w:trPr>
          <w:trHeight w:val="270"/>
        </w:trPr>
        <w:tc>
          <w:tcPr>
            <w:tcW w:w="4270" w:type="dxa"/>
          </w:tcPr>
          <w:p w14:paraId="17C8A9A2"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08205AAF" w14:textId="77777777" w:rsidR="00E37508" w:rsidRDefault="00000000">
            <w:pPr>
              <w:pStyle w:val="TableParagraph"/>
              <w:ind w:left="2" w:right="3"/>
            </w:pPr>
            <w:r>
              <w:rPr>
                <w:spacing w:val="-2"/>
              </w:rPr>
              <w:t>-0.0188</w:t>
            </w:r>
          </w:p>
        </w:tc>
        <w:tc>
          <w:tcPr>
            <w:tcW w:w="1607" w:type="dxa"/>
          </w:tcPr>
          <w:p w14:paraId="5C43B334" w14:textId="77777777" w:rsidR="00E37508" w:rsidRDefault="00000000">
            <w:pPr>
              <w:pStyle w:val="TableParagraph"/>
            </w:pPr>
            <w:r>
              <w:rPr>
                <w:spacing w:val="-2"/>
              </w:rPr>
              <w:t>-0.0188</w:t>
            </w:r>
          </w:p>
        </w:tc>
        <w:tc>
          <w:tcPr>
            <w:tcW w:w="1510" w:type="dxa"/>
          </w:tcPr>
          <w:p w14:paraId="2C3EC49B" w14:textId="77777777" w:rsidR="00E37508" w:rsidRDefault="00000000">
            <w:pPr>
              <w:pStyle w:val="TableParagraph"/>
            </w:pPr>
            <w:r>
              <w:rPr>
                <w:spacing w:val="-2"/>
              </w:rPr>
              <w:t>-0.0188</w:t>
            </w:r>
          </w:p>
        </w:tc>
      </w:tr>
      <w:tr w:rsidR="00E37508" w14:paraId="47D64111" w14:textId="77777777">
        <w:trPr>
          <w:trHeight w:val="270"/>
        </w:trPr>
        <w:tc>
          <w:tcPr>
            <w:tcW w:w="4270" w:type="dxa"/>
          </w:tcPr>
          <w:p w14:paraId="22A8C566" w14:textId="77777777" w:rsidR="00E37508" w:rsidRDefault="00E37508">
            <w:pPr>
              <w:pStyle w:val="TableParagraph"/>
              <w:spacing w:line="240" w:lineRule="auto"/>
              <w:jc w:val="left"/>
              <w:rPr>
                <w:rFonts w:ascii="Times New Roman"/>
                <w:sz w:val="20"/>
              </w:rPr>
            </w:pPr>
          </w:p>
        </w:tc>
        <w:tc>
          <w:tcPr>
            <w:tcW w:w="1167" w:type="dxa"/>
          </w:tcPr>
          <w:p w14:paraId="3FA9B1A5" w14:textId="77777777" w:rsidR="00E37508" w:rsidRDefault="00000000">
            <w:pPr>
              <w:pStyle w:val="TableParagraph"/>
              <w:ind w:left="2" w:right="3"/>
            </w:pPr>
            <w:r>
              <w:rPr>
                <w:spacing w:val="-2"/>
              </w:rPr>
              <w:t>(0.0211)</w:t>
            </w:r>
          </w:p>
        </w:tc>
        <w:tc>
          <w:tcPr>
            <w:tcW w:w="1607" w:type="dxa"/>
          </w:tcPr>
          <w:p w14:paraId="6C10EDBE" w14:textId="77777777" w:rsidR="00E37508" w:rsidRDefault="00000000">
            <w:pPr>
              <w:pStyle w:val="TableParagraph"/>
            </w:pPr>
            <w:r>
              <w:rPr>
                <w:spacing w:val="-2"/>
              </w:rPr>
              <w:t>(0.0186)</w:t>
            </w:r>
          </w:p>
        </w:tc>
        <w:tc>
          <w:tcPr>
            <w:tcW w:w="1510" w:type="dxa"/>
          </w:tcPr>
          <w:p w14:paraId="607D73F4" w14:textId="77777777" w:rsidR="00E37508" w:rsidRDefault="00000000">
            <w:pPr>
              <w:pStyle w:val="TableParagraph"/>
            </w:pPr>
            <w:r>
              <w:rPr>
                <w:spacing w:val="-2"/>
              </w:rPr>
              <w:t>(0.0193)</w:t>
            </w:r>
          </w:p>
        </w:tc>
      </w:tr>
      <w:tr w:rsidR="00E37508" w14:paraId="5C6640A1" w14:textId="77777777">
        <w:trPr>
          <w:trHeight w:val="270"/>
        </w:trPr>
        <w:tc>
          <w:tcPr>
            <w:tcW w:w="4270" w:type="dxa"/>
          </w:tcPr>
          <w:p w14:paraId="018AF276"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4A843EB5" w14:textId="77777777" w:rsidR="00E37508" w:rsidRDefault="00000000">
            <w:pPr>
              <w:pStyle w:val="TableParagraph"/>
              <w:ind w:left="2" w:right="3"/>
            </w:pPr>
            <w:r>
              <w:rPr>
                <w:spacing w:val="-2"/>
              </w:rPr>
              <w:t>0.1753***</w:t>
            </w:r>
          </w:p>
        </w:tc>
        <w:tc>
          <w:tcPr>
            <w:tcW w:w="1607" w:type="dxa"/>
          </w:tcPr>
          <w:p w14:paraId="4E66752E" w14:textId="77777777" w:rsidR="00E37508" w:rsidRDefault="00000000">
            <w:pPr>
              <w:pStyle w:val="TableParagraph"/>
            </w:pPr>
            <w:r>
              <w:rPr>
                <w:spacing w:val="-2"/>
              </w:rPr>
              <w:t>0.2512***</w:t>
            </w:r>
          </w:p>
        </w:tc>
        <w:tc>
          <w:tcPr>
            <w:tcW w:w="1510" w:type="dxa"/>
          </w:tcPr>
          <w:p w14:paraId="4BAA3955" w14:textId="77777777" w:rsidR="00E37508" w:rsidRDefault="00000000">
            <w:pPr>
              <w:pStyle w:val="TableParagraph"/>
            </w:pPr>
            <w:r>
              <w:rPr>
                <w:spacing w:val="-2"/>
              </w:rPr>
              <w:t>0.1753***</w:t>
            </w:r>
          </w:p>
        </w:tc>
      </w:tr>
      <w:tr w:rsidR="00E37508" w14:paraId="5B9C8032" w14:textId="77777777">
        <w:trPr>
          <w:trHeight w:val="270"/>
        </w:trPr>
        <w:tc>
          <w:tcPr>
            <w:tcW w:w="4270" w:type="dxa"/>
          </w:tcPr>
          <w:p w14:paraId="59CA36A8" w14:textId="77777777" w:rsidR="00E37508" w:rsidRDefault="00E37508">
            <w:pPr>
              <w:pStyle w:val="TableParagraph"/>
              <w:spacing w:line="240" w:lineRule="auto"/>
              <w:jc w:val="left"/>
              <w:rPr>
                <w:rFonts w:ascii="Times New Roman"/>
                <w:sz w:val="20"/>
              </w:rPr>
            </w:pPr>
          </w:p>
        </w:tc>
        <w:tc>
          <w:tcPr>
            <w:tcW w:w="1167" w:type="dxa"/>
          </w:tcPr>
          <w:p w14:paraId="3D9FA086" w14:textId="77777777" w:rsidR="00E37508" w:rsidRDefault="00000000">
            <w:pPr>
              <w:pStyle w:val="TableParagraph"/>
              <w:ind w:left="2" w:right="3"/>
            </w:pPr>
            <w:r>
              <w:rPr>
                <w:spacing w:val="-2"/>
              </w:rPr>
              <w:t>(0.0175)</w:t>
            </w:r>
          </w:p>
        </w:tc>
        <w:tc>
          <w:tcPr>
            <w:tcW w:w="1607" w:type="dxa"/>
          </w:tcPr>
          <w:p w14:paraId="2FDE1830" w14:textId="77777777" w:rsidR="00E37508" w:rsidRDefault="00000000">
            <w:pPr>
              <w:pStyle w:val="TableParagraph"/>
            </w:pPr>
            <w:r>
              <w:rPr>
                <w:spacing w:val="-2"/>
              </w:rPr>
              <w:t>(0.0163)</w:t>
            </w:r>
          </w:p>
        </w:tc>
        <w:tc>
          <w:tcPr>
            <w:tcW w:w="1510" w:type="dxa"/>
          </w:tcPr>
          <w:p w14:paraId="7652A54D" w14:textId="77777777" w:rsidR="00E37508" w:rsidRDefault="00000000">
            <w:pPr>
              <w:pStyle w:val="TableParagraph"/>
            </w:pPr>
            <w:r>
              <w:rPr>
                <w:spacing w:val="-2"/>
              </w:rPr>
              <w:t>(0.0160)</w:t>
            </w:r>
          </w:p>
        </w:tc>
      </w:tr>
      <w:tr w:rsidR="00E37508" w14:paraId="300B6C45" w14:textId="77777777">
        <w:trPr>
          <w:trHeight w:val="270"/>
        </w:trPr>
        <w:tc>
          <w:tcPr>
            <w:tcW w:w="4270" w:type="dxa"/>
          </w:tcPr>
          <w:p w14:paraId="1DEED65B"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6EA232E1" w14:textId="77777777" w:rsidR="00E37508" w:rsidRDefault="00000000">
            <w:pPr>
              <w:pStyle w:val="TableParagraph"/>
              <w:ind w:left="2" w:right="3"/>
            </w:pPr>
            <w:r>
              <w:rPr>
                <w:spacing w:val="-2"/>
              </w:rPr>
              <w:t>0.1202***</w:t>
            </w:r>
          </w:p>
        </w:tc>
        <w:tc>
          <w:tcPr>
            <w:tcW w:w="1607" w:type="dxa"/>
          </w:tcPr>
          <w:p w14:paraId="5F86C910" w14:textId="77777777" w:rsidR="00E37508" w:rsidRDefault="00000000">
            <w:pPr>
              <w:pStyle w:val="TableParagraph"/>
            </w:pPr>
            <w:r>
              <w:rPr>
                <w:spacing w:val="-2"/>
              </w:rPr>
              <w:t>-0.0783***</w:t>
            </w:r>
          </w:p>
        </w:tc>
        <w:tc>
          <w:tcPr>
            <w:tcW w:w="1510" w:type="dxa"/>
          </w:tcPr>
          <w:p w14:paraId="50DC573C" w14:textId="77777777" w:rsidR="00E37508" w:rsidRDefault="00000000">
            <w:pPr>
              <w:pStyle w:val="TableParagraph"/>
            </w:pPr>
            <w:r>
              <w:rPr>
                <w:spacing w:val="-2"/>
              </w:rPr>
              <w:t>0.1202***</w:t>
            </w:r>
          </w:p>
        </w:tc>
      </w:tr>
      <w:tr w:rsidR="00E37508" w14:paraId="03FA92DD" w14:textId="77777777">
        <w:trPr>
          <w:trHeight w:val="270"/>
        </w:trPr>
        <w:tc>
          <w:tcPr>
            <w:tcW w:w="4270" w:type="dxa"/>
          </w:tcPr>
          <w:p w14:paraId="414553E1" w14:textId="77777777" w:rsidR="00E37508" w:rsidRDefault="00E37508">
            <w:pPr>
              <w:pStyle w:val="TableParagraph"/>
              <w:spacing w:line="240" w:lineRule="auto"/>
              <w:jc w:val="left"/>
              <w:rPr>
                <w:rFonts w:ascii="Times New Roman"/>
                <w:sz w:val="20"/>
              </w:rPr>
            </w:pPr>
          </w:p>
        </w:tc>
        <w:tc>
          <w:tcPr>
            <w:tcW w:w="1167" w:type="dxa"/>
          </w:tcPr>
          <w:p w14:paraId="1BAFBD27" w14:textId="77777777" w:rsidR="00E37508" w:rsidRDefault="00000000">
            <w:pPr>
              <w:pStyle w:val="TableParagraph"/>
              <w:ind w:left="2" w:right="3"/>
            </w:pPr>
            <w:r>
              <w:rPr>
                <w:spacing w:val="-2"/>
              </w:rPr>
              <w:t>(0.0175)</w:t>
            </w:r>
          </w:p>
        </w:tc>
        <w:tc>
          <w:tcPr>
            <w:tcW w:w="1607" w:type="dxa"/>
          </w:tcPr>
          <w:p w14:paraId="3FF82F8D" w14:textId="77777777" w:rsidR="00E37508" w:rsidRDefault="00000000">
            <w:pPr>
              <w:pStyle w:val="TableParagraph"/>
            </w:pPr>
            <w:r>
              <w:rPr>
                <w:spacing w:val="-2"/>
              </w:rPr>
              <w:t>(0.0209)</w:t>
            </w:r>
          </w:p>
        </w:tc>
        <w:tc>
          <w:tcPr>
            <w:tcW w:w="1510" w:type="dxa"/>
          </w:tcPr>
          <w:p w14:paraId="2F44F869" w14:textId="77777777" w:rsidR="00E37508" w:rsidRDefault="00000000">
            <w:pPr>
              <w:pStyle w:val="TableParagraph"/>
            </w:pPr>
            <w:r>
              <w:rPr>
                <w:spacing w:val="-2"/>
              </w:rPr>
              <w:t>(0.0160)</w:t>
            </w:r>
          </w:p>
        </w:tc>
      </w:tr>
      <w:tr w:rsidR="00E37508" w14:paraId="00E17B2D" w14:textId="77777777">
        <w:trPr>
          <w:trHeight w:val="270"/>
        </w:trPr>
        <w:tc>
          <w:tcPr>
            <w:tcW w:w="4270" w:type="dxa"/>
          </w:tcPr>
          <w:p w14:paraId="3EE0DD09"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538C7750" w14:textId="77777777" w:rsidR="00E37508" w:rsidRDefault="00000000">
            <w:pPr>
              <w:pStyle w:val="TableParagraph"/>
              <w:ind w:left="2" w:right="3"/>
            </w:pPr>
            <w:r>
              <w:rPr>
                <w:spacing w:val="-2"/>
              </w:rPr>
              <w:t>0.0014***</w:t>
            </w:r>
          </w:p>
        </w:tc>
        <w:tc>
          <w:tcPr>
            <w:tcW w:w="1607" w:type="dxa"/>
          </w:tcPr>
          <w:p w14:paraId="4ECA181F" w14:textId="77777777" w:rsidR="00E37508" w:rsidRDefault="00000000">
            <w:pPr>
              <w:pStyle w:val="TableParagraph"/>
            </w:pPr>
            <w:r>
              <w:rPr>
                <w:spacing w:val="-2"/>
              </w:rPr>
              <w:t>0.0041***</w:t>
            </w:r>
          </w:p>
        </w:tc>
        <w:tc>
          <w:tcPr>
            <w:tcW w:w="1510" w:type="dxa"/>
          </w:tcPr>
          <w:p w14:paraId="3A0C31DB" w14:textId="77777777" w:rsidR="00E37508" w:rsidRDefault="00000000">
            <w:pPr>
              <w:pStyle w:val="TableParagraph"/>
            </w:pPr>
            <w:r>
              <w:rPr>
                <w:spacing w:val="-2"/>
              </w:rPr>
              <w:t>0.0014***</w:t>
            </w:r>
          </w:p>
        </w:tc>
      </w:tr>
      <w:tr w:rsidR="00E37508" w14:paraId="5CB44851" w14:textId="77777777">
        <w:trPr>
          <w:trHeight w:val="270"/>
        </w:trPr>
        <w:tc>
          <w:tcPr>
            <w:tcW w:w="4270" w:type="dxa"/>
          </w:tcPr>
          <w:p w14:paraId="653F0DF1" w14:textId="77777777" w:rsidR="00E37508" w:rsidRDefault="00E37508">
            <w:pPr>
              <w:pStyle w:val="TableParagraph"/>
              <w:spacing w:line="240" w:lineRule="auto"/>
              <w:jc w:val="left"/>
              <w:rPr>
                <w:rFonts w:ascii="Times New Roman"/>
                <w:sz w:val="20"/>
              </w:rPr>
            </w:pPr>
          </w:p>
        </w:tc>
        <w:tc>
          <w:tcPr>
            <w:tcW w:w="1167" w:type="dxa"/>
          </w:tcPr>
          <w:p w14:paraId="3F06B0EA" w14:textId="77777777" w:rsidR="00E37508" w:rsidRDefault="00000000">
            <w:pPr>
              <w:pStyle w:val="TableParagraph"/>
              <w:ind w:left="2" w:right="3"/>
            </w:pPr>
            <w:r>
              <w:rPr>
                <w:spacing w:val="-2"/>
              </w:rPr>
              <w:t>(0.0003)</w:t>
            </w:r>
          </w:p>
        </w:tc>
        <w:tc>
          <w:tcPr>
            <w:tcW w:w="1607" w:type="dxa"/>
          </w:tcPr>
          <w:p w14:paraId="7EBDE88E" w14:textId="77777777" w:rsidR="00E37508" w:rsidRDefault="00000000">
            <w:pPr>
              <w:pStyle w:val="TableParagraph"/>
            </w:pPr>
            <w:r>
              <w:rPr>
                <w:spacing w:val="-2"/>
              </w:rPr>
              <w:t>(0.0003)</w:t>
            </w:r>
          </w:p>
        </w:tc>
        <w:tc>
          <w:tcPr>
            <w:tcW w:w="1510" w:type="dxa"/>
          </w:tcPr>
          <w:p w14:paraId="568F90D6" w14:textId="77777777" w:rsidR="00E37508" w:rsidRDefault="00000000">
            <w:pPr>
              <w:pStyle w:val="TableParagraph"/>
            </w:pPr>
            <w:r>
              <w:rPr>
                <w:spacing w:val="-2"/>
              </w:rPr>
              <w:t>(0.0003)</w:t>
            </w:r>
          </w:p>
        </w:tc>
      </w:tr>
      <w:tr w:rsidR="00E37508" w14:paraId="7426F80A" w14:textId="77777777">
        <w:trPr>
          <w:trHeight w:val="270"/>
        </w:trPr>
        <w:tc>
          <w:tcPr>
            <w:tcW w:w="4270" w:type="dxa"/>
          </w:tcPr>
          <w:p w14:paraId="0B473ED2" w14:textId="77777777" w:rsidR="00E37508" w:rsidRDefault="00000000">
            <w:pPr>
              <w:pStyle w:val="TableParagraph"/>
              <w:ind w:left="119"/>
              <w:jc w:val="left"/>
            </w:pPr>
            <w:r>
              <w:rPr>
                <w:w w:val="105"/>
              </w:rPr>
              <w:t>1k</w:t>
            </w:r>
            <w:r>
              <w:rPr>
                <w:spacing w:val="-8"/>
                <w:w w:val="105"/>
              </w:rPr>
              <w:t xml:space="preserve"> </w:t>
            </w:r>
            <w:r>
              <w:rPr>
                <w:spacing w:val="-4"/>
                <w:w w:val="105"/>
              </w:rPr>
              <w:t>Obs.</w:t>
            </w:r>
          </w:p>
        </w:tc>
        <w:tc>
          <w:tcPr>
            <w:tcW w:w="1167" w:type="dxa"/>
          </w:tcPr>
          <w:p w14:paraId="4741A746" w14:textId="77777777" w:rsidR="00E37508" w:rsidRDefault="00E37508">
            <w:pPr>
              <w:pStyle w:val="TableParagraph"/>
              <w:spacing w:line="240" w:lineRule="auto"/>
              <w:jc w:val="left"/>
              <w:rPr>
                <w:rFonts w:ascii="Times New Roman"/>
                <w:sz w:val="20"/>
              </w:rPr>
            </w:pPr>
          </w:p>
        </w:tc>
        <w:tc>
          <w:tcPr>
            <w:tcW w:w="1607" w:type="dxa"/>
          </w:tcPr>
          <w:p w14:paraId="3CBB0FFB" w14:textId="77777777" w:rsidR="00E37508" w:rsidRDefault="00000000">
            <w:pPr>
              <w:pStyle w:val="TableParagraph"/>
            </w:pPr>
            <w:r>
              <w:rPr>
                <w:spacing w:val="-2"/>
              </w:rPr>
              <w:t>0.0514***</w:t>
            </w:r>
          </w:p>
        </w:tc>
        <w:tc>
          <w:tcPr>
            <w:tcW w:w="1510" w:type="dxa"/>
          </w:tcPr>
          <w:p w14:paraId="6F60EB12" w14:textId="77777777" w:rsidR="00E37508" w:rsidRDefault="00E37508">
            <w:pPr>
              <w:pStyle w:val="TableParagraph"/>
              <w:spacing w:line="240" w:lineRule="auto"/>
              <w:jc w:val="left"/>
              <w:rPr>
                <w:rFonts w:ascii="Times New Roman"/>
                <w:sz w:val="20"/>
              </w:rPr>
            </w:pPr>
          </w:p>
        </w:tc>
      </w:tr>
      <w:tr w:rsidR="00E37508" w14:paraId="65FB9532" w14:textId="77777777">
        <w:trPr>
          <w:trHeight w:val="270"/>
        </w:trPr>
        <w:tc>
          <w:tcPr>
            <w:tcW w:w="4270" w:type="dxa"/>
          </w:tcPr>
          <w:p w14:paraId="1606840F" w14:textId="77777777" w:rsidR="00E37508" w:rsidRDefault="00E37508">
            <w:pPr>
              <w:pStyle w:val="TableParagraph"/>
              <w:spacing w:line="240" w:lineRule="auto"/>
              <w:jc w:val="left"/>
              <w:rPr>
                <w:rFonts w:ascii="Times New Roman"/>
                <w:sz w:val="20"/>
              </w:rPr>
            </w:pPr>
          </w:p>
        </w:tc>
        <w:tc>
          <w:tcPr>
            <w:tcW w:w="1167" w:type="dxa"/>
          </w:tcPr>
          <w:p w14:paraId="1304E0A2" w14:textId="77777777" w:rsidR="00E37508" w:rsidRDefault="00E37508">
            <w:pPr>
              <w:pStyle w:val="TableParagraph"/>
              <w:spacing w:line="240" w:lineRule="auto"/>
              <w:jc w:val="left"/>
              <w:rPr>
                <w:rFonts w:ascii="Times New Roman"/>
                <w:sz w:val="20"/>
              </w:rPr>
            </w:pPr>
          </w:p>
        </w:tc>
        <w:tc>
          <w:tcPr>
            <w:tcW w:w="1607" w:type="dxa"/>
          </w:tcPr>
          <w:p w14:paraId="3D2A6EA2" w14:textId="77777777" w:rsidR="00E37508" w:rsidRDefault="00000000">
            <w:pPr>
              <w:pStyle w:val="TableParagraph"/>
            </w:pPr>
            <w:r>
              <w:rPr>
                <w:spacing w:val="-2"/>
              </w:rPr>
              <w:t>(0.0036)</w:t>
            </w:r>
          </w:p>
        </w:tc>
        <w:tc>
          <w:tcPr>
            <w:tcW w:w="1510" w:type="dxa"/>
          </w:tcPr>
          <w:p w14:paraId="1FE31724" w14:textId="77777777" w:rsidR="00E37508" w:rsidRDefault="00E37508">
            <w:pPr>
              <w:pStyle w:val="TableParagraph"/>
              <w:spacing w:line="240" w:lineRule="auto"/>
              <w:jc w:val="left"/>
              <w:rPr>
                <w:rFonts w:ascii="Times New Roman"/>
                <w:sz w:val="20"/>
              </w:rPr>
            </w:pPr>
          </w:p>
        </w:tc>
      </w:tr>
      <w:tr w:rsidR="00E37508" w14:paraId="03E47068" w14:textId="77777777">
        <w:trPr>
          <w:trHeight w:val="270"/>
        </w:trPr>
        <w:tc>
          <w:tcPr>
            <w:tcW w:w="4270" w:type="dxa"/>
          </w:tcPr>
          <w:p w14:paraId="7F978630" w14:textId="77777777" w:rsidR="00E37508" w:rsidRDefault="00000000">
            <w:pPr>
              <w:pStyle w:val="TableParagraph"/>
              <w:ind w:left="119"/>
              <w:jc w:val="left"/>
            </w:pPr>
            <w:r>
              <w:t>%</w:t>
            </w:r>
            <w:r>
              <w:rPr>
                <w:spacing w:val="1"/>
              </w:rPr>
              <w:t xml:space="preserve"> </w:t>
            </w:r>
            <w:r>
              <w:rPr>
                <w:spacing w:val="-4"/>
              </w:rPr>
              <w:t>Obs.</w:t>
            </w:r>
          </w:p>
        </w:tc>
        <w:tc>
          <w:tcPr>
            <w:tcW w:w="1167" w:type="dxa"/>
          </w:tcPr>
          <w:p w14:paraId="7303D645" w14:textId="77777777" w:rsidR="00E37508" w:rsidRDefault="00E37508">
            <w:pPr>
              <w:pStyle w:val="TableParagraph"/>
              <w:spacing w:line="240" w:lineRule="auto"/>
              <w:jc w:val="left"/>
              <w:rPr>
                <w:rFonts w:ascii="Times New Roman"/>
                <w:sz w:val="20"/>
              </w:rPr>
            </w:pPr>
          </w:p>
        </w:tc>
        <w:tc>
          <w:tcPr>
            <w:tcW w:w="1607" w:type="dxa"/>
          </w:tcPr>
          <w:p w14:paraId="7540186A" w14:textId="77777777" w:rsidR="00E37508" w:rsidRDefault="00E37508">
            <w:pPr>
              <w:pStyle w:val="TableParagraph"/>
              <w:spacing w:line="240" w:lineRule="auto"/>
              <w:jc w:val="left"/>
              <w:rPr>
                <w:rFonts w:ascii="Times New Roman"/>
                <w:sz w:val="20"/>
              </w:rPr>
            </w:pPr>
          </w:p>
        </w:tc>
        <w:tc>
          <w:tcPr>
            <w:tcW w:w="1510" w:type="dxa"/>
          </w:tcPr>
          <w:p w14:paraId="36F58462" w14:textId="77777777" w:rsidR="00E37508" w:rsidRDefault="00000000">
            <w:pPr>
              <w:pStyle w:val="TableParagraph"/>
            </w:pPr>
            <w:r>
              <w:rPr>
                <w:spacing w:val="-2"/>
              </w:rPr>
              <w:t>0.0156***</w:t>
            </w:r>
          </w:p>
        </w:tc>
      </w:tr>
      <w:tr w:rsidR="00E37508" w14:paraId="7098E2A8" w14:textId="77777777">
        <w:trPr>
          <w:trHeight w:val="270"/>
        </w:trPr>
        <w:tc>
          <w:tcPr>
            <w:tcW w:w="4270" w:type="dxa"/>
          </w:tcPr>
          <w:p w14:paraId="6DB90039" w14:textId="77777777" w:rsidR="00E37508" w:rsidRDefault="00E37508">
            <w:pPr>
              <w:pStyle w:val="TableParagraph"/>
              <w:spacing w:line="240" w:lineRule="auto"/>
              <w:jc w:val="left"/>
              <w:rPr>
                <w:rFonts w:ascii="Times New Roman"/>
                <w:sz w:val="20"/>
              </w:rPr>
            </w:pPr>
          </w:p>
        </w:tc>
        <w:tc>
          <w:tcPr>
            <w:tcW w:w="1167" w:type="dxa"/>
          </w:tcPr>
          <w:p w14:paraId="6D4A7E9E" w14:textId="77777777" w:rsidR="00E37508" w:rsidRDefault="00E37508">
            <w:pPr>
              <w:pStyle w:val="TableParagraph"/>
              <w:spacing w:line="240" w:lineRule="auto"/>
              <w:jc w:val="left"/>
              <w:rPr>
                <w:rFonts w:ascii="Times New Roman"/>
                <w:sz w:val="20"/>
              </w:rPr>
            </w:pPr>
          </w:p>
        </w:tc>
        <w:tc>
          <w:tcPr>
            <w:tcW w:w="1607" w:type="dxa"/>
          </w:tcPr>
          <w:p w14:paraId="5DE87399" w14:textId="77777777" w:rsidR="00E37508" w:rsidRDefault="00E37508">
            <w:pPr>
              <w:pStyle w:val="TableParagraph"/>
              <w:spacing w:line="240" w:lineRule="auto"/>
              <w:jc w:val="left"/>
              <w:rPr>
                <w:rFonts w:ascii="Times New Roman"/>
                <w:sz w:val="20"/>
              </w:rPr>
            </w:pPr>
          </w:p>
        </w:tc>
        <w:tc>
          <w:tcPr>
            <w:tcW w:w="1510" w:type="dxa"/>
          </w:tcPr>
          <w:p w14:paraId="39A7ACB1" w14:textId="77777777" w:rsidR="00E37508" w:rsidRDefault="00000000">
            <w:pPr>
              <w:pStyle w:val="TableParagraph"/>
            </w:pPr>
            <w:r>
              <w:rPr>
                <w:spacing w:val="-2"/>
              </w:rPr>
              <w:t>(0.0013)</w:t>
            </w:r>
          </w:p>
        </w:tc>
      </w:tr>
      <w:tr w:rsidR="00E37508" w14:paraId="3F0F3F65" w14:textId="77777777">
        <w:trPr>
          <w:trHeight w:val="270"/>
        </w:trPr>
        <w:tc>
          <w:tcPr>
            <w:tcW w:w="4270" w:type="dxa"/>
          </w:tcPr>
          <w:p w14:paraId="343C3780" w14:textId="77777777" w:rsidR="00E37508" w:rsidRDefault="00000000">
            <w:pPr>
              <w:pStyle w:val="TableParagraph"/>
              <w:ind w:left="119"/>
              <w:jc w:val="left"/>
            </w:pPr>
            <w:r>
              <w:rPr>
                <w:spacing w:val="-10"/>
                <w:w w:val="105"/>
              </w:rPr>
              <w:t>W</w:t>
            </w:r>
          </w:p>
        </w:tc>
        <w:tc>
          <w:tcPr>
            <w:tcW w:w="1167" w:type="dxa"/>
          </w:tcPr>
          <w:p w14:paraId="0529F5B5" w14:textId="77777777" w:rsidR="00E37508" w:rsidRDefault="00000000">
            <w:pPr>
              <w:pStyle w:val="TableParagraph"/>
              <w:ind w:left="2" w:right="3"/>
            </w:pPr>
            <w:r>
              <w:rPr>
                <w:spacing w:val="-2"/>
              </w:rPr>
              <w:t>0.0365**</w:t>
            </w:r>
          </w:p>
        </w:tc>
        <w:tc>
          <w:tcPr>
            <w:tcW w:w="1607" w:type="dxa"/>
          </w:tcPr>
          <w:p w14:paraId="35C3C9D1" w14:textId="77777777" w:rsidR="00E37508" w:rsidRDefault="00000000">
            <w:pPr>
              <w:pStyle w:val="TableParagraph"/>
            </w:pPr>
            <w:r>
              <w:rPr>
                <w:spacing w:val="-2"/>
              </w:rPr>
              <w:t>0.0365***</w:t>
            </w:r>
          </w:p>
        </w:tc>
        <w:tc>
          <w:tcPr>
            <w:tcW w:w="1510" w:type="dxa"/>
          </w:tcPr>
          <w:p w14:paraId="33221F15" w14:textId="77777777" w:rsidR="00E37508" w:rsidRDefault="00000000">
            <w:pPr>
              <w:pStyle w:val="TableParagraph"/>
            </w:pPr>
            <w:r>
              <w:rPr>
                <w:spacing w:val="-2"/>
              </w:rPr>
              <w:t>0.0365**</w:t>
            </w:r>
          </w:p>
        </w:tc>
      </w:tr>
      <w:tr w:rsidR="00E37508" w14:paraId="007BE6F0" w14:textId="77777777">
        <w:trPr>
          <w:trHeight w:val="270"/>
        </w:trPr>
        <w:tc>
          <w:tcPr>
            <w:tcW w:w="4270" w:type="dxa"/>
          </w:tcPr>
          <w:p w14:paraId="46FFEC91" w14:textId="77777777" w:rsidR="00E37508" w:rsidRDefault="00E37508">
            <w:pPr>
              <w:pStyle w:val="TableParagraph"/>
              <w:spacing w:line="240" w:lineRule="auto"/>
              <w:jc w:val="left"/>
              <w:rPr>
                <w:rFonts w:ascii="Times New Roman"/>
                <w:sz w:val="20"/>
              </w:rPr>
            </w:pPr>
          </w:p>
        </w:tc>
        <w:tc>
          <w:tcPr>
            <w:tcW w:w="1167" w:type="dxa"/>
          </w:tcPr>
          <w:p w14:paraId="63235F93" w14:textId="77777777" w:rsidR="00E37508" w:rsidRDefault="00000000">
            <w:pPr>
              <w:pStyle w:val="TableParagraph"/>
              <w:ind w:left="2" w:right="3"/>
            </w:pPr>
            <w:r>
              <w:rPr>
                <w:spacing w:val="-2"/>
              </w:rPr>
              <w:t>(0.0159)</w:t>
            </w:r>
          </w:p>
        </w:tc>
        <w:tc>
          <w:tcPr>
            <w:tcW w:w="1607" w:type="dxa"/>
          </w:tcPr>
          <w:p w14:paraId="5F166FA1" w14:textId="77777777" w:rsidR="00E37508" w:rsidRDefault="00000000">
            <w:pPr>
              <w:pStyle w:val="TableParagraph"/>
            </w:pPr>
            <w:r>
              <w:rPr>
                <w:spacing w:val="-2"/>
              </w:rPr>
              <w:t>(0.0141)</w:t>
            </w:r>
          </w:p>
        </w:tc>
        <w:tc>
          <w:tcPr>
            <w:tcW w:w="1510" w:type="dxa"/>
          </w:tcPr>
          <w:p w14:paraId="7AC55C89" w14:textId="77777777" w:rsidR="00E37508" w:rsidRDefault="00000000">
            <w:pPr>
              <w:pStyle w:val="TableParagraph"/>
            </w:pPr>
            <w:r>
              <w:rPr>
                <w:spacing w:val="-2"/>
              </w:rPr>
              <w:t>(0.0146)</w:t>
            </w:r>
          </w:p>
        </w:tc>
      </w:tr>
      <w:tr w:rsidR="00E37508" w14:paraId="53DD8A63" w14:textId="77777777">
        <w:trPr>
          <w:trHeight w:val="270"/>
        </w:trPr>
        <w:tc>
          <w:tcPr>
            <w:tcW w:w="4270" w:type="dxa"/>
          </w:tcPr>
          <w:p w14:paraId="2C573FB5" w14:textId="77777777" w:rsidR="00E37508" w:rsidRDefault="00000000">
            <w:pPr>
              <w:pStyle w:val="TableParagraph"/>
              <w:ind w:left="119"/>
              <w:jc w:val="left"/>
            </w:pPr>
            <w:r>
              <w:rPr>
                <w:spacing w:val="-2"/>
              </w:rPr>
              <w:t>(S)Urbanity</w:t>
            </w:r>
          </w:p>
        </w:tc>
        <w:tc>
          <w:tcPr>
            <w:tcW w:w="1167" w:type="dxa"/>
          </w:tcPr>
          <w:p w14:paraId="2A33D747" w14:textId="77777777" w:rsidR="00E37508" w:rsidRDefault="00000000">
            <w:pPr>
              <w:pStyle w:val="TableParagraph"/>
              <w:ind w:left="2" w:right="3"/>
            </w:pPr>
            <w:r>
              <w:rPr>
                <w:spacing w:val="-2"/>
              </w:rPr>
              <w:t>0.2358***</w:t>
            </w:r>
          </w:p>
        </w:tc>
        <w:tc>
          <w:tcPr>
            <w:tcW w:w="1607" w:type="dxa"/>
          </w:tcPr>
          <w:p w14:paraId="21D67994" w14:textId="77777777" w:rsidR="00E37508" w:rsidRDefault="00000000">
            <w:pPr>
              <w:pStyle w:val="TableParagraph"/>
            </w:pPr>
            <w:r>
              <w:rPr>
                <w:spacing w:val="-2"/>
              </w:rPr>
              <w:t>0.2022***</w:t>
            </w:r>
          </w:p>
        </w:tc>
        <w:tc>
          <w:tcPr>
            <w:tcW w:w="1510" w:type="dxa"/>
          </w:tcPr>
          <w:p w14:paraId="3C02D621" w14:textId="77777777" w:rsidR="00E37508" w:rsidRDefault="00000000">
            <w:pPr>
              <w:pStyle w:val="TableParagraph"/>
            </w:pPr>
            <w:r>
              <w:rPr>
                <w:spacing w:val="-2"/>
              </w:rPr>
              <w:t>0.2574***</w:t>
            </w:r>
          </w:p>
        </w:tc>
      </w:tr>
      <w:tr w:rsidR="00E37508" w14:paraId="455CE984" w14:textId="77777777">
        <w:trPr>
          <w:trHeight w:val="270"/>
        </w:trPr>
        <w:tc>
          <w:tcPr>
            <w:tcW w:w="4270" w:type="dxa"/>
          </w:tcPr>
          <w:p w14:paraId="7512EAC1" w14:textId="77777777" w:rsidR="00E37508" w:rsidRDefault="00E37508">
            <w:pPr>
              <w:pStyle w:val="TableParagraph"/>
              <w:spacing w:line="240" w:lineRule="auto"/>
              <w:jc w:val="left"/>
              <w:rPr>
                <w:rFonts w:ascii="Times New Roman"/>
                <w:sz w:val="20"/>
              </w:rPr>
            </w:pPr>
          </w:p>
        </w:tc>
        <w:tc>
          <w:tcPr>
            <w:tcW w:w="1167" w:type="dxa"/>
          </w:tcPr>
          <w:p w14:paraId="71C4D271" w14:textId="77777777" w:rsidR="00E37508" w:rsidRDefault="00000000">
            <w:pPr>
              <w:pStyle w:val="TableParagraph"/>
              <w:ind w:left="2" w:right="3"/>
            </w:pPr>
            <w:r>
              <w:rPr>
                <w:spacing w:val="-2"/>
              </w:rPr>
              <w:t>(0.0349)</w:t>
            </w:r>
          </w:p>
        </w:tc>
        <w:tc>
          <w:tcPr>
            <w:tcW w:w="1607" w:type="dxa"/>
          </w:tcPr>
          <w:p w14:paraId="26CA1B49" w14:textId="77777777" w:rsidR="00E37508" w:rsidRDefault="00000000">
            <w:pPr>
              <w:pStyle w:val="TableParagraph"/>
            </w:pPr>
            <w:r>
              <w:rPr>
                <w:spacing w:val="-2"/>
              </w:rPr>
              <w:t>(0.0309)</w:t>
            </w:r>
          </w:p>
        </w:tc>
        <w:tc>
          <w:tcPr>
            <w:tcW w:w="1510" w:type="dxa"/>
          </w:tcPr>
          <w:p w14:paraId="32857817" w14:textId="77777777" w:rsidR="00E37508" w:rsidRDefault="00000000">
            <w:pPr>
              <w:pStyle w:val="TableParagraph"/>
            </w:pPr>
            <w:r>
              <w:rPr>
                <w:spacing w:val="-2"/>
              </w:rPr>
              <w:t>(0.0320)</w:t>
            </w:r>
          </w:p>
        </w:tc>
      </w:tr>
      <w:tr w:rsidR="00E37508" w14:paraId="2C487DA7" w14:textId="77777777">
        <w:trPr>
          <w:trHeight w:val="270"/>
        </w:trPr>
        <w:tc>
          <w:tcPr>
            <w:tcW w:w="4270" w:type="dxa"/>
          </w:tcPr>
          <w:p w14:paraId="18773AA8" w14:textId="77777777" w:rsidR="00E37508" w:rsidRDefault="00000000">
            <w:pPr>
              <w:pStyle w:val="TableParagraph"/>
              <w:ind w:left="119"/>
              <w:jc w:val="left"/>
            </w:pPr>
            <w:r>
              <w:t>(S)Dense</w:t>
            </w:r>
            <w:r>
              <w:rPr>
                <w:spacing w:val="19"/>
              </w:rPr>
              <w:t xml:space="preserve"> </w:t>
            </w:r>
            <w:r>
              <w:t>urban</w:t>
            </w:r>
            <w:r>
              <w:rPr>
                <w:spacing w:val="20"/>
              </w:rPr>
              <w:t xml:space="preserve"> </w:t>
            </w:r>
            <w:r>
              <w:rPr>
                <w:spacing w:val="-2"/>
              </w:rPr>
              <w:t>neighbourhoods</w:t>
            </w:r>
          </w:p>
        </w:tc>
        <w:tc>
          <w:tcPr>
            <w:tcW w:w="1167" w:type="dxa"/>
          </w:tcPr>
          <w:p w14:paraId="3112005F" w14:textId="77777777" w:rsidR="00E37508" w:rsidRDefault="00000000">
            <w:pPr>
              <w:pStyle w:val="TableParagraph"/>
              <w:ind w:left="2" w:right="3"/>
            </w:pPr>
            <w:r>
              <w:rPr>
                <w:spacing w:val="-2"/>
              </w:rPr>
              <w:t>-0.1420***</w:t>
            </w:r>
          </w:p>
        </w:tc>
        <w:tc>
          <w:tcPr>
            <w:tcW w:w="1607" w:type="dxa"/>
          </w:tcPr>
          <w:p w14:paraId="1AA4FEFA" w14:textId="77777777" w:rsidR="00E37508" w:rsidRDefault="00000000">
            <w:pPr>
              <w:pStyle w:val="TableParagraph"/>
            </w:pPr>
            <w:r>
              <w:rPr>
                <w:spacing w:val="-2"/>
              </w:rPr>
              <w:t>-0.1075***</w:t>
            </w:r>
          </w:p>
        </w:tc>
        <w:tc>
          <w:tcPr>
            <w:tcW w:w="1510" w:type="dxa"/>
          </w:tcPr>
          <w:p w14:paraId="46D674B7" w14:textId="77777777" w:rsidR="00E37508" w:rsidRDefault="00000000">
            <w:pPr>
              <w:pStyle w:val="TableParagraph"/>
            </w:pPr>
            <w:r>
              <w:rPr>
                <w:spacing w:val="-2"/>
              </w:rPr>
              <w:t>-0.0998***</w:t>
            </w:r>
          </w:p>
        </w:tc>
      </w:tr>
      <w:tr w:rsidR="00E37508" w14:paraId="058C72AD" w14:textId="77777777">
        <w:trPr>
          <w:trHeight w:val="270"/>
        </w:trPr>
        <w:tc>
          <w:tcPr>
            <w:tcW w:w="4270" w:type="dxa"/>
          </w:tcPr>
          <w:p w14:paraId="74093C18" w14:textId="77777777" w:rsidR="00E37508" w:rsidRDefault="00E37508">
            <w:pPr>
              <w:pStyle w:val="TableParagraph"/>
              <w:spacing w:line="240" w:lineRule="auto"/>
              <w:jc w:val="left"/>
              <w:rPr>
                <w:rFonts w:ascii="Times New Roman"/>
                <w:sz w:val="20"/>
              </w:rPr>
            </w:pPr>
          </w:p>
        </w:tc>
        <w:tc>
          <w:tcPr>
            <w:tcW w:w="1167" w:type="dxa"/>
          </w:tcPr>
          <w:p w14:paraId="2153490D" w14:textId="77777777" w:rsidR="00E37508" w:rsidRDefault="00000000">
            <w:pPr>
              <w:pStyle w:val="TableParagraph"/>
              <w:ind w:left="2" w:right="3"/>
            </w:pPr>
            <w:r>
              <w:rPr>
                <w:spacing w:val="-2"/>
              </w:rPr>
              <w:t>(0.0349)</w:t>
            </w:r>
          </w:p>
        </w:tc>
        <w:tc>
          <w:tcPr>
            <w:tcW w:w="1607" w:type="dxa"/>
          </w:tcPr>
          <w:p w14:paraId="13263398" w14:textId="77777777" w:rsidR="00E37508" w:rsidRDefault="00000000">
            <w:pPr>
              <w:pStyle w:val="TableParagraph"/>
            </w:pPr>
            <w:r>
              <w:rPr>
                <w:spacing w:val="-2"/>
              </w:rPr>
              <w:t>(0.0309)</w:t>
            </w:r>
          </w:p>
        </w:tc>
        <w:tc>
          <w:tcPr>
            <w:tcW w:w="1510" w:type="dxa"/>
          </w:tcPr>
          <w:p w14:paraId="3B9606B7" w14:textId="77777777" w:rsidR="00E37508" w:rsidRDefault="00000000">
            <w:pPr>
              <w:pStyle w:val="TableParagraph"/>
            </w:pPr>
            <w:r>
              <w:rPr>
                <w:spacing w:val="-2"/>
              </w:rPr>
              <w:t>(0.0322)</w:t>
            </w:r>
          </w:p>
        </w:tc>
      </w:tr>
      <w:tr w:rsidR="00E37508" w14:paraId="3D0886DE" w14:textId="77777777">
        <w:trPr>
          <w:trHeight w:val="270"/>
        </w:trPr>
        <w:tc>
          <w:tcPr>
            <w:tcW w:w="4270" w:type="dxa"/>
          </w:tcPr>
          <w:p w14:paraId="7818024E" w14:textId="77777777" w:rsidR="00E37508" w:rsidRDefault="00000000">
            <w:pPr>
              <w:pStyle w:val="TableParagraph"/>
              <w:ind w:left="119"/>
              <w:jc w:val="left"/>
            </w:pPr>
            <w:r>
              <w:t>(S)Dense</w:t>
            </w:r>
            <w:r>
              <w:rPr>
                <w:spacing w:val="14"/>
              </w:rPr>
              <w:t xml:space="preserve"> </w:t>
            </w:r>
            <w:r>
              <w:t>residential</w:t>
            </w:r>
            <w:r>
              <w:rPr>
                <w:spacing w:val="15"/>
              </w:rPr>
              <w:t xml:space="preserve"> </w:t>
            </w:r>
            <w:r>
              <w:rPr>
                <w:spacing w:val="-2"/>
              </w:rPr>
              <w:t>neighbourhoods</w:t>
            </w:r>
          </w:p>
        </w:tc>
        <w:tc>
          <w:tcPr>
            <w:tcW w:w="1167" w:type="dxa"/>
          </w:tcPr>
          <w:p w14:paraId="4C1D51A9" w14:textId="77777777" w:rsidR="00E37508" w:rsidRDefault="00000000">
            <w:pPr>
              <w:pStyle w:val="TableParagraph"/>
              <w:ind w:left="2" w:right="3"/>
            </w:pPr>
            <w:r>
              <w:rPr>
                <w:spacing w:val="-2"/>
              </w:rPr>
              <w:t>-0.1414***</w:t>
            </w:r>
          </w:p>
        </w:tc>
        <w:tc>
          <w:tcPr>
            <w:tcW w:w="1607" w:type="dxa"/>
          </w:tcPr>
          <w:p w14:paraId="1BD2ACD1" w14:textId="77777777" w:rsidR="00E37508" w:rsidRDefault="00000000">
            <w:pPr>
              <w:pStyle w:val="TableParagraph"/>
            </w:pPr>
            <w:r>
              <w:rPr>
                <w:spacing w:val="-2"/>
              </w:rPr>
              <w:t>-0.0836***</w:t>
            </w:r>
          </w:p>
        </w:tc>
        <w:tc>
          <w:tcPr>
            <w:tcW w:w="1510" w:type="dxa"/>
          </w:tcPr>
          <w:p w14:paraId="7C3CA164" w14:textId="77777777" w:rsidR="00E37508" w:rsidRDefault="00000000">
            <w:pPr>
              <w:pStyle w:val="TableParagraph"/>
            </w:pPr>
            <w:r>
              <w:rPr>
                <w:spacing w:val="-2"/>
              </w:rPr>
              <w:t>-0.0983***</w:t>
            </w:r>
          </w:p>
        </w:tc>
      </w:tr>
      <w:tr w:rsidR="00E37508" w14:paraId="179FB4A1" w14:textId="77777777">
        <w:trPr>
          <w:trHeight w:val="270"/>
        </w:trPr>
        <w:tc>
          <w:tcPr>
            <w:tcW w:w="4270" w:type="dxa"/>
          </w:tcPr>
          <w:p w14:paraId="0B2AD123" w14:textId="77777777" w:rsidR="00E37508" w:rsidRDefault="00E37508">
            <w:pPr>
              <w:pStyle w:val="TableParagraph"/>
              <w:spacing w:line="240" w:lineRule="auto"/>
              <w:jc w:val="left"/>
              <w:rPr>
                <w:rFonts w:ascii="Times New Roman"/>
                <w:sz w:val="20"/>
              </w:rPr>
            </w:pPr>
          </w:p>
        </w:tc>
        <w:tc>
          <w:tcPr>
            <w:tcW w:w="1167" w:type="dxa"/>
          </w:tcPr>
          <w:p w14:paraId="04A5E111" w14:textId="77777777" w:rsidR="00E37508" w:rsidRDefault="00000000">
            <w:pPr>
              <w:pStyle w:val="TableParagraph"/>
              <w:ind w:left="2" w:right="3"/>
            </w:pPr>
            <w:r>
              <w:rPr>
                <w:spacing w:val="-2"/>
              </w:rPr>
              <w:t>(0.0349)</w:t>
            </w:r>
          </w:p>
        </w:tc>
        <w:tc>
          <w:tcPr>
            <w:tcW w:w="1607" w:type="dxa"/>
          </w:tcPr>
          <w:p w14:paraId="6AB8093D" w14:textId="77777777" w:rsidR="00E37508" w:rsidRDefault="00000000">
            <w:pPr>
              <w:pStyle w:val="TableParagraph"/>
            </w:pPr>
            <w:r>
              <w:rPr>
                <w:spacing w:val="-2"/>
              </w:rPr>
              <w:t>(0.0311)</w:t>
            </w:r>
          </w:p>
        </w:tc>
        <w:tc>
          <w:tcPr>
            <w:tcW w:w="1510" w:type="dxa"/>
          </w:tcPr>
          <w:p w14:paraId="31474E9D" w14:textId="77777777" w:rsidR="00E37508" w:rsidRDefault="00000000">
            <w:pPr>
              <w:pStyle w:val="TableParagraph"/>
            </w:pPr>
            <w:r>
              <w:rPr>
                <w:spacing w:val="-2"/>
              </w:rPr>
              <w:t>(0.0322)</w:t>
            </w:r>
          </w:p>
        </w:tc>
      </w:tr>
      <w:tr w:rsidR="00E37508" w14:paraId="36C8EB43" w14:textId="77777777">
        <w:trPr>
          <w:trHeight w:val="270"/>
        </w:trPr>
        <w:tc>
          <w:tcPr>
            <w:tcW w:w="4270" w:type="dxa"/>
          </w:tcPr>
          <w:p w14:paraId="64E144ED" w14:textId="77777777" w:rsidR="00E37508" w:rsidRDefault="00000000">
            <w:pPr>
              <w:pStyle w:val="TableParagraph"/>
              <w:ind w:left="119"/>
              <w:jc w:val="left"/>
            </w:pPr>
            <w:r>
              <w:t>(S)Connected</w:t>
            </w:r>
            <w:r>
              <w:rPr>
                <w:spacing w:val="26"/>
              </w:rPr>
              <w:t xml:space="preserve"> </w:t>
            </w:r>
            <w:r>
              <w:t>residential</w:t>
            </w:r>
            <w:r>
              <w:rPr>
                <w:spacing w:val="26"/>
              </w:rPr>
              <w:t xml:space="preserve"> </w:t>
            </w:r>
            <w:r>
              <w:rPr>
                <w:spacing w:val="-2"/>
              </w:rPr>
              <w:t>neighbourhoods</w:t>
            </w:r>
          </w:p>
        </w:tc>
        <w:tc>
          <w:tcPr>
            <w:tcW w:w="1167" w:type="dxa"/>
          </w:tcPr>
          <w:p w14:paraId="311E1A08" w14:textId="77777777" w:rsidR="00E37508" w:rsidRDefault="00000000">
            <w:pPr>
              <w:pStyle w:val="TableParagraph"/>
              <w:ind w:left="2" w:right="3"/>
            </w:pPr>
            <w:r>
              <w:rPr>
                <w:spacing w:val="-2"/>
              </w:rPr>
              <w:t>-0.1306***</w:t>
            </w:r>
          </w:p>
        </w:tc>
        <w:tc>
          <w:tcPr>
            <w:tcW w:w="1607" w:type="dxa"/>
          </w:tcPr>
          <w:p w14:paraId="6AD967E4" w14:textId="77777777" w:rsidR="00E37508" w:rsidRDefault="00000000">
            <w:pPr>
              <w:pStyle w:val="TableParagraph"/>
            </w:pPr>
            <w:r>
              <w:rPr>
                <w:spacing w:val="-2"/>
              </w:rPr>
              <w:t>-0.0726**</w:t>
            </w:r>
          </w:p>
        </w:tc>
        <w:tc>
          <w:tcPr>
            <w:tcW w:w="1510" w:type="dxa"/>
          </w:tcPr>
          <w:p w14:paraId="31737E81" w14:textId="77777777" w:rsidR="00E37508" w:rsidRDefault="00000000">
            <w:pPr>
              <w:pStyle w:val="TableParagraph"/>
            </w:pPr>
            <w:r>
              <w:rPr>
                <w:spacing w:val="-2"/>
              </w:rPr>
              <w:t>-0.0754**</w:t>
            </w:r>
          </w:p>
        </w:tc>
      </w:tr>
      <w:tr w:rsidR="00E37508" w14:paraId="0D1DC170" w14:textId="77777777">
        <w:trPr>
          <w:trHeight w:val="270"/>
        </w:trPr>
        <w:tc>
          <w:tcPr>
            <w:tcW w:w="4270" w:type="dxa"/>
          </w:tcPr>
          <w:p w14:paraId="54F63F5B" w14:textId="77777777" w:rsidR="00E37508" w:rsidRDefault="00E37508">
            <w:pPr>
              <w:pStyle w:val="TableParagraph"/>
              <w:spacing w:line="240" w:lineRule="auto"/>
              <w:jc w:val="left"/>
              <w:rPr>
                <w:rFonts w:ascii="Times New Roman"/>
                <w:sz w:val="20"/>
              </w:rPr>
            </w:pPr>
          </w:p>
        </w:tc>
        <w:tc>
          <w:tcPr>
            <w:tcW w:w="1167" w:type="dxa"/>
          </w:tcPr>
          <w:p w14:paraId="05E973FB" w14:textId="77777777" w:rsidR="00E37508" w:rsidRDefault="00000000">
            <w:pPr>
              <w:pStyle w:val="TableParagraph"/>
              <w:ind w:left="2" w:right="3"/>
            </w:pPr>
            <w:r>
              <w:rPr>
                <w:spacing w:val="-2"/>
              </w:rPr>
              <w:t>(0.0349)</w:t>
            </w:r>
          </w:p>
        </w:tc>
        <w:tc>
          <w:tcPr>
            <w:tcW w:w="1607" w:type="dxa"/>
          </w:tcPr>
          <w:p w14:paraId="68132991" w14:textId="77777777" w:rsidR="00E37508" w:rsidRDefault="00000000">
            <w:pPr>
              <w:pStyle w:val="TableParagraph"/>
            </w:pPr>
            <w:r>
              <w:rPr>
                <w:spacing w:val="-2"/>
              </w:rPr>
              <w:t>(0.0311)</w:t>
            </w:r>
          </w:p>
        </w:tc>
        <w:tc>
          <w:tcPr>
            <w:tcW w:w="1510" w:type="dxa"/>
          </w:tcPr>
          <w:p w14:paraId="422E8128" w14:textId="77777777" w:rsidR="00E37508" w:rsidRDefault="00000000">
            <w:pPr>
              <w:pStyle w:val="TableParagraph"/>
            </w:pPr>
            <w:r>
              <w:rPr>
                <w:spacing w:val="-2"/>
              </w:rPr>
              <w:t>(0.0323)</w:t>
            </w:r>
          </w:p>
        </w:tc>
      </w:tr>
      <w:tr w:rsidR="00E37508" w14:paraId="40F0B5E4" w14:textId="77777777">
        <w:trPr>
          <w:trHeight w:val="270"/>
        </w:trPr>
        <w:tc>
          <w:tcPr>
            <w:tcW w:w="4270" w:type="dxa"/>
          </w:tcPr>
          <w:p w14:paraId="49929A5D" w14:textId="77777777" w:rsidR="00E37508"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1838AFDD" w14:textId="77777777" w:rsidR="00E37508" w:rsidRDefault="00000000">
            <w:pPr>
              <w:pStyle w:val="TableParagraph"/>
              <w:ind w:left="2" w:right="3"/>
            </w:pPr>
            <w:r>
              <w:rPr>
                <w:spacing w:val="-2"/>
              </w:rPr>
              <w:t>-0.0785**</w:t>
            </w:r>
          </w:p>
        </w:tc>
        <w:tc>
          <w:tcPr>
            <w:tcW w:w="1607" w:type="dxa"/>
          </w:tcPr>
          <w:p w14:paraId="51BF6F1A" w14:textId="77777777" w:rsidR="00E37508" w:rsidRDefault="00000000">
            <w:pPr>
              <w:pStyle w:val="TableParagraph"/>
            </w:pPr>
            <w:r>
              <w:rPr>
                <w:spacing w:val="-2"/>
              </w:rPr>
              <w:t>-0.0127</w:t>
            </w:r>
          </w:p>
        </w:tc>
        <w:tc>
          <w:tcPr>
            <w:tcW w:w="1510" w:type="dxa"/>
          </w:tcPr>
          <w:p w14:paraId="38160CAA" w14:textId="77777777" w:rsidR="00E37508" w:rsidRDefault="00000000">
            <w:pPr>
              <w:pStyle w:val="TableParagraph"/>
            </w:pPr>
            <w:r>
              <w:rPr>
                <w:spacing w:val="-2"/>
              </w:rPr>
              <w:t>-0.0049</w:t>
            </w:r>
          </w:p>
        </w:tc>
      </w:tr>
      <w:tr w:rsidR="00E37508" w14:paraId="1FF53FAF" w14:textId="77777777">
        <w:trPr>
          <w:trHeight w:val="270"/>
        </w:trPr>
        <w:tc>
          <w:tcPr>
            <w:tcW w:w="4270" w:type="dxa"/>
          </w:tcPr>
          <w:p w14:paraId="6D7EC763" w14:textId="77777777" w:rsidR="00E37508" w:rsidRDefault="00E37508">
            <w:pPr>
              <w:pStyle w:val="TableParagraph"/>
              <w:spacing w:line="240" w:lineRule="auto"/>
              <w:jc w:val="left"/>
              <w:rPr>
                <w:rFonts w:ascii="Times New Roman"/>
                <w:sz w:val="20"/>
              </w:rPr>
            </w:pPr>
          </w:p>
        </w:tc>
        <w:tc>
          <w:tcPr>
            <w:tcW w:w="1167" w:type="dxa"/>
          </w:tcPr>
          <w:p w14:paraId="33B41FD2" w14:textId="77777777" w:rsidR="00E37508" w:rsidRDefault="00000000">
            <w:pPr>
              <w:pStyle w:val="TableParagraph"/>
              <w:ind w:left="2" w:right="3"/>
            </w:pPr>
            <w:r>
              <w:rPr>
                <w:spacing w:val="-2"/>
              </w:rPr>
              <w:t>(0.0349)</w:t>
            </w:r>
          </w:p>
        </w:tc>
        <w:tc>
          <w:tcPr>
            <w:tcW w:w="1607" w:type="dxa"/>
          </w:tcPr>
          <w:p w14:paraId="203582B3" w14:textId="77777777" w:rsidR="00E37508" w:rsidRDefault="00000000">
            <w:pPr>
              <w:pStyle w:val="TableParagraph"/>
            </w:pPr>
            <w:r>
              <w:rPr>
                <w:spacing w:val="-2"/>
              </w:rPr>
              <w:t>(0.0312)</w:t>
            </w:r>
          </w:p>
        </w:tc>
        <w:tc>
          <w:tcPr>
            <w:tcW w:w="1510" w:type="dxa"/>
          </w:tcPr>
          <w:p w14:paraId="3FE3C47A" w14:textId="77777777" w:rsidR="00E37508" w:rsidRDefault="00000000">
            <w:pPr>
              <w:pStyle w:val="TableParagraph"/>
            </w:pPr>
            <w:r>
              <w:rPr>
                <w:spacing w:val="-2"/>
              </w:rPr>
              <w:t>(0.0326)</w:t>
            </w:r>
          </w:p>
        </w:tc>
      </w:tr>
      <w:tr w:rsidR="00E37508" w14:paraId="3FCA6D08" w14:textId="77777777">
        <w:trPr>
          <w:trHeight w:val="270"/>
        </w:trPr>
        <w:tc>
          <w:tcPr>
            <w:tcW w:w="4270" w:type="dxa"/>
          </w:tcPr>
          <w:p w14:paraId="1E98DB5E" w14:textId="77777777" w:rsidR="00E37508" w:rsidRDefault="00000000">
            <w:pPr>
              <w:pStyle w:val="TableParagraph"/>
              <w:ind w:left="119"/>
              <w:jc w:val="left"/>
            </w:pPr>
            <w:r>
              <w:t>(S)Disconnected</w:t>
            </w:r>
            <w:r>
              <w:rPr>
                <w:spacing w:val="20"/>
              </w:rPr>
              <w:t xml:space="preserve"> </w:t>
            </w:r>
            <w:r>
              <w:rPr>
                <w:spacing w:val="-2"/>
              </w:rPr>
              <w:t>suburbia</w:t>
            </w:r>
          </w:p>
        </w:tc>
        <w:tc>
          <w:tcPr>
            <w:tcW w:w="1167" w:type="dxa"/>
          </w:tcPr>
          <w:p w14:paraId="692460DD" w14:textId="77777777" w:rsidR="00E37508" w:rsidRDefault="00000000">
            <w:pPr>
              <w:pStyle w:val="TableParagraph"/>
              <w:ind w:left="2" w:right="3"/>
            </w:pPr>
            <w:r>
              <w:rPr>
                <w:spacing w:val="-2"/>
              </w:rPr>
              <w:t>-0.0601*</w:t>
            </w:r>
          </w:p>
        </w:tc>
        <w:tc>
          <w:tcPr>
            <w:tcW w:w="1607" w:type="dxa"/>
          </w:tcPr>
          <w:p w14:paraId="33A4F592" w14:textId="77777777" w:rsidR="00E37508" w:rsidRDefault="00000000">
            <w:pPr>
              <w:pStyle w:val="TableParagraph"/>
            </w:pPr>
            <w:r>
              <w:rPr>
                <w:spacing w:val="-2"/>
              </w:rPr>
              <w:t>-0.0103</w:t>
            </w:r>
          </w:p>
        </w:tc>
        <w:tc>
          <w:tcPr>
            <w:tcW w:w="1510" w:type="dxa"/>
          </w:tcPr>
          <w:p w14:paraId="5A6DC278" w14:textId="77777777" w:rsidR="00E37508" w:rsidRDefault="00000000">
            <w:pPr>
              <w:pStyle w:val="TableParagraph"/>
            </w:pPr>
            <w:r>
              <w:rPr>
                <w:spacing w:val="-2"/>
              </w:rPr>
              <w:t>-0.0019</w:t>
            </w:r>
          </w:p>
        </w:tc>
      </w:tr>
      <w:tr w:rsidR="00E37508" w14:paraId="60383ECF" w14:textId="77777777">
        <w:trPr>
          <w:trHeight w:val="270"/>
        </w:trPr>
        <w:tc>
          <w:tcPr>
            <w:tcW w:w="4270" w:type="dxa"/>
          </w:tcPr>
          <w:p w14:paraId="53C593E9" w14:textId="77777777" w:rsidR="00E37508" w:rsidRDefault="00E37508">
            <w:pPr>
              <w:pStyle w:val="TableParagraph"/>
              <w:spacing w:line="240" w:lineRule="auto"/>
              <w:jc w:val="left"/>
              <w:rPr>
                <w:rFonts w:ascii="Times New Roman"/>
                <w:sz w:val="20"/>
              </w:rPr>
            </w:pPr>
          </w:p>
        </w:tc>
        <w:tc>
          <w:tcPr>
            <w:tcW w:w="1167" w:type="dxa"/>
          </w:tcPr>
          <w:p w14:paraId="5DC840D6" w14:textId="77777777" w:rsidR="00E37508" w:rsidRDefault="00000000">
            <w:pPr>
              <w:pStyle w:val="TableParagraph"/>
              <w:ind w:left="2" w:right="3"/>
            </w:pPr>
            <w:r>
              <w:rPr>
                <w:spacing w:val="-2"/>
              </w:rPr>
              <w:t>(0.0349)</w:t>
            </w:r>
          </w:p>
        </w:tc>
        <w:tc>
          <w:tcPr>
            <w:tcW w:w="1607" w:type="dxa"/>
          </w:tcPr>
          <w:p w14:paraId="666C40DC" w14:textId="77777777" w:rsidR="00E37508" w:rsidRDefault="00000000">
            <w:pPr>
              <w:pStyle w:val="TableParagraph"/>
            </w:pPr>
            <w:r>
              <w:rPr>
                <w:spacing w:val="-2"/>
              </w:rPr>
              <w:t>(0.0311)</w:t>
            </w:r>
          </w:p>
        </w:tc>
        <w:tc>
          <w:tcPr>
            <w:tcW w:w="1510" w:type="dxa"/>
          </w:tcPr>
          <w:p w14:paraId="62012012" w14:textId="77777777" w:rsidR="00E37508" w:rsidRDefault="00000000">
            <w:pPr>
              <w:pStyle w:val="TableParagraph"/>
            </w:pPr>
            <w:r>
              <w:rPr>
                <w:spacing w:val="-2"/>
              </w:rPr>
              <w:t>(0.0324)</w:t>
            </w:r>
          </w:p>
        </w:tc>
      </w:tr>
      <w:tr w:rsidR="00E37508" w14:paraId="0F2691CB" w14:textId="77777777">
        <w:trPr>
          <w:trHeight w:val="270"/>
        </w:trPr>
        <w:tc>
          <w:tcPr>
            <w:tcW w:w="4270" w:type="dxa"/>
          </w:tcPr>
          <w:p w14:paraId="68CE7718" w14:textId="77777777" w:rsidR="00E37508" w:rsidRDefault="00000000">
            <w:pPr>
              <w:pStyle w:val="TableParagraph"/>
              <w:ind w:left="119"/>
              <w:jc w:val="left"/>
            </w:pPr>
            <w:r>
              <w:t>(S)Open</w:t>
            </w:r>
            <w:r>
              <w:rPr>
                <w:spacing w:val="30"/>
              </w:rPr>
              <w:t xml:space="preserve"> </w:t>
            </w:r>
            <w:r>
              <w:rPr>
                <w:spacing w:val="-2"/>
              </w:rPr>
              <w:t>sprawl</w:t>
            </w:r>
          </w:p>
        </w:tc>
        <w:tc>
          <w:tcPr>
            <w:tcW w:w="1167" w:type="dxa"/>
          </w:tcPr>
          <w:p w14:paraId="53BBC323" w14:textId="77777777" w:rsidR="00E37508" w:rsidRDefault="00000000">
            <w:pPr>
              <w:pStyle w:val="TableParagraph"/>
              <w:ind w:left="2" w:right="3"/>
            </w:pPr>
            <w:r>
              <w:rPr>
                <w:spacing w:val="-2"/>
              </w:rPr>
              <w:t>-0.0845**</w:t>
            </w:r>
          </w:p>
        </w:tc>
        <w:tc>
          <w:tcPr>
            <w:tcW w:w="1607" w:type="dxa"/>
          </w:tcPr>
          <w:p w14:paraId="6539F360" w14:textId="77777777" w:rsidR="00E37508" w:rsidRDefault="00000000">
            <w:pPr>
              <w:pStyle w:val="TableParagraph"/>
            </w:pPr>
            <w:r>
              <w:rPr>
                <w:spacing w:val="-2"/>
              </w:rPr>
              <w:t>-0.0995***</w:t>
            </w:r>
          </w:p>
        </w:tc>
        <w:tc>
          <w:tcPr>
            <w:tcW w:w="1510" w:type="dxa"/>
          </w:tcPr>
          <w:p w14:paraId="7B3A85A9" w14:textId="77777777" w:rsidR="00E37508" w:rsidRDefault="00000000">
            <w:pPr>
              <w:pStyle w:val="TableParagraph"/>
            </w:pPr>
            <w:r>
              <w:rPr>
                <w:spacing w:val="-2"/>
              </w:rPr>
              <w:t>-0.1143***</w:t>
            </w:r>
          </w:p>
        </w:tc>
      </w:tr>
      <w:tr w:rsidR="00E37508" w14:paraId="01BFF915" w14:textId="77777777">
        <w:trPr>
          <w:trHeight w:val="270"/>
        </w:trPr>
        <w:tc>
          <w:tcPr>
            <w:tcW w:w="4270" w:type="dxa"/>
          </w:tcPr>
          <w:p w14:paraId="55B3D3B7" w14:textId="77777777" w:rsidR="00E37508" w:rsidRDefault="00E37508">
            <w:pPr>
              <w:pStyle w:val="TableParagraph"/>
              <w:spacing w:line="240" w:lineRule="auto"/>
              <w:jc w:val="left"/>
              <w:rPr>
                <w:rFonts w:ascii="Times New Roman"/>
                <w:sz w:val="20"/>
              </w:rPr>
            </w:pPr>
          </w:p>
        </w:tc>
        <w:tc>
          <w:tcPr>
            <w:tcW w:w="1167" w:type="dxa"/>
          </w:tcPr>
          <w:p w14:paraId="6ECDEB72" w14:textId="77777777" w:rsidR="00E37508" w:rsidRDefault="00000000">
            <w:pPr>
              <w:pStyle w:val="TableParagraph"/>
              <w:ind w:left="2" w:right="3"/>
            </w:pPr>
            <w:r>
              <w:rPr>
                <w:spacing w:val="-2"/>
              </w:rPr>
              <w:t>(0.0349)</w:t>
            </w:r>
          </w:p>
        </w:tc>
        <w:tc>
          <w:tcPr>
            <w:tcW w:w="1607" w:type="dxa"/>
          </w:tcPr>
          <w:p w14:paraId="6CCE57B1" w14:textId="77777777" w:rsidR="00E37508" w:rsidRDefault="00000000">
            <w:pPr>
              <w:pStyle w:val="TableParagraph"/>
            </w:pPr>
            <w:r>
              <w:rPr>
                <w:spacing w:val="-2"/>
              </w:rPr>
              <w:t>(0.0309)</w:t>
            </w:r>
          </w:p>
        </w:tc>
        <w:tc>
          <w:tcPr>
            <w:tcW w:w="1510" w:type="dxa"/>
          </w:tcPr>
          <w:p w14:paraId="43071511" w14:textId="77777777" w:rsidR="00E37508" w:rsidRDefault="00000000">
            <w:pPr>
              <w:pStyle w:val="TableParagraph"/>
            </w:pPr>
            <w:r>
              <w:rPr>
                <w:spacing w:val="-2"/>
              </w:rPr>
              <w:t>(0.0321)</w:t>
            </w:r>
          </w:p>
        </w:tc>
      </w:tr>
      <w:tr w:rsidR="00E37508" w14:paraId="6E25C38A" w14:textId="77777777">
        <w:trPr>
          <w:trHeight w:val="270"/>
        </w:trPr>
        <w:tc>
          <w:tcPr>
            <w:tcW w:w="4270" w:type="dxa"/>
          </w:tcPr>
          <w:p w14:paraId="3CC34E2E" w14:textId="77777777" w:rsidR="00E37508" w:rsidRDefault="00000000">
            <w:pPr>
              <w:pStyle w:val="TableParagraph"/>
              <w:ind w:left="119"/>
              <w:jc w:val="left"/>
            </w:pPr>
            <w:r>
              <w:t>(S)Warehouse</w:t>
            </w:r>
            <w:r>
              <w:rPr>
                <w:spacing w:val="6"/>
              </w:rPr>
              <w:t xml:space="preserve"> </w:t>
            </w:r>
            <w:r>
              <w:t>park</w:t>
            </w:r>
            <w:r>
              <w:rPr>
                <w:spacing w:val="7"/>
              </w:rPr>
              <w:t xml:space="preserve"> </w:t>
            </w:r>
            <w:r>
              <w:rPr>
                <w:spacing w:val="-4"/>
              </w:rPr>
              <w:t>land</w:t>
            </w:r>
          </w:p>
        </w:tc>
        <w:tc>
          <w:tcPr>
            <w:tcW w:w="1167" w:type="dxa"/>
          </w:tcPr>
          <w:p w14:paraId="2B9B135B" w14:textId="77777777" w:rsidR="00E37508" w:rsidRDefault="00000000">
            <w:pPr>
              <w:pStyle w:val="TableParagraph"/>
              <w:ind w:left="2" w:right="3"/>
            </w:pPr>
            <w:r>
              <w:rPr>
                <w:spacing w:val="-2"/>
              </w:rPr>
              <w:t>-0.0857**</w:t>
            </w:r>
          </w:p>
        </w:tc>
        <w:tc>
          <w:tcPr>
            <w:tcW w:w="1607" w:type="dxa"/>
          </w:tcPr>
          <w:p w14:paraId="77424FF7" w14:textId="77777777" w:rsidR="00E37508" w:rsidRDefault="00000000">
            <w:pPr>
              <w:pStyle w:val="TableParagraph"/>
            </w:pPr>
            <w:r>
              <w:rPr>
                <w:spacing w:val="-2"/>
              </w:rPr>
              <w:t>-0.0788**</w:t>
            </w:r>
          </w:p>
        </w:tc>
        <w:tc>
          <w:tcPr>
            <w:tcW w:w="1510" w:type="dxa"/>
          </w:tcPr>
          <w:p w14:paraId="4602A2A1" w14:textId="77777777" w:rsidR="00E37508" w:rsidRDefault="00000000">
            <w:pPr>
              <w:pStyle w:val="TableParagraph"/>
            </w:pPr>
            <w:r>
              <w:rPr>
                <w:spacing w:val="-2"/>
              </w:rPr>
              <w:t>-0.0817**</w:t>
            </w:r>
          </w:p>
        </w:tc>
      </w:tr>
      <w:tr w:rsidR="00E37508" w14:paraId="69ECABBA" w14:textId="77777777">
        <w:trPr>
          <w:trHeight w:val="270"/>
        </w:trPr>
        <w:tc>
          <w:tcPr>
            <w:tcW w:w="4270" w:type="dxa"/>
          </w:tcPr>
          <w:p w14:paraId="39CB8928" w14:textId="77777777" w:rsidR="00E37508" w:rsidRDefault="00E37508">
            <w:pPr>
              <w:pStyle w:val="TableParagraph"/>
              <w:spacing w:line="240" w:lineRule="auto"/>
              <w:jc w:val="left"/>
              <w:rPr>
                <w:rFonts w:ascii="Times New Roman"/>
                <w:sz w:val="20"/>
              </w:rPr>
            </w:pPr>
          </w:p>
        </w:tc>
        <w:tc>
          <w:tcPr>
            <w:tcW w:w="1167" w:type="dxa"/>
          </w:tcPr>
          <w:p w14:paraId="50599F51" w14:textId="77777777" w:rsidR="00E37508" w:rsidRDefault="00000000">
            <w:pPr>
              <w:pStyle w:val="TableParagraph"/>
              <w:ind w:left="2" w:right="3"/>
            </w:pPr>
            <w:r>
              <w:rPr>
                <w:spacing w:val="-2"/>
              </w:rPr>
              <w:t>(0.0349)</w:t>
            </w:r>
          </w:p>
        </w:tc>
        <w:tc>
          <w:tcPr>
            <w:tcW w:w="1607" w:type="dxa"/>
          </w:tcPr>
          <w:p w14:paraId="1941D3D3" w14:textId="77777777" w:rsidR="00E37508" w:rsidRDefault="00000000">
            <w:pPr>
              <w:pStyle w:val="TableParagraph"/>
            </w:pPr>
            <w:r>
              <w:rPr>
                <w:spacing w:val="-2"/>
              </w:rPr>
              <w:t>(0.0309)</w:t>
            </w:r>
          </w:p>
        </w:tc>
        <w:tc>
          <w:tcPr>
            <w:tcW w:w="1510" w:type="dxa"/>
          </w:tcPr>
          <w:p w14:paraId="0D6800A0" w14:textId="77777777" w:rsidR="00E37508" w:rsidRDefault="00000000">
            <w:pPr>
              <w:pStyle w:val="TableParagraph"/>
            </w:pPr>
            <w:r>
              <w:rPr>
                <w:spacing w:val="-2"/>
              </w:rPr>
              <w:t>(0.0320)</w:t>
            </w:r>
          </w:p>
        </w:tc>
      </w:tr>
      <w:tr w:rsidR="00E37508" w14:paraId="43A81BC9" w14:textId="77777777">
        <w:trPr>
          <w:trHeight w:val="270"/>
        </w:trPr>
        <w:tc>
          <w:tcPr>
            <w:tcW w:w="4270" w:type="dxa"/>
          </w:tcPr>
          <w:p w14:paraId="3784E1DA" w14:textId="77777777" w:rsidR="00E37508" w:rsidRDefault="00000000">
            <w:pPr>
              <w:pStyle w:val="TableParagraph"/>
              <w:ind w:left="119"/>
              <w:jc w:val="left"/>
            </w:pPr>
            <w:r>
              <w:t>(S)Urban</w:t>
            </w:r>
            <w:r>
              <w:rPr>
                <w:spacing w:val="18"/>
              </w:rPr>
              <w:t xml:space="preserve"> </w:t>
            </w:r>
            <w:r>
              <w:rPr>
                <w:spacing w:val="-2"/>
              </w:rPr>
              <w:t>buffer</w:t>
            </w:r>
          </w:p>
        </w:tc>
        <w:tc>
          <w:tcPr>
            <w:tcW w:w="1167" w:type="dxa"/>
          </w:tcPr>
          <w:p w14:paraId="7FD93585" w14:textId="77777777" w:rsidR="00E37508" w:rsidRDefault="00000000">
            <w:pPr>
              <w:pStyle w:val="TableParagraph"/>
              <w:ind w:left="2" w:right="3"/>
            </w:pPr>
            <w:r>
              <w:rPr>
                <w:spacing w:val="-2"/>
              </w:rPr>
              <w:t>-0.0828**</w:t>
            </w:r>
          </w:p>
        </w:tc>
        <w:tc>
          <w:tcPr>
            <w:tcW w:w="1607" w:type="dxa"/>
          </w:tcPr>
          <w:p w14:paraId="4AE71A8A" w14:textId="77777777" w:rsidR="00E37508" w:rsidRDefault="00000000">
            <w:pPr>
              <w:pStyle w:val="TableParagraph"/>
            </w:pPr>
            <w:r>
              <w:rPr>
                <w:spacing w:val="-2"/>
              </w:rPr>
              <w:t>-0.1382***</w:t>
            </w:r>
          </w:p>
        </w:tc>
        <w:tc>
          <w:tcPr>
            <w:tcW w:w="1510" w:type="dxa"/>
          </w:tcPr>
          <w:p w14:paraId="1EF1F747" w14:textId="77777777" w:rsidR="00E37508" w:rsidRDefault="00000000">
            <w:pPr>
              <w:pStyle w:val="TableParagraph"/>
            </w:pPr>
            <w:r>
              <w:rPr>
                <w:spacing w:val="-2"/>
              </w:rPr>
              <w:t>-0.1753***</w:t>
            </w:r>
          </w:p>
        </w:tc>
      </w:tr>
      <w:tr w:rsidR="00E37508" w14:paraId="4800BC00" w14:textId="77777777">
        <w:trPr>
          <w:trHeight w:val="270"/>
        </w:trPr>
        <w:tc>
          <w:tcPr>
            <w:tcW w:w="4270" w:type="dxa"/>
          </w:tcPr>
          <w:p w14:paraId="233EC251" w14:textId="77777777" w:rsidR="00E37508" w:rsidRDefault="00E37508">
            <w:pPr>
              <w:pStyle w:val="TableParagraph"/>
              <w:spacing w:line="240" w:lineRule="auto"/>
              <w:jc w:val="left"/>
              <w:rPr>
                <w:rFonts w:ascii="Times New Roman"/>
                <w:sz w:val="20"/>
              </w:rPr>
            </w:pPr>
          </w:p>
        </w:tc>
        <w:tc>
          <w:tcPr>
            <w:tcW w:w="1167" w:type="dxa"/>
          </w:tcPr>
          <w:p w14:paraId="39B15E2A" w14:textId="77777777" w:rsidR="00E37508" w:rsidRDefault="00000000">
            <w:pPr>
              <w:pStyle w:val="TableParagraph"/>
              <w:ind w:left="2" w:right="3"/>
            </w:pPr>
            <w:r>
              <w:rPr>
                <w:spacing w:val="-2"/>
              </w:rPr>
              <w:t>(0.0349)</w:t>
            </w:r>
          </w:p>
        </w:tc>
        <w:tc>
          <w:tcPr>
            <w:tcW w:w="1607" w:type="dxa"/>
          </w:tcPr>
          <w:p w14:paraId="647648B2" w14:textId="77777777" w:rsidR="00E37508" w:rsidRDefault="00000000">
            <w:pPr>
              <w:pStyle w:val="TableParagraph"/>
            </w:pPr>
            <w:r>
              <w:rPr>
                <w:spacing w:val="-2"/>
              </w:rPr>
              <w:t>(0.0311)</w:t>
            </w:r>
          </w:p>
        </w:tc>
        <w:tc>
          <w:tcPr>
            <w:tcW w:w="1510" w:type="dxa"/>
          </w:tcPr>
          <w:p w14:paraId="28CFD3E5" w14:textId="77777777" w:rsidR="00E37508" w:rsidRDefault="00000000">
            <w:pPr>
              <w:pStyle w:val="TableParagraph"/>
            </w:pPr>
            <w:r>
              <w:rPr>
                <w:spacing w:val="-2"/>
              </w:rPr>
              <w:t>(0.0330)</w:t>
            </w:r>
          </w:p>
        </w:tc>
      </w:tr>
      <w:tr w:rsidR="00E37508" w14:paraId="445B6FEB" w14:textId="77777777">
        <w:trPr>
          <w:trHeight w:val="270"/>
        </w:trPr>
        <w:tc>
          <w:tcPr>
            <w:tcW w:w="4270" w:type="dxa"/>
          </w:tcPr>
          <w:p w14:paraId="5F393499" w14:textId="77777777" w:rsidR="00E37508" w:rsidRDefault="00000000">
            <w:pPr>
              <w:pStyle w:val="TableParagraph"/>
              <w:ind w:left="119"/>
              <w:jc w:val="left"/>
            </w:pPr>
            <w:r>
              <w:t>(S)Countryside</w:t>
            </w:r>
            <w:r>
              <w:rPr>
                <w:spacing w:val="52"/>
              </w:rPr>
              <w:t xml:space="preserve"> </w:t>
            </w:r>
            <w:r>
              <w:rPr>
                <w:spacing w:val="-2"/>
              </w:rPr>
              <w:t>agriculture</w:t>
            </w:r>
          </w:p>
        </w:tc>
        <w:tc>
          <w:tcPr>
            <w:tcW w:w="1167" w:type="dxa"/>
          </w:tcPr>
          <w:p w14:paraId="30A3C14D" w14:textId="77777777" w:rsidR="00E37508" w:rsidRDefault="00000000">
            <w:pPr>
              <w:pStyle w:val="TableParagraph"/>
              <w:ind w:left="2" w:right="3"/>
            </w:pPr>
            <w:r>
              <w:rPr>
                <w:spacing w:val="-2"/>
              </w:rPr>
              <w:t>0.2236***</w:t>
            </w:r>
          </w:p>
        </w:tc>
        <w:tc>
          <w:tcPr>
            <w:tcW w:w="1607" w:type="dxa"/>
          </w:tcPr>
          <w:p w14:paraId="153B7A25" w14:textId="77777777" w:rsidR="00E37508" w:rsidRDefault="00000000">
            <w:pPr>
              <w:pStyle w:val="TableParagraph"/>
            </w:pPr>
            <w:r>
              <w:rPr>
                <w:spacing w:val="-2"/>
              </w:rPr>
              <w:t>0.1593***</w:t>
            </w:r>
          </w:p>
        </w:tc>
        <w:tc>
          <w:tcPr>
            <w:tcW w:w="1510" w:type="dxa"/>
          </w:tcPr>
          <w:p w14:paraId="25C9A8BF" w14:textId="77777777" w:rsidR="00E37508" w:rsidRDefault="00000000">
            <w:pPr>
              <w:pStyle w:val="TableParagraph"/>
            </w:pPr>
            <w:r>
              <w:rPr>
                <w:spacing w:val="-2"/>
              </w:rPr>
              <w:t>0.1118***</w:t>
            </w:r>
          </w:p>
        </w:tc>
      </w:tr>
      <w:tr w:rsidR="00E37508" w14:paraId="1791489D" w14:textId="77777777">
        <w:trPr>
          <w:trHeight w:val="270"/>
        </w:trPr>
        <w:tc>
          <w:tcPr>
            <w:tcW w:w="4270" w:type="dxa"/>
          </w:tcPr>
          <w:p w14:paraId="02E15D9F" w14:textId="77777777" w:rsidR="00E37508" w:rsidRDefault="00E37508">
            <w:pPr>
              <w:pStyle w:val="TableParagraph"/>
              <w:spacing w:line="240" w:lineRule="auto"/>
              <w:jc w:val="left"/>
              <w:rPr>
                <w:rFonts w:ascii="Times New Roman"/>
                <w:sz w:val="20"/>
              </w:rPr>
            </w:pPr>
          </w:p>
        </w:tc>
        <w:tc>
          <w:tcPr>
            <w:tcW w:w="1167" w:type="dxa"/>
          </w:tcPr>
          <w:p w14:paraId="1AD148AC" w14:textId="77777777" w:rsidR="00E37508" w:rsidRDefault="00000000">
            <w:pPr>
              <w:pStyle w:val="TableParagraph"/>
              <w:ind w:left="2" w:right="3"/>
            </w:pPr>
            <w:r>
              <w:rPr>
                <w:spacing w:val="-2"/>
              </w:rPr>
              <w:t>(0.0349)</w:t>
            </w:r>
          </w:p>
        </w:tc>
        <w:tc>
          <w:tcPr>
            <w:tcW w:w="1607" w:type="dxa"/>
          </w:tcPr>
          <w:p w14:paraId="69DDB2E5" w14:textId="77777777" w:rsidR="00E37508" w:rsidRDefault="00000000">
            <w:pPr>
              <w:pStyle w:val="TableParagraph"/>
            </w:pPr>
            <w:r>
              <w:rPr>
                <w:spacing w:val="-2"/>
              </w:rPr>
              <w:t>(0.0312)</w:t>
            </w:r>
          </w:p>
        </w:tc>
        <w:tc>
          <w:tcPr>
            <w:tcW w:w="1510" w:type="dxa"/>
          </w:tcPr>
          <w:p w14:paraId="7924E5D0" w14:textId="77777777" w:rsidR="00E37508" w:rsidRDefault="00000000">
            <w:pPr>
              <w:pStyle w:val="TableParagraph"/>
            </w:pPr>
            <w:r>
              <w:rPr>
                <w:spacing w:val="-2"/>
              </w:rPr>
              <w:t>(0.0334)</w:t>
            </w:r>
          </w:p>
        </w:tc>
      </w:tr>
      <w:tr w:rsidR="00E37508" w14:paraId="2CD278A0" w14:textId="77777777">
        <w:trPr>
          <w:trHeight w:val="270"/>
        </w:trPr>
        <w:tc>
          <w:tcPr>
            <w:tcW w:w="4270" w:type="dxa"/>
          </w:tcPr>
          <w:p w14:paraId="3B9B5FAA" w14:textId="77777777" w:rsidR="00E37508" w:rsidRDefault="00000000">
            <w:pPr>
              <w:pStyle w:val="TableParagraph"/>
              <w:ind w:left="119"/>
              <w:jc w:val="left"/>
            </w:pPr>
            <w:r>
              <w:t>(S)Wild</w:t>
            </w:r>
            <w:r>
              <w:rPr>
                <w:spacing w:val="14"/>
              </w:rPr>
              <w:t xml:space="preserve"> </w:t>
            </w:r>
            <w:r>
              <w:rPr>
                <w:spacing w:val="-2"/>
              </w:rPr>
              <w:t>countryside</w:t>
            </w:r>
          </w:p>
        </w:tc>
        <w:tc>
          <w:tcPr>
            <w:tcW w:w="1167" w:type="dxa"/>
          </w:tcPr>
          <w:p w14:paraId="52B1D22D" w14:textId="77777777" w:rsidR="00E37508" w:rsidRDefault="00000000">
            <w:pPr>
              <w:pStyle w:val="TableParagraph"/>
              <w:ind w:left="2" w:right="3"/>
            </w:pPr>
            <w:r>
              <w:rPr>
                <w:spacing w:val="-2"/>
              </w:rPr>
              <w:t>0.3876***</w:t>
            </w:r>
          </w:p>
        </w:tc>
        <w:tc>
          <w:tcPr>
            <w:tcW w:w="1607" w:type="dxa"/>
          </w:tcPr>
          <w:p w14:paraId="0AD8E4E3" w14:textId="77777777" w:rsidR="00E37508" w:rsidRDefault="00000000">
            <w:pPr>
              <w:pStyle w:val="TableParagraph"/>
            </w:pPr>
            <w:r>
              <w:rPr>
                <w:spacing w:val="-2"/>
              </w:rPr>
              <w:t>0.3283***</w:t>
            </w:r>
          </w:p>
        </w:tc>
        <w:tc>
          <w:tcPr>
            <w:tcW w:w="1510" w:type="dxa"/>
          </w:tcPr>
          <w:p w14:paraId="3DD19874" w14:textId="77777777" w:rsidR="00E37508" w:rsidRDefault="00000000">
            <w:pPr>
              <w:pStyle w:val="TableParagraph"/>
            </w:pPr>
            <w:r>
              <w:rPr>
                <w:spacing w:val="-2"/>
              </w:rPr>
              <w:t>0.2925***</w:t>
            </w:r>
          </w:p>
        </w:tc>
      </w:tr>
      <w:tr w:rsidR="00E37508" w14:paraId="01BBDC94" w14:textId="77777777">
        <w:trPr>
          <w:trHeight w:val="324"/>
        </w:trPr>
        <w:tc>
          <w:tcPr>
            <w:tcW w:w="4270" w:type="dxa"/>
            <w:tcBorders>
              <w:bottom w:val="single" w:sz="6" w:space="0" w:color="000000"/>
            </w:tcBorders>
          </w:tcPr>
          <w:p w14:paraId="216A6DD7" w14:textId="77777777" w:rsidR="00E37508" w:rsidRDefault="00E37508">
            <w:pPr>
              <w:pStyle w:val="TableParagraph"/>
              <w:spacing w:line="240" w:lineRule="auto"/>
              <w:jc w:val="left"/>
              <w:rPr>
                <w:rFonts w:ascii="Times New Roman"/>
                <w:sz w:val="20"/>
              </w:rPr>
            </w:pPr>
          </w:p>
        </w:tc>
        <w:tc>
          <w:tcPr>
            <w:tcW w:w="1167" w:type="dxa"/>
            <w:tcBorders>
              <w:bottom w:val="single" w:sz="6" w:space="0" w:color="000000"/>
            </w:tcBorders>
          </w:tcPr>
          <w:p w14:paraId="0B04912C" w14:textId="77777777" w:rsidR="00E37508" w:rsidRDefault="00000000">
            <w:pPr>
              <w:pStyle w:val="TableParagraph"/>
              <w:spacing w:line="256" w:lineRule="exact"/>
              <w:ind w:left="2" w:right="3"/>
            </w:pPr>
            <w:r>
              <w:rPr>
                <w:spacing w:val="-2"/>
              </w:rPr>
              <w:t>(0.0349)</w:t>
            </w:r>
          </w:p>
        </w:tc>
        <w:tc>
          <w:tcPr>
            <w:tcW w:w="1607" w:type="dxa"/>
            <w:tcBorders>
              <w:bottom w:val="single" w:sz="6" w:space="0" w:color="000000"/>
            </w:tcBorders>
          </w:tcPr>
          <w:p w14:paraId="49420413" w14:textId="77777777" w:rsidR="00E37508" w:rsidRDefault="00000000">
            <w:pPr>
              <w:pStyle w:val="TableParagraph"/>
              <w:spacing w:line="256" w:lineRule="exact"/>
            </w:pPr>
            <w:r>
              <w:rPr>
                <w:spacing w:val="-2"/>
              </w:rPr>
              <w:t>(0.0311)</w:t>
            </w:r>
          </w:p>
        </w:tc>
        <w:tc>
          <w:tcPr>
            <w:tcW w:w="1510" w:type="dxa"/>
            <w:tcBorders>
              <w:bottom w:val="single" w:sz="6" w:space="0" w:color="000000"/>
            </w:tcBorders>
          </w:tcPr>
          <w:p w14:paraId="04A3247F" w14:textId="77777777" w:rsidR="00E37508" w:rsidRDefault="00000000">
            <w:pPr>
              <w:pStyle w:val="TableParagraph"/>
              <w:spacing w:line="256" w:lineRule="exact"/>
            </w:pPr>
            <w:r>
              <w:rPr>
                <w:spacing w:val="-2"/>
              </w:rPr>
              <w:t>(0.0330)</w:t>
            </w:r>
          </w:p>
        </w:tc>
      </w:tr>
      <w:tr w:rsidR="00E37508" w14:paraId="760289FF" w14:textId="77777777">
        <w:trPr>
          <w:trHeight w:val="585"/>
        </w:trPr>
        <w:tc>
          <w:tcPr>
            <w:tcW w:w="4270" w:type="dxa"/>
          </w:tcPr>
          <w:p w14:paraId="1F09D556" w14:textId="77777777" w:rsidR="00E37508" w:rsidRDefault="00000000">
            <w:pPr>
              <w:pStyle w:val="TableParagraph"/>
              <w:spacing w:before="52" w:line="172" w:lineRule="auto"/>
              <w:ind w:left="126"/>
              <w:jc w:val="left"/>
              <w:rPr>
                <w:sz w:val="16"/>
              </w:rPr>
            </w:pPr>
            <w:r>
              <w:rPr>
                <w:i/>
                <w:spacing w:val="-5"/>
                <w:position w:val="-7"/>
              </w:rPr>
              <w:t>R</w:t>
            </w:r>
            <w:r>
              <w:rPr>
                <w:spacing w:val="-5"/>
                <w:sz w:val="16"/>
              </w:rPr>
              <w:t>2</w:t>
            </w:r>
          </w:p>
          <w:p w14:paraId="574A073B" w14:textId="77777777" w:rsidR="00E37508" w:rsidRDefault="00000000">
            <w:pPr>
              <w:pStyle w:val="TableParagraph"/>
              <w:spacing w:before="24" w:line="278"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E043BBF" w14:textId="77777777" w:rsidR="00E37508" w:rsidRDefault="00000000">
            <w:pPr>
              <w:pStyle w:val="TableParagraph"/>
              <w:spacing w:before="39" w:line="240" w:lineRule="auto"/>
              <w:ind w:left="282"/>
              <w:jc w:val="left"/>
            </w:pPr>
            <w:r>
              <w:rPr>
                <w:spacing w:val="-2"/>
              </w:rPr>
              <w:t>0.4979</w:t>
            </w:r>
          </w:p>
          <w:p w14:paraId="1374FC03" w14:textId="77777777" w:rsidR="00E37508" w:rsidRDefault="00000000">
            <w:pPr>
              <w:pStyle w:val="TableParagraph"/>
              <w:spacing w:before="13" w:line="255" w:lineRule="exact"/>
              <w:ind w:left="282"/>
              <w:jc w:val="left"/>
            </w:pPr>
            <w:r>
              <w:rPr>
                <w:spacing w:val="-2"/>
              </w:rPr>
              <w:t>0.4857</w:t>
            </w:r>
          </w:p>
        </w:tc>
        <w:tc>
          <w:tcPr>
            <w:tcW w:w="1607" w:type="dxa"/>
          </w:tcPr>
          <w:p w14:paraId="09F4A89B" w14:textId="77777777" w:rsidR="00E37508" w:rsidRDefault="00000000">
            <w:pPr>
              <w:pStyle w:val="TableParagraph"/>
              <w:spacing w:before="39" w:line="240" w:lineRule="auto"/>
              <w:ind w:left="502"/>
              <w:jc w:val="left"/>
            </w:pPr>
            <w:r>
              <w:rPr>
                <w:spacing w:val="-2"/>
              </w:rPr>
              <w:t>0.6087</w:t>
            </w:r>
          </w:p>
          <w:p w14:paraId="09F4E78D" w14:textId="77777777" w:rsidR="00E37508" w:rsidRDefault="00000000">
            <w:pPr>
              <w:pStyle w:val="TableParagraph"/>
              <w:spacing w:before="13" w:line="255" w:lineRule="exact"/>
              <w:ind w:left="502"/>
              <w:jc w:val="left"/>
            </w:pPr>
            <w:r>
              <w:rPr>
                <w:spacing w:val="-2"/>
              </w:rPr>
              <w:t>0.5987</w:t>
            </w:r>
          </w:p>
        </w:tc>
        <w:tc>
          <w:tcPr>
            <w:tcW w:w="1510" w:type="dxa"/>
          </w:tcPr>
          <w:p w14:paraId="1363CA44" w14:textId="77777777" w:rsidR="00E37508" w:rsidRDefault="00000000">
            <w:pPr>
              <w:pStyle w:val="TableParagraph"/>
              <w:spacing w:before="39" w:line="240" w:lineRule="auto"/>
              <w:ind w:left="453"/>
              <w:jc w:val="left"/>
            </w:pPr>
            <w:r>
              <w:rPr>
                <w:spacing w:val="-2"/>
              </w:rPr>
              <w:t>0.5794</w:t>
            </w:r>
          </w:p>
          <w:p w14:paraId="76535576" w14:textId="77777777" w:rsidR="00E37508" w:rsidRDefault="00000000">
            <w:pPr>
              <w:pStyle w:val="TableParagraph"/>
              <w:spacing w:before="13" w:line="255" w:lineRule="exact"/>
              <w:ind w:left="453"/>
              <w:jc w:val="left"/>
            </w:pPr>
            <w:r>
              <w:rPr>
                <w:spacing w:val="-2"/>
              </w:rPr>
              <w:t>0.5686</w:t>
            </w:r>
          </w:p>
        </w:tc>
      </w:tr>
      <w:tr w:rsidR="00E37508" w14:paraId="18B5B274" w14:textId="77777777">
        <w:trPr>
          <w:trHeight w:val="322"/>
        </w:trPr>
        <w:tc>
          <w:tcPr>
            <w:tcW w:w="4270" w:type="dxa"/>
            <w:tcBorders>
              <w:bottom w:val="single" w:sz="8" w:space="0" w:color="000000"/>
            </w:tcBorders>
          </w:tcPr>
          <w:p w14:paraId="5A74FEAF" w14:textId="77777777" w:rsidR="00E37508"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555B73F0" w14:textId="77777777" w:rsidR="00E37508" w:rsidRDefault="00000000">
            <w:pPr>
              <w:pStyle w:val="TableParagraph"/>
              <w:spacing w:line="254" w:lineRule="exact"/>
              <w:ind w:left="2" w:right="3"/>
            </w:pPr>
            <w:r>
              <w:rPr>
                <w:spacing w:val="-5"/>
              </w:rPr>
              <w:t>720</w:t>
            </w:r>
          </w:p>
        </w:tc>
        <w:tc>
          <w:tcPr>
            <w:tcW w:w="1607" w:type="dxa"/>
            <w:tcBorders>
              <w:bottom w:val="single" w:sz="8" w:space="0" w:color="000000"/>
            </w:tcBorders>
          </w:tcPr>
          <w:p w14:paraId="307B9B66" w14:textId="77777777" w:rsidR="00E37508" w:rsidRDefault="00000000">
            <w:pPr>
              <w:pStyle w:val="TableParagraph"/>
              <w:spacing w:line="254" w:lineRule="exact"/>
            </w:pPr>
            <w:r>
              <w:rPr>
                <w:spacing w:val="-5"/>
              </w:rPr>
              <w:t>720</w:t>
            </w:r>
          </w:p>
        </w:tc>
        <w:tc>
          <w:tcPr>
            <w:tcW w:w="1510" w:type="dxa"/>
            <w:tcBorders>
              <w:bottom w:val="single" w:sz="8" w:space="0" w:color="000000"/>
            </w:tcBorders>
          </w:tcPr>
          <w:p w14:paraId="11057066" w14:textId="77777777" w:rsidR="00E37508" w:rsidRDefault="00000000">
            <w:pPr>
              <w:pStyle w:val="TableParagraph"/>
              <w:spacing w:line="254" w:lineRule="exact"/>
            </w:pPr>
            <w:r>
              <w:rPr>
                <w:spacing w:val="-5"/>
              </w:rPr>
              <w:t>720</w:t>
            </w:r>
          </w:p>
        </w:tc>
      </w:tr>
    </w:tbl>
    <w:p w14:paraId="0D8BC4DD" w14:textId="77777777" w:rsidR="00E37508" w:rsidRDefault="00E37508">
      <w:pPr>
        <w:pStyle w:val="BodyText"/>
        <w:spacing w:before="19"/>
        <w:rPr>
          <w:sz w:val="18"/>
        </w:rPr>
      </w:pPr>
    </w:p>
    <w:p w14:paraId="460C1904" w14:textId="77777777" w:rsidR="00E37508" w:rsidRDefault="00000000">
      <w:pPr>
        <w:spacing w:line="247" w:lineRule="auto"/>
        <w:ind w:left="117" w:right="729"/>
        <w:jc w:val="both"/>
        <w:rPr>
          <w:sz w:val="18"/>
        </w:rPr>
      </w:pPr>
      <w:r>
        <w:t>Table 4:</w:t>
      </w:r>
      <w:r>
        <w:rPr>
          <w:spacing w:val="40"/>
        </w:rPr>
        <w:t xml:space="preserve"> </w:t>
      </w:r>
      <w:r>
        <w:rPr>
          <w:sz w:val="18"/>
        </w:rPr>
        <w:t>Regression outputs explaining within-class accuracy.</w:t>
      </w:r>
      <w:r>
        <w:rPr>
          <w:spacing w:val="35"/>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59289A46" w14:textId="77777777" w:rsidR="00E37508" w:rsidRDefault="00E37508">
      <w:pPr>
        <w:spacing w:line="247" w:lineRule="auto"/>
        <w:jc w:val="both"/>
        <w:rPr>
          <w:sz w:val="18"/>
        </w:rPr>
        <w:sectPr w:rsidR="00E37508">
          <w:pgSz w:w="12240" w:h="15840"/>
          <w:pgMar w:top="1120" w:right="680" w:bottom="760" w:left="1300" w:header="0" w:footer="565" w:gutter="0"/>
          <w:cols w:space="720"/>
        </w:sectPr>
      </w:pPr>
    </w:p>
    <w:p w14:paraId="05B357E2" w14:textId="77777777" w:rsidR="00E37508" w:rsidRDefault="00000000">
      <w:pPr>
        <w:spacing w:before="84" w:line="304" w:lineRule="auto"/>
        <w:ind w:left="117" w:right="729"/>
        <w:jc w:val="both"/>
      </w:pPr>
      <w:r>
        <w:rPr>
          <w:i/>
        </w:rPr>
        <w:lastRenderedPageBreak/>
        <w:t>Urbanity</w:t>
      </w:r>
      <w:r>
        <w:rPr>
          <w:i/>
          <w:spacing w:val="-2"/>
        </w:rPr>
        <w:t xml:space="preserve"> </w:t>
      </w:r>
      <w:r>
        <w:t>and</w:t>
      </w:r>
      <w:r>
        <w:rPr>
          <w:spacing w:val="-2"/>
        </w:rPr>
        <w:t xml:space="preserve"> </w:t>
      </w:r>
      <w:r>
        <w:rPr>
          <w:i/>
        </w:rPr>
        <w:t>Dense</w:t>
      </w:r>
      <w:r>
        <w:rPr>
          <w:i/>
          <w:spacing w:val="-5"/>
        </w:rPr>
        <w:t xml:space="preserve"> </w:t>
      </w:r>
      <w:r>
        <w:rPr>
          <w:i/>
        </w:rPr>
        <w:t>urban</w:t>
      </w:r>
      <w:r>
        <w:rPr>
          <w:i/>
          <w:spacing w:val="-5"/>
        </w:rPr>
        <w:t xml:space="preserve"> </w:t>
      </w:r>
      <w:r>
        <w:rPr>
          <w:i/>
        </w:rPr>
        <w:t>neighbourhoods</w:t>
      </w:r>
      <w:r>
        <w:rPr>
          <w:i/>
          <w:spacing w:val="-2"/>
        </w:rPr>
        <w:t xml:space="preserve"> </w:t>
      </w:r>
      <w:r>
        <w:t>show</w:t>
      </w:r>
      <w:r>
        <w:rPr>
          <w:spacing w:val="-3"/>
        </w:rPr>
        <w:t xml:space="preserve"> </w:t>
      </w:r>
      <w:r>
        <w:t>significance</w:t>
      </w:r>
      <w:r>
        <w:rPr>
          <w:spacing w:val="-3"/>
        </w:rPr>
        <w:t xml:space="preserve"> </w:t>
      </w:r>
      <w:r>
        <w:t>when</w:t>
      </w:r>
      <w:r>
        <w:rPr>
          <w:spacing w:val="-3"/>
        </w:rPr>
        <w:t xml:space="preserve"> </w:t>
      </w:r>
      <w:r>
        <w:t>using</w:t>
      </w:r>
      <w:r>
        <w:rPr>
          <w:spacing w:val="-2"/>
        </w:rPr>
        <w:t xml:space="preserve"> </w:t>
      </w:r>
      <w:r>
        <w:t>a</w:t>
      </w:r>
      <w:r>
        <w:rPr>
          <w:spacing w:val="-3"/>
        </w:rPr>
        <w:t xml:space="preserve"> </w:t>
      </w:r>
      <w:r>
        <w:t>distance</w:t>
      </w:r>
      <w:r>
        <w:rPr>
          <w:spacing w:val="-3"/>
        </w:rPr>
        <w:t xml:space="preserve"> </w:t>
      </w:r>
      <w:r>
        <w:t>threshold</w:t>
      </w:r>
      <w:r>
        <w:rPr>
          <w:spacing w:val="-3"/>
        </w:rPr>
        <w:t xml:space="preserve"> </w:t>
      </w:r>
      <w:r>
        <w:t xml:space="preserve">spatial weights, while sparser signature types like </w:t>
      </w:r>
      <w:r>
        <w:rPr>
          <w:i/>
        </w:rPr>
        <w:t xml:space="preserve">Open Sprawl </w:t>
      </w:r>
      <w:r>
        <w:t xml:space="preserve">and </w:t>
      </w:r>
      <w:r>
        <w:rPr>
          <w:i/>
        </w:rPr>
        <w:t xml:space="preserve">Urban Buffer </w:t>
      </w:r>
      <w:r>
        <w:t>show significance when using a union of weights.</w:t>
      </w:r>
    </w:p>
    <w:p w14:paraId="4C3F3485" w14:textId="77777777" w:rsidR="00E37508" w:rsidRDefault="00E37508">
      <w:pPr>
        <w:pStyle w:val="BodyText"/>
        <w:spacing w:before="70"/>
      </w:pPr>
    </w:p>
    <w:p w14:paraId="2FCEADBB" w14:textId="77777777" w:rsidR="00E37508" w:rsidRDefault="00000000">
      <w:pPr>
        <w:pStyle w:val="Heading1"/>
        <w:numPr>
          <w:ilvl w:val="0"/>
          <w:numId w:val="2"/>
        </w:numPr>
        <w:tabs>
          <w:tab w:val="left" w:pos="415"/>
        </w:tabs>
        <w:ind w:left="415" w:hanging="298"/>
        <w:rPr>
          <w:rFonts w:ascii="Calibri"/>
        </w:rPr>
      </w:pPr>
      <w:bookmarkStart w:id="279" w:name="4_Discussion_and_conclusion"/>
      <w:bookmarkStart w:id="280" w:name="_bookmark21"/>
      <w:bookmarkEnd w:id="279"/>
      <w:bookmarkEnd w:id="280"/>
      <w:r>
        <w:t>Discussion and</w:t>
      </w:r>
      <w:r>
        <w:rPr>
          <w:spacing w:val="1"/>
        </w:rPr>
        <w:t xml:space="preserve"> </w:t>
      </w:r>
      <w:r>
        <w:rPr>
          <w:spacing w:val="-2"/>
        </w:rPr>
        <w:t>conclusion</w:t>
      </w:r>
    </w:p>
    <w:p w14:paraId="26EBA97D" w14:textId="37F5339A" w:rsidR="00E37508" w:rsidRDefault="00000000">
      <w:pPr>
        <w:pStyle w:val="BodyText"/>
        <w:spacing w:before="283" w:line="304" w:lineRule="auto"/>
        <w:ind w:left="117" w:right="729"/>
        <w:jc w:val="both"/>
      </w:pPr>
      <w:r>
        <w:t>The</w:t>
      </w:r>
      <w:r>
        <w:rPr>
          <w:spacing w:val="40"/>
        </w:rPr>
        <w:t xml:space="preserve"> </w:t>
      </w:r>
      <w:r>
        <w:t>results</w:t>
      </w:r>
      <w:r>
        <w:rPr>
          <w:spacing w:val="40"/>
        </w:rPr>
        <w:t xml:space="preserve"> </w:t>
      </w:r>
      <w:r>
        <w:t>can</w:t>
      </w:r>
      <w:r>
        <w:rPr>
          <w:spacing w:val="40"/>
        </w:rPr>
        <w:t xml:space="preserve"> </w:t>
      </w:r>
      <w:r>
        <w:t>be</w:t>
      </w:r>
      <w:r>
        <w:rPr>
          <w:spacing w:val="40"/>
        </w:rPr>
        <w:t xml:space="preserve"> </w:t>
      </w:r>
      <w:r>
        <w:t>summarised</w:t>
      </w:r>
      <w:r>
        <w:rPr>
          <w:spacing w:val="40"/>
        </w:rPr>
        <w:t xml:space="preserve"> </w:t>
      </w:r>
      <w:r>
        <w:t>in</w:t>
      </w:r>
      <w:r>
        <w:rPr>
          <w:spacing w:val="40"/>
        </w:rPr>
        <w:t xml:space="preserve"> </w:t>
      </w:r>
      <w:r>
        <w:t>four</w:t>
      </w:r>
      <w:r>
        <w:rPr>
          <w:spacing w:val="40"/>
        </w:rPr>
        <w:t xml:space="preserve"> </w:t>
      </w:r>
      <w:r>
        <w:t>dimensions.</w:t>
      </w:r>
      <w:r>
        <w:rPr>
          <w:spacing w:val="80"/>
          <w:w w:val="150"/>
        </w:rPr>
        <w:t xml:space="preserve"> </w:t>
      </w:r>
      <w:r>
        <w:t>The</w:t>
      </w:r>
      <w:r>
        <w:rPr>
          <w:spacing w:val="40"/>
        </w:rPr>
        <w:t xml:space="preserve"> </w:t>
      </w:r>
      <w:r>
        <w:t>first</w:t>
      </w:r>
      <w:r>
        <w:rPr>
          <w:spacing w:val="40"/>
        </w:rPr>
        <w:t xml:space="preserve"> </w:t>
      </w:r>
      <w:r>
        <w:t>dimension</w:t>
      </w:r>
      <w:r>
        <w:rPr>
          <w:spacing w:val="40"/>
        </w:rPr>
        <w:t xml:space="preserve"> </w:t>
      </w:r>
      <w:r>
        <w:t>tested</w:t>
      </w:r>
      <w:r>
        <w:rPr>
          <w:spacing w:val="40"/>
        </w:rPr>
        <w:t xml:space="preserve"> </w:t>
      </w:r>
      <w:r>
        <w:t>is</w:t>
      </w:r>
      <w:r>
        <w:rPr>
          <w:spacing w:val="40"/>
        </w:rPr>
        <w:t xml:space="preserve"> </w:t>
      </w:r>
      <w:r>
        <w:t>the</w:t>
      </w:r>
      <w:r>
        <w:rPr>
          <w:spacing w:val="40"/>
        </w:rPr>
        <w:t xml:space="preserve"> </w:t>
      </w:r>
      <w:r>
        <w:t>way</w:t>
      </w:r>
      <w:r>
        <w:rPr>
          <w:spacing w:val="40"/>
        </w:rPr>
        <w:t xml:space="preserve"> </w:t>
      </w:r>
      <w:r>
        <w:t>of chip</w:t>
      </w:r>
      <w:r>
        <w:rPr>
          <w:spacing w:val="28"/>
        </w:rPr>
        <w:t xml:space="preserve"> </w:t>
      </w:r>
      <w:r>
        <w:t>sampling</w:t>
      </w:r>
      <w:r>
        <w:rPr>
          <w:spacing w:val="28"/>
        </w:rPr>
        <w:t xml:space="preserve"> </w:t>
      </w:r>
      <w:r>
        <w:t>and</w:t>
      </w:r>
      <w:r>
        <w:rPr>
          <w:spacing w:val="28"/>
        </w:rPr>
        <w:t xml:space="preserve"> </w:t>
      </w:r>
      <w:r>
        <w:t>related</w:t>
      </w:r>
      <w:r>
        <w:rPr>
          <w:spacing w:val="28"/>
        </w:rPr>
        <w:t xml:space="preserve"> </w:t>
      </w:r>
      <w:r>
        <w:t>CNN</w:t>
      </w:r>
      <w:r>
        <w:rPr>
          <w:spacing w:val="28"/>
        </w:rPr>
        <w:t xml:space="preserve"> </w:t>
      </w:r>
      <w:r>
        <w:t>architecture.</w:t>
      </w:r>
      <w:r>
        <w:rPr>
          <w:spacing w:val="40"/>
        </w:rPr>
        <w:t xml:space="preserve"> </w:t>
      </w:r>
      <w:r>
        <w:t>It</w:t>
      </w:r>
      <w:r>
        <w:rPr>
          <w:spacing w:val="28"/>
        </w:rPr>
        <w:t xml:space="preserve"> </w:t>
      </w:r>
      <w:r>
        <w:t>seems</w:t>
      </w:r>
      <w:r>
        <w:rPr>
          <w:spacing w:val="28"/>
        </w:rPr>
        <w:t xml:space="preserve"> </w:t>
      </w:r>
      <w:r>
        <w:t>clear</w:t>
      </w:r>
      <w:r>
        <w:rPr>
          <w:spacing w:val="28"/>
        </w:rPr>
        <w:t xml:space="preserve"> </w:t>
      </w:r>
      <w:r>
        <w:t>that</w:t>
      </w:r>
      <w:r>
        <w:rPr>
          <w:spacing w:val="28"/>
        </w:rPr>
        <w:t xml:space="preserve"> </w:t>
      </w:r>
      <w:r>
        <w:t>the</w:t>
      </w:r>
      <w:r>
        <w:rPr>
          <w:spacing w:val="28"/>
        </w:rPr>
        <w:t xml:space="preserve"> </w:t>
      </w:r>
      <w:r>
        <w:t>baseline</w:t>
      </w:r>
      <w:r>
        <w:rPr>
          <w:spacing w:val="28"/>
        </w:rPr>
        <w:t xml:space="preserve"> </w:t>
      </w:r>
      <w:r>
        <w:t>image</w:t>
      </w:r>
      <w:r>
        <w:rPr>
          <w:spacing w:val="28"/>
        </w:rPr>
        <w:t xml:space="preserve"> </w:t>
      </w:r>
      <w:r>
        <w:t>classification is limited.</w:t>
      </w:r>
      <w:r>
        <w:rPr>
          <w:spacing w:val="40"/>
        </w:rPr>
        <w:t xml:space="preserve"> </w:t>
      </w:r>
      <w:r>
        <w:t xml:space="preserve">However, the sliding approach does not come with significant performance benefits compared to multi-output regression, which shall be preferred in a use case like signature </w:t>
      </w:r>
      <w:del w:id="281" w:author="Fleischmann Martin" w:date="2024-06-24T11:15:00Z">
        <w:r>
          <w:delText>detec- tion</w:delText>
        </w:r>
      </w:del>
      <w:ins w:id="282" w:author="Fleischmann Martin" w:date="2024-06-24T11:15:00Z">
        <w:r>
          <w:t>dete</w:t>
        </w:r>
        <w:r w:rsidR="008668A6">
          <w:t>c</w:t>
        </w:r>
        <w:r>
          <w:t>tion</w:t>
        </w:r>
      </w:ins>
      <w:r>
        <w:t>.</w:t>
      </w:r>
      <w:r>
        <w:rPr>
          <w:spacing w:val="40"/>
        </w:rPr>
        <w:t xml:space="preserve"> </w:t>
      </w:r>
      <w:r>
        <w:t>Multi-output regression seems to be better due to its ability to implicitly capture co-location. While BIC and SIC-based models have no information on the geographical relationship between neighbouring signature types, MOR directly captures these as chips often cross multiple signature types.</w:t>
      </w:r>
      <w:r>
        <w:rPr>
          <w:spacing w:val="40"/>
        </w:rPr>
        <w:t xml:space="preserve"> </w:t>
      </w:r>
      <w:r>
        <w:t>This behaviour is unique to geographical problems.</w:t>
      </w:r>
      <w:r>
        <w:rPr>
          <w:spacing w:val="40"/>
        </w:rPr>
        <w:t xml:space="preserve"> </w:t>
      </w:r>
      <w:r>
        <w:t>Aspatial image classification tasks are</w:t>
      </w:r>
      <w:r>
        <w:rPr>
          <w:spacing w:val="40"/>
        </w:rPr>
        <w:t xml:space="preserve"> </w:t>
      </w:r>
      <w:r>
        <w:t xml:space="preserve">not able to encode </w:t>
      </w:r>
      <w:r>
        <w:rPr>
          <w:i/>
        </w:rPr>
        <w:t xml:space="preserve">distance </w:t>
      </w:r>
      <w:r>
        <w:t>between two types in this way. Still, sliding significantly improves the performance when considering the global Macro F1 score and within-class accuracy, making it a viable</w:t>
      </w:r>
      <w:r>
        <w:rPr>
          <w:spacing w:val="39"/>
        </w:rPr>
        <w:t xml:space="preserve"> </w:t>
      </w:r>
      <w:r>
        <w:t>option</w:t>
      </w:r>
      <w:r>
        <w:rPr>
          <w:spacing w:val="39"/>
        </w:rPr>
        <w:t xml:space="preserve"> </w:t>
      </w:r>
      <w:r>
        <w:t>if</w:t>
      </w:r>
      <w:r>
        <w:rPr>
          <w:spacing w:val="39"/>
        </w:rPr>
        <w:t xml:space="preserve"> </w:t>
      </w:r>
      <w:r>
        <w:t>we</w:t>
      </w:r>
      <w:r>
        <w:rPr>
          <w:spacing w:val="39"/>
        </w:rPr>
        <w:t xml:space="preserve"> </w:t>
      </w:r>
      <w:r>
        <w:t>want</w:t>
      </w:r>
      <w:r>
        <w:rPr>
          <w:spacing w:val="39"/>
        </w:rPr>
        <w:t xml:space="preserve"> </w:t>
      </w:r>
      <w:r>
        <w:t>to</w:t>
      </w:r>
      <w:r>
        <w:rPr>
          <w:spacing w:val="39"/>
        </w:rPr>
        <w:t xml:space="preserve"> </w:t>
      </w:r>
      <w:r>
        <w:t>stick</w:t>
      </w:r>
      <w:r>
        <w:rPr>
          <w:spacing w:val="39"/>
        </w:rPr>
        <w:t xml:space="preserve"> </w:t>
      </w:r>
      <w:r>
        <w:t>to</w:t>
      </w:r>
      <w:r>
        <w:rPr>
          <w:spacing w:val="39"/>
        </w:rPr>
        <w:t xml:space="preserve"> </w:t>
      </w:r>
      <w:r>
        <w:t>the</w:t>
      </w:r>
      <w:r>
        <w:rPr>
          <w:spacing w:val="39"/>
        </w:rPr>
        <w:t xml:space="preserve"> </w:t>
      </w:r>
      <w:r>
        <w:t>traditional</w:t>
      </w:r>
      <w:r>
        <w:rPr>
          <w:spacing w:val="39"/>
        </w:rPr>
        <w:t xml:space="preserve"> </w:t>
      </w:r>
      <w:r>
        <w:t>image</w:t>
      </w:r>
      <w:r>
        <w:rPr>
          <w:spacing w:val="39"/>
        </w:rPr>
        <w:t xml:space="preserve"> </w:t>
      </w:r>
      <w:r>
        <w:t>classification</w:t>
      </w:r>
      <w:r>
        <w:rPr>
          <w:spacing w:val="39"/>
        </w:rPr>
        <w:t xml:space="preserve"> </w:t>
      </w:r>
      <w:r>
        <w:t>approach.</w:t>
      </w:r>
    </w:p>
    <w:p w14:paraId="39D1EFFC" w14:textId="77777777" w:rsidR="00E37508" w:rsidRDefault="00000000">
      <w:pPr>
        <w:pStyle w:val="BodyText"/>
        <w:spacing w:before="13" w:line="304" w:lineRule="auto"/>
        <w:ind w:left="117" w:right="729" w:firstLine="283"/>
        <w:jc w:val="both"/>
      </w:pPr>
      <w:r>
        <w:t>The second dimension is the chip size.</w:t>
      </w:r>
      <w:r>
        <w:rPr>
          <w:spacing w:val="40"/>
        </w:rPr>
        <w:t xml:space="preserve"> </w:t>
      </w:r>
      <w:r>
        <w:t>Except for Join Counts statistics, we see a positive relationship between model performance and the extent our chips cover.</w:t>
      </w:r>
      <w:r>
        <w:rPr>
          <w:spacing w:val="40"/>
        </w:rPr>
        <w:t xml:space="preserve"> </w:t>
      </w:r>
      <w:r>
        <w:t>This is an expected outcome as the larger the chip is, the more information it contains.</w:t>
      </w:r>
      <w:r>
        <w:rPr>
          <w:spacing w:val="40"/>
        </w:rPr>
        <w:t xml:space="preserve"> </w:t>
      </w:r>
      <w:r>
        <w:t xml:space="preserve">However, we cannot blindly follow </w:t>
      </w:r>
      <w:r>
        <w:rPr>
          <w:i/>
        </w:rPr>
        <w:t xml:space="preserve">larger is better </w:t>
      </w:r>
      <w:r>
        <w:t>logic as signature types are composed of granular geometries, and we see a sampling</w:t>
      </w:r>
      <w:r>
        <w:rPr>
          <w:spacing w:val="40"/>
        </w:rPr>
        <w:t xml:space="preserve"> </w:t>
      </w:r>
      <w:r>
        <w:t>issue</w:t>
      </w:r>
      <w:r>
        <w:rPr>
          <w:spacing w:val="40"/>
        </w:rPr>
        <w:t xml:space="preserve"> </w:t>
      </w:r>
      <w:r>
        <w:t>when</w:t>
      </w:r>
      <w:r>
        <w:rPr>
          <w:spacing w:val="40"/>
        </w:rPr>
        <w:t xml:space="preserve"> </w:t>
      </w:r>
      <w:r>
        <w:t>the</w:t>
      </w:r>
      <w:r>
        <w:rPr>
          <w:spacing w:val="40"/>
        </w:rPr>
        <w:t xml:space="preserve"> </w:t>
      </w:r>
      <w:r>
        <w:t>chip</w:t>
      </w:r>
      <w:r>
        <w:rPr>
          <w:spacing w:val="40"/>
        </w:rPr>
        <w:t xml:space="preserve"> </w:t>
      </w:r>
      <w:r>
        <w:t>size</w:t>
      </w:r>
      <w:r>
        <w:rPr>
          <w:spacing w:val="40"/>
        </w:rPr>
        <w:t xml:space="preserve"> </w:t>
      </w:r>
      <w:r>
        <w:t>grows.</w:t>
      </w:r>
      <w:r>
        <w:rPr>
          <w:spacing w:val="80"/>
        </w:rPr>
        <w:t xml:space="preserve"> </w:t>
      </w:r>
      <w:r>
        <w:t>While</w:t>
      </w:r>
      <w:r>
        <w:rPr>
          <w:spacing w:val="40"/>
        </w:rPr>
        <w:t xml:space="preserve"> </w:t>
      </w:r>
      <w:r>
        <w:t>that</w:t>
      </w:r>
      <w:r>
        <w:rPr>
          <w:spacing w:val="40"/>
        </w:rPr>
        <w:t xml:space="preserve"> </w:t>
      </w:r>
      <w:r>
        <w:t>can</w:t>
      </w:r>
      <w:r>
        <w:rPr>
          <w:spacing w:val="40"/>
        </w:rPr>
        <w:t xml:space="preserve"> </w:t>
      </w:r>
      <w:r>
        <w:t>be</w:t>
      </w:r>
      <w:r>
        <w:rPr>
          <w:spacing w:val="40"/>
        </w:rPr>
        <w:t xml:space="preserve"> </w:t>
      </w:r>
      <w:r>
        <w:t>partially</w:t>
      </w:r>
      <w:r>
        <w:rPr>
          <w:spacing w:val="40"/>
        </w:rPr>
        <w:t xml:space="preserve"> </w:t>
      </w:r>
      <w:r>
        <w:t>mitigated</w:t>
      </w:r>
      <w:r>
        <w:rPr>
          <w:spacing w:val="40"/>
        </w:rPr>
        <w:t xml:space="preserve"> </w:t>
      </w:r>
      <w:r>
        <w:t>by</w:t>
      </w:r>
      <w:r>
        <w:rPr>
          <w:spacing w:val="40"/>
        </w:rPr>
        <w:t xml:space="preserve"> </w:t>
      </w:r>
      <w:r>
        <w:t>using</w:t>
      </w:r>
      <w:r>
        <w:rPr>
          <w:spacing w:val="40"/>
        </w:rPr>
        <w:t xml:space="preserve"> </w:t>
      </w:r>
      <w:r>
        <w:t>MOR for single-class prediction, it needs to be considered in model architecture.</w:t>
      </w:r>
      <w:r>
        <w:rPr>
          <w:spacing w:val="40"/>
        </w:rPr>
        <w:t xml:space="preserve"> </w:t>
      </w:r>
      <w:r>
        <w:t>The results do not suggest</w:t>
      </w:r>
      <w:r>
        <w:rPr>
          <w:spacing w:val="24"/>
        </w:rPr>
        <w:t xml:space="preserve"> </w:t>
      </w:r>
      <w:r>
        <w:t>that</w:t>
      </w:r>
      <w:r>
        <w:rPr>
          <w:spacing w:val="24"/>
        </w:rPr>
        <w:t xml:space="preserve"> </w:t>
      </w:r>
      <w:r>
        <w:t>one</w:t>
      </w:r>
      <w:r>
        <w:rPr>
          <w:spacing w:val="24"/>
        </w:rPr>
        <w:t xml:space="preserve"> </w:t>
      </w:r>
      <w:r>
        <w:t>of</w:t>
      </w:r>
      <w:r>
        <w:rPr>
          <w:spacing w:val="24"/>
        </w:rPr>
        <w:t xml:space="preserve"> </w:t>
      </w:r>
      <w:r>
        <w:t>the</w:t>
      </w:r>
      <w:r>
        <w:rPr>
          <w:spacing w:val="24"/>
        </w:rPr>
        <w:t xml:space="preserve"> </w:t>
      </w:r>
      <w:r>
        <w:t>options</w:t>
      </w:r>
      <w:r>
        <w:rPr>
          <w:spacing w:val="24"/>
        </w:rPr>
        <w:t xml:space="preserve"> </w:t>
      </w:r>
      <w:r>
        <w:t>is</w:t>
      </w:r>
      <w:r>
        <w:rPr>
          <w:spacing w:val="24"/>
        </w:rPr>
        <w:t xml:space="preserve"> </w:t>
      </w:r>
      <w:r>
        <w:t>the</w:t>
      </w:r>
      <w:r>
        <w:rPr>
          <w:spacing w:val="24"/>
        </w:rPr>
        <w:t xml:space="preserve"> </w:t>
      </w:r>
      <w:r>
        <w:rPr>
          <w:i/>
        </w:rPr>
        <w:t>sweet</w:t>
      </w:r>
      <w:r>
        <w:rPr>
          <w:i/>
          <w:spacing w:val="21"/>
        </w:rPr>
        <w:t xml:space="preserve"> </w:t>
      </w:r>
      <w:r>
        <w:rPr>
          <w:i/>
        </w:rPr>
        <w:t>spot</w:t>
      </w:r>
      <w:r>
        <w:rPr>
          <w:i/>
          <w:spacing w:val="24"/>
        </w:rPr>
        <w:t xml:space="preserve"> </w:t>
      </w:r>
      <w:r>
        <w:t>of</w:t>
      </w:r>
      <w:r>
        <w:rPr>
          <w:spacing w:val="24"/>
        </w:rPr>
        <w:t xml:space="preserve"> </w:t>
      </w:r>
      <w:r>
        <w:t>the</w:t>
      </w:r>
      <w:r>
        <w:rPr>
          <w:spacing w:val="24"/>
        </w:rPr>
        <w:t xml:space="preserve"> </w:t>
      </w:r>
      <w:r>
        <w:t>balance</w:t>
      </w:r>
      <w:r>
        <w:rPr>
          <w:spacing w:val="24"/>
        </w:rPr>
        <w:t xml:space="preserve"> </w:t>
      </w:r>
      <w:r>
        <w:t>between</w:t>
      </w:r>
      <w:r>
        <w:rPr>
          <w:spacing w:val="24"/>
        </w:rPr>
        <w:t xml:space="preserve"> </w:t>
      </w:r>
      <w:r>
        <w:t>sample</w:t>
      </w:r>
      <w:r>
        <w:rPr>
          <w:spacing w:val="24"/>
        </w:rPr>
        <w:t xml:space="preserve"> </w:t>
      </w:r>
      <w:r>
        <w:t>size</w:t>
      </w:r>
      <w:r>
        <w:rPr>
          <w:spacing w:val="24"/>
        </w:rPr>
        <w:t xml:space="preserve"> </w:t>
      </w:r>
      <w:r>
        <w:t>and</w:t>
      </w:r>
      <w:r>
        <w:rPr>
          <w:spacing w:val="24"/>
        </w:rPr>
        <w:t xml:space="preserve"> </w:t>
      </w:r>
      <w:r>
        <w:t>amount of within-a-chip data.</w:t>
      </w:r>
    </w:p>
    <w:p w14:paraId="45F06CA4" w14:textId="77777777" w:rsidR="00E37508" w:rsidRDefault="00000000">
      <w:pPr>
        <w:pStyle w:val="BodyText"/>
        <w:spacing w:before="9" w:line="304" w:lineRule="auto"/>
        <w:ind w:left="117" w:right="729" w:firstLine="283"/>
        <w:jc w:val="both"/>
      </w:pPr>
      <w:r>
        <w:rPr>
          <w:w w:val="105"/>
        </w:rPr>
        <w:t>Another dimension looks at the value of modelling on top of probabilities coming from neural networks.</w:t>
      </w:r>
      <w:r>
        <w:rPr>
          <w:spacing w:val="30"/>
          <w:w w:val="105"/>
        </w:rPr>
        <w:t xml:space="preserve"> </w:t>
      </w:r>
      <w:r>
        <w:rPr>
          <w:w w:val="105"/>
        </w:rPr>
        <w:t>The results indicate that there is value in the modelling step as the maximum probability option, used as a default if no modelling is employed, tends to underperform both logit models and histogram-based gradient boosted classifiers.</w:t>
      </w:r>
      <w:r>
        <w:rPr>
          <w:spacing w:val="40"/>
          <w:w w:val="105"/>
        </w:rPr>
        <w:t xml:space="preserve"> </w:t>
      </w:r>
      <w:r>
        <w:rPr>
          <w:w w:val="105"/>
        </w:rPr>
        <w:t>While the difference between logit and HGBC is not always significant, some results suggest that the non-linear nature of HGBC provides better performance than linear logit models.</w:t>
      </w:r>
      <w:r>
        <w:rPr>
          <w:spacing w:val="30"/>
          <w:w w:val="105"/>
        </w:rPr>
        <w:t xml:space="preserve"> </w:t>
      </w:r>
      <w:r>
        <w:rPr>
          <w:w w:val="105"/>
        </w:rPr>
        <w:t>The last dimension focuses on the inclusion</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spatial</w:t>
      </w:r>
      <w:r>
        <w:rPr>
          <w:spacing w:val="-7"/>
          <w:w w:val="105"/>
        </w:rPr>
        <w:t xml:space="preserve"> </w:t>
      </w:r>
      <w:r>
        <w:rPr>
          <w:w w:val="105"/>
        </w:rPr>
        <w:t>lag</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modelling</w:t>
      </w:r>
      <w:r>
        <w:rPr>
          <w:spacing w:val="-7"/>
          <w:w w:val="105"/>
        </w:rPr>
        <w:t xml:space="preserve"> </w:t>
      </w:r>
      <w:r>
        <w:rPr>
          <w:w w:val="105"/>
        </w:rPr>
        <w:t>step</w:t>
      </w:r>
      <w:r>
        <w:rPr>
          <w:spacing w:val="-7"/>
          <w:w w:val="105"/>
        </w:rPr>
        <w:t xml:space="preserve"> </w:t>
      </w:r>
      <w:r>
        <w:rPr>
          <w:w w:val="105"/>
        </w:rPr>
        <w:t>as</w:t>
      </w:r>
      <w:r>
        <w:rPr>
          <w:spacing w:val="-7"/>
          <w:w w:val="105"/>
        </w:rPr>
        <w:t xml:space="preserve"> </w:t>
      </w:r>
      <w:r>
        <w:rPr>
          <w:w w:val="105"/>
        </w:rPr>
        <w:t>a</w:t>
      </w:r>
      <w:r>
        <w:rPr>
          <w:spacing w:val="-7"/>
          <w:w w:val="105"/>
        </w:rPr>
        <w:t xml:space="preserve"> </w:t>
      </w:r>
      <w:r>
        <w:rPr>
          <w:w w:val="105"/>
        </w:rPr>
        <w:t>geographically-explicit</w:t>
      </w:r>
      <w:r>
        <w:rPr>
          <w:spacing w:val="-7"/>
          <w:w w:val="105"/>
        </w:rPr>
        <w:t xml:space="preserve"> </w:t>
      </w:r>
      <w:r>
        <w:rPr>
          <w:w w:val="105"/>
        </w:rPr>
        <w:t>method</w:t>
      </w:r>
      <w:r>
        <w:rPr>
          <w:spacing w:val="-7"/>
          <w:w w:val="105"/>
        </w:rPr>
        <w:t xml:space="preserve"> </w:t>
      </w:r>
      <w:r>
        <w:rPr>
          <w:w w:val="105"/>
        </w:rPr>
        <w:t>of</w:t>
      </w:r>
      <w:r>
        <w:rPr>
          <w:spacing w:val="-7"/>
          <w:w w:val="105"/>
        </w:rPr>
        <w:t xml:space="preserve"> </w:t>
      </w:r>
      <w:r>
        <w:rPr>
          <w:w w:val="105"/>
        </w:rPr>
        <w:t>capturing the context of each chip.</w:t>
      </w:r>
      <w:r>
        <w:rPr>
          <w:spacing w:val="39"/>
          <w:w w:val="105"/>
        </w:rPr>
        <w:t xml:space="preserve"> </w:t>
      </w:r>
      <w:r>
        <w:rPr>
          <w:w w:val="105"/>
        </w:rPr>
        <w:t>This has one of the most consistent effects on performance indicating the models that exclude spatial lag have worse results than those that include it.</w:t>
      </w:r>
      <w:r>
        <w:rPr>
          <w:spacing w:val="30"/>
          <w:w w:val="105"/>
        </w:rPr>
        <w:t xml:space="preserve"> </w:t>
      </w:r>
      <w:r>
        <w:rPr>
          <w:w w:val="105"/>
        </w:rPr>
        <w:t>Yet again, this step</w:t>
      </w:r>
      <w:r>
        <w:rPr>
          <w:spacing w:val="-12"/>
          <w:w w:val="105"/>
        </w:rPr>
        <w:t xml:space="preserve"> </w:t>
      </w:r>
      <w:r>
        <w:rPr>
          <w:w w:val="105"/>
        </w:rPr>
        <w:t>would</w:t>
      </w:r>
      <w:r>
        <w:rPr>
          <w:spacing w:val="-12"/>
          <w:w w:val="105"/>
        </w:rPr>
        <w:t xml:space="preserve"> </w:t>
      </w:r>
      <w:r>
        <w:rPr>
          <w:w w:val="105"/>
        </w:rPr>
        <w:t>not</w:t>
      </w:r>
      <w:r>
        <w:rPr>
          <w:spacing w:val="-12"/>
          <w:w w:val="105"/>
        </w:rPr>
        <w:t xml:space="preserve"> </w:t>
      </w:r>
      <w:r>
        <w:rPr>
          <w:w w:val="105"/>
        </w:rPr>
        <w:t>be</w:t>
      </w:r>
      <w:r>
        <w:rPr>
          <w:spacing w:val="-12"/>
          <w:w w:val="105"/>
        </w:rPr>
        <w:t xml:space="preserve"> </w:t>
      </w:r>
      <w:r>
        <w:rPr>
          <w:w w:val="105"/>
        </w:rPr>
        <w:t>possible</w:t>
      </w:r>
      <w:r>
        <w:rPr>
          <w:spacing w:val="-12"/>
          <w:w w:val="105"/>
        </w:rPr>
        <w:t xml:space="preserve"> </w:t>
      </w:r>
      <w:r>
        <w:rPr>
          <w:w w:val="105"/>
        </w:rPr>
        <w:t>in</w:t>
      </w:r>
      <w:r>
        <w:rPr>
          <w:spacing w:val="-12"/>
          <w:w w:val="105"/>
        </w:rPr>
        <w:t xml:space="preserve"> </w:t>
      </w:r>
      <w:r>
        <w:rPr>
          <w:w w:val="105"/>
        </w:rPr>
        <w:t>an</w:t>
      </w:r>
      <w:r>
        <w:rPr>
          <w:spacing w:val="-12"/>
          <w:w w:val="105"/>
        </w:rPr>
        <w:t xml:space="preserve"> </w:t>
      </w:r>
      <w:r>
        <w:rPr>
          <w:w w:val="105"/>
        </w:rPr>
        <w:t>aspatial</w:t>
      </w:r>
      <w:r>
        <w:rPr>
          <w:spacing w:val="-12"/>
          <w:w w:val="105"/>
        </w:rPr>
        <w:t xml:space="preserve"> </w:t>
      </w:r>
      <w:r>
        <w:rPr>
          <w:w w:val="105"/>
        </w:rPr>
        <w:t>image</w:t>
      </w:r>
      <w:r>
        <w:rPr>
          <w:spacing w:val="-12"/>
          <w:w w:val="105"/>
        </w:rPr>
        <w:t xml:space="preserve"> </w:t>
      </w:r>
      <w:r>
        <w:rPr>
          <w:w w:val="105"/>
        </w:rPr>
        <w:t>classification</w:t>
      </w:r>
      <w:r>
        <w:rPr>
          <w:spacing w:val="-12"/>
          <w:w w:val="105"/>
        </w:rPr>
        <w:t xml:space="preserve"> </w:t>
      </w:r>
      <w:r>
        <w:rPr>
          <w:w w:val="105"/>
        </w:rPr>
        <w:t>context</w:t>
      </w:r>
      <w:r>
        <w:rPr>
          <w:spacing w:val="-12"/>
          <w:w w:val="105"/>
        </w:rPr>
        <w:t xml:space="preserve"> </w:t>
      </w:r>
      <w:r>
        <w:rPr>
          <w:w w:val="105"/>
        </w:rPr>
        <w:t>where</w:t>
      </w:r>
      <w:r>
        <w:rPr>
          <w:spacing w:val="-12"/>
          <w:w w:val="105"/>
        </w:rPr>
        <w:t xml:space="preserve"> </w:t>
      </w:r>
      <w:r>
        <w:rPr>
          <w:w w:val="105"/>
        </w:rPr>
        <w:t>two</w:t>
      </w:r>
      <w:r>
        <w:rPr>
          <w:spacing w:val="-12"/>
          <w:w w:val="105"/>
        </w:rPr>
        <w:t xml:space="preserve"> </w:t>
      </w:r>
      <w:r>
        <w:rPr>
          <w:w w:val="105"/>
        </w:rPr>
        <w:t>samples</w:t>
      </w:r>
      <w:r>
        <w:rPr>
          <w:spacing w:val="-12"/>
          <w:w w:val="105"/>
        </w:rPr>
        <w:t xml:space="preserve"> </w:t>
      </w:r>
      <w:r>
        <w:rPr>
          <w:w w:val="105"/>
        </w:rPr>
        <w:t>have</w:t>
      </w:r>
      <w:r>
        <w:rPr>
          <w:spacing w:val="-12"/>
          <w:w w:val="105"/>
        </w:rPr>
        <w:t xml:space="preserve"> </w:t>
      </w:r>
      <w:r>
        <w:rPr>
          <w:w w:val="105"/>
        </w:rPr>
        <w:t>no “spatial”</w:t>
      </w:r>
      <w:r>
        <w:rPr>
          <w:spacing w:val="-5"/>
          <w:w w:val="105"/>
        </w:rPr>
        <w:t xml:space="preserve"> </w:t>
      </w:r>
      <w:r>
        <w:rPr>
          <w:w w:val="105"/>
        </w:rPr>
        <w:t>distance</w:t>
      </w:r>
      <w:r>
        <w:rPr>
          <w:spacing w:val="-4"/>
          <w:w w:val="105"/>
        </w:rPr>
        <w:t xml:space="preserve"> </w:t>
      </w:r>
      <w:r>
        <w:rPr>
          <w:w w:val="105"/>
        </w:rPr>
        <w:t>from</w:t>
      </w:r>
      <w:r>
        <w:rPr>
          <w:spacing w:val="-5"/>
          <w:w w:val="105"/>
        </w:rPr>
        <w:t xml:space="preserve"> </w:t>
      </w:r>
      <w:r>
        <w:rPr>
          <w:w w:val="105"/>
        </w:rPr>
        <w:t>each</w:t>
      </w:r>
      <w:r>
        <w:rPr>
          <w:spacing w:val="-5"/>
          <w:w w:val="105"/>
        </w:rPr>
        <w:t xml:space="preserve"> </w:t>
      </w:r>
      <w:r>
        <w:rPr>
          <w:w w:val="105"/>
        </w:rPr>
        <w:t>other</w:t>
      </w:r>
      <w:r>
        <w:rPr>
          <w:spacing w:val="-4"/>
          <w:w w:val="105"/>
        </w:rPr>
        <w:t xml:space="preserve"> </w:t>
      </w:r>
      <w:r>
        <w:rPr>
          <w:w w:val="105"/>
        </w:rPr>
        <w:t>hence</w:t>
      </w:r>
      <w:r>
        <w:rPr>
          <w:spacing w:val="-5"/>
          <w:w w:val="105"/>
        </w:rPr>
        <w:t xml:space="preserve"> </w:t>
      </w:r>
      <w:r>
        <w:rPr>
          <w:w w:val="105"/>
        </w:rPr>
        <w:t>no</w:t>
      </w:r>
      <w:r>
        <w:rPr>
          <w:spacing w:val="-5"/>
          <w:w w:val="105"/>
        </w:rPr>
        <w:t xml:space="preserve"> </w:t>
      </w:r>
      <w:r>
        <w:rPr>
          <w:w w:val="105"/>
        </w:rPr>
        <w:t>spatial</w:t>
      </w:r>
      <w:r>
        <w:rPr>
          <w:spacing w:val="-4"/>
          <w:w w:val="105"/>
        </w:rPr>
        <w:t xml:space="preserve"> </w:t>
      </w:r>
      <w:r>
        <w:rPr>
          <w:w w:val="105"/>
        </w:rPr>
        <w:t>weights</w:t>
      </w:r>
      <w:r>
        <w:rPr>
          <w:spacing w:val="-5"/>
          <w:w w:val="105"/>
        </w:rPr>
        <w:t xml:space="preserve"> </w:t>
      </w:r>
      <w:r>
        <w:rPr>
          <w:w w:val="105"/>
        </w:rPr>
        <w:t>matrix</w:t>
      </w:r>
      <w:r>
        <w:rPr>
          <w:spacing w:val="-5"/>
          <w:w w:val="105"/>
        </w:rPr>
        <w:t xml:space="preserve"> </w:t>
      </w:r>
      <w:r>
        <w:rPr>
          <w:w w:val="105"/>
        </w:rPr>
        <w:t>can</w:t>
      </w:r>
      <w:r>
        <w:rPr>
          <w:spacing w:val="-4"/>
          <w:w w:val="105"/>
        </w:rPr>
        <w:t xml:space="preserve"> </w:t>
      </w:r>
      <w:r>
        <w:rPr>
          <w:w w:val="105"/>
        </w:rPr>
        <w:t>be</w:t>
      </w:r>
      <w:r>
        <w:rPr>
          <w:spacing w:val="-5"/>
          <w:w w:val="105"/>
        </w:rPr>
        <w:t xml:space="preserve"> </w:t>
      </w:r>
      <w:r>
        <w:rPr>
          <w:w w:val="105"/>
        </w:rPr>
        <w:t>created. This</w:t>
      </w:r>
      <w:r>
        <w:rPr>
          <w:spacing w:val="-5"/>
          <w:w w:val="105"/>
        </w:rPr>
        <w:t xml:space="preserve"> </w:t>
      </w:r>
      <w:r>
        <w:rPr>
          <w:w w:val="105"/>
        </w:rPr>
        <w:t>is</w:t>
      </w:r>
      <w:r>
        <w:rPr>
          <w:spacing w:val="-4"/>
          <w:w w:val="105"/>
        </w:rPr>
        <w:t xml:space="preserve"> </w:t>
      </w:r>
      <w:r>
        <w:rPr>
          <w:w w:val="105"/>
        </w:rPr>
        <w:t>a</w:t>
      </w:r>
      <w:r>
        <w:rPr>
          <w:spacing w:val="-5"/>
          <w:w w:val="105"/>
        </w:rPr>
        <w:t xml:space="preserve"> </w:t>
      </w:r>
      <w:r>
        <w:rPr>
          <w:w w:val="105"/>
        </w:rPr>
        <w:t>clear evidence</w:t>
      </w:r>
      <w:r>
        <w:rPr>
          <w:spacing w:val="-2"/>
          <w:w w:val="105"/>
        </w:rPr>
        <w:t xml:space="preserve"> </w:t>
      </w:r>
      <w:r>
        <w:rPr>
          <w:w w:val="105"/>
        </w:rPr>
        <w:t>of</w:t>
      </w:r>
      <w:r>
        <w:rPr>
          <w:spacing w:val="-2"/>
          <w:w w:val="105"/>
        </w:rPr>
        <w:t xml:space="preserve"> </w:t>
      </w:r>
      <w:r>
        <w:rPr>
          <w:w w:val="105"/>
        </w:rPr>
        <w:t>the</w:t>
      </w:r>
      <w:r>
        <w:rPr>
          <w:spacing w:val="-2"/>
          <w:w w:val="105"/>
        </w:rPr>
        <w:t xml:space="preserve"> </w:t>
      </w:r>
      <w:r>
        <w:rPr>
          <w:w w:val="105"/>
        </w:rPr>
        <w:t>value</w:t>
      </w:r>
      <w:r>
        <w:rPr>
          <w:spacing w:val="-2"/>
          <w:w w:val="105"/>
        </w:rPr>
        <w:t xml:space="preserve"> </w:t>
      </w:r>
      <w:r>
        <w:rPr>
          <w:w w:val="105"/>
        </w:rPr>
        <w:t>of</w:t>
      </w:r>
      <w:r>
        <w:rPr>
          <w:spacing w:val="-2"/>
          <w:w w:val="105"/>
        </w:rPr>
        <w:t xml:space="preserve"> </w:t>
      </w:r>
      <w:r>
        <w:rPr>
          <w:w w:val="105"/>
        </w:rPr>
        <w:t>explicitly</w:t>
      </w:r>
      <w:r>
        <w:rPr>
          <w:spacing w:val="-2"/>
          <w:w w:val="105"/>
        </w:rPr>
        <w:t xml:space="preserve"> </w:t>
      </w:r>
      <w:r>
        <w:rPr>
          <w:w w:val="105"/>
        </w:rPr>
        <w:t>spatial</w:t>
      </w:r>
      <w:r>
        <w:rPr>
          <w:spacing w:val="-2"/>
          <w:w w:val="105"/>
        </w:rPr>
        <w:t xml:space="preserve"> </w:t>
      </w:r>
      <w:r>
        <w:rPr>
          <w:w w:val="105"/>
        </w:rPr>
        <w:t>modelling</w:t>
      </w:r>
      <w:r>
        <w:rPr>
          <w:spacing w:val="-2"/>
          <w:w w:val="105"/>
        </w:rPr>
        <w:t xml:space="preserve"> </w:t>
      </w:r>
      <w:r>
        <w:rPr>
          <w:w w:val="105"/>
        </w:rPr>
        <w:t>in</w:t>
      </w:r>
      <w:r>
        <w:rPr>
          <w:spacing w:val="-2"/>
          <w:w w:val="105"/>
        </w:rPr>
        <w:t xml:space="preserve"> </w:t>
      </w:r>
      <w:r>
        <w:rPr>
          <w:w w:val="105"/>
        </w:rPr>
        <w:t>this</w:t>
      </w:r>
      <w:r>
        <w:rPr>
          <w:spacing w:val="-2"/>
          <w:w w:val="105"/>
        </w:rPr>
        <w:t xml:space="preserve"> </w:t>
      </w:r>
      <w:r>
        <w:rPr>
          <w:w w:val="105"/>
        </w:rPr>
        <w:t>context,</w:t>
      </w:r>
      <w:r>
        <w:rPr>
          <w:spacing w:val="-2"/>
          <w:w w:val="105"/>
        </w:rPr>
        <w:t xml:space="preserve"> </w:t>
      </w:r>
      <w:r>
        <w:rPr>
          <w:w w:val="105"/>
        </w:rPr>
        <w:t>and</w:t>
      </w:r>
      <w:r>
        <w:rPr>
          <w:spacing w:val="-2"/>
          <w:w w:val="105"/>
        </w:rPr>
        <w:t xml:space="preserve"> </w:t>
      </w:r>
      <w:r>
        <w:rPr>
          <w:w w:val="105"/>
        </w:rPr>
        <w:t>we</w:t>
      </w:r>
      <w:r>
        <w:rPr>
          <w:spacing w:val="-2"/>
          <w:w w:val="105"/>
        </w:rPr>
        <w:t xml:space="preserve"> </w:t>
      </w:r>
      <w:r>
        <w:rPr>
          <w:w w:val="105"/>
        </w:rPr>
        <w:t>can</w:t>
      </w:r>
      <w:r>
        <w:rPr>
          <w:spacing w:val="-2"/>
          <w:w w:val="105"/>
        </w:rPr>
        <w:t xml:space="preserve"> </w:t>
      </w:r>
      <w:r>
        <w:rPr>
          <w:w w:val="105"/>
        </w:rPr>
        <w:t>only</w:t>
      </w:r>
      <w:r>
        <w:rPr>
          <w:spacing w:val="-2"/>
          <w:w w:val="105"/>
        </w:rPr>
        <w:t xml:space="preserve"> </w:t>
      </w:r>
      <w:r>
        <w:rPr>
          <w:w w:val="105"/>
        </w:rPr>
        <w:t>recommend wider</w:t>
      </w:r>
      <w:r>
        <w:rPr>
          <w:spacing w:val="-4"/>
          <w:w w:val="105"/>
        </w:rPr>
        <w:t xml:space="preserve"> </w:t>
      </w:r>
      <w:r>
        <w:rPr>
          <w:w w:val="105"/>
        </w:rPr>
        <w:t>adoption</w:t>
      </w:r>
      <w:r>
        <w:rPr>
          <w:spacing w:val="-4"/>
          <w:w w:val="105"/>
        </w:rPr>
        <w:t xml:space="preserve"> </w:t>
      </w:r>
      <w:r>
        <w:rPr>
          <w:w w:val="105"/>
        </w:rPr>
        <w:t>of</w:t>
      </w:r>
      <w:r>
        <w:rPr>
          <w:spacing w:val="-4"/>
          <w:w w:val="105"/>
        </w:rPr>
        <w:t xml:space="preserve"> </w:t>
      </w:r>
      <w:r>
        <w:rPr>
          <w:w w:val="105"/>
        </w:rPr>
        <w:t>such</w:t>
      </w:r>
      <w:r>
        <w:rPr>
          <w:spacing w:val="-4"/>
          <w:w w:val="105"/>
        </w:rPr>
        <w:t xml:space="preserve"> </w:t>
      </w:r>
      <w:r>
        <w:rPr>
          <w:w w:val="105"/>
        </w:rPr>
        <w:t>methods. Combining</w:t>
      </w:r>
      <w:r>
        <w:rPr>
          <w:spacing w:val="-4"/>
          <w:w w:val="105"/>
        </w:rPr>
        <w:t xml:space="preserve"> </w:t>
      </w:r>
      <w:r>
        <w:rPr>
          <w:w w:val="105"/>
        </w:rPr>
        <w:t>all</w:t>
      </w:r>
      <w:r>
        <w:rPr>
          <w:spacing w:val="-4"/>
          <w:w w:val="105"/>
        </w:rPr>
        <w:t xml:space="preserve"> </w:t>
      </w:r>
      <w:r>
        <w:rPr>
          <w:w w:val="105"/>
        </w:rPr>
        <w:t>the</w:t>
      </w:r>
      <w:r>
        <w:rPr>
          <w:spacing w:val="-4"/>
          <w:w w:val="105"/>
        </w:rPr>
        <w:t xml:space="preserve"> </w:t>
      </w:r>
      <w:r>
        <w:rPr>
          <w:w w:val="105"/>
        </w:rPr>
        <w:t>dimensions,</w:t>
      </w:r>
      <w:r>
        <w:rPr>
          <w:spacing w:val="-3"/>
          <w:w w:val="105"/>
        </w:rPr>
        <w:t xml:space="preserve"> </w:t>
      </w:r>
      <w:r>
        <w:rPr>
          <w:w w:val="105"/>
        </w:rPr>
        <w:t>we</w:t>
      </w:r>
      <w:r>
        <w:rPr>
          <w:spacing w:val="-4"/>
          <w:w w:val="105"/>
        </w:rPr>
        <w:t xml:space="preserve"> </w:t>
      </w:r>
      <w:r>
        <w:rPr>
          <w:w w:val="105"/>
        </w:rPr>
        <w:t>can</w:t>
      </w:r>
      <w:r>
        <w:rPr>
          <w:spacing w:val="-4"/>
          <w:w w:val="105"/>
        </w:rPr>
        <w:t xml:space="preserve"> </w:t>
      </w:r>
      <w:r>
        <w:rPr>
          <w:w w:val="105"/>
        </w:rPr>
        <w:t>assume</w:t>
      </w:r>
      <w:r>
        <w:rPr>
          <w:spacing w:val="-4"/>
          <w:w w:val="105"/>
        </w:rPr>
        <w:t xml:space="preserve"> </w:t>
      </w:r>
      <w:r>
        <w:rPr>
          <w:w w:val="105"/>
        </w:rPr>
        <w:t>that</w:t>
      </w:r>
      <w:r>
        <w:rPr>
          <w:spacing w:val="-4"/>
          <w:w w:val="105"/>
        </w:rPr>
        <w:t xml:space="preserve"> </w:t>
      </w:r>
      <w:r>
        <w:rPr>
          <w:w w:val="105"/>
        </w:rPr>
        <w:t>the</w:t>
      </w:r>
      <w:r>
        <w:rPr>
          <w:spacing w:val="-4"/>
          <w:w w:val="105"/>
        </w:rPr>
        <w:t xml:space="preserve"> </w:t>
      </w:r>
      <w:r>
        <w:rPr>
          <w:w w:val="105"/>
        </w:rPr>
        <w:t>optimal model</w:t>
      </w:r>
      <w:r>
        <w:rPr>
          <w:spacing w:val="-8"/>
          <w:w w:val="105"/>
        </w:rPr>
        <w:t xml:space="preserve"> </w:t>
      </w:r>
      <w:r>
        <w:rPr>
          <w:w w:val="105"/>
        </w:rPr>
        <w:t>for</w:t>
      </w:r>
      <w:r>
        <w:rPr>
          <w:spacing w:val="-8"/>
          <w:w w:val="105"/>
        </w:rPr>
        <w:t xml:space="preserve"> </w:t>
      </w:r>
      <w:r>
        <w:rPr>
          <w:w w:val="105"/>
        </w:rPr>
        <w:t>the</w:t>
      </w:r>
      <w:r>
        <w:rPr>
          <w:spacing w:val="-8"/>
          <w:w w:val="105"/>
        </w:rPr>
        <w:t xml:space="preserve"> </w:t>
      </w:r>
      <w:r>
        <w:rPr>
          <w:w w:val="105"/>
        </w:rPr>
        <w:t>detection</w:t>
      </w:r>
      <w:r>
        <w:rPr>
          <w:spacing w:val="-8"/>
          <w:w w:val="105"/>
        </w:rPr>
        <w:t xml:space="preserve"> </w:t>
      </w:r>
      <w:r>
        <w:rPr>
          <w:w w:val="105"/>
        </w:rPr>
        <w:t>of</w:t>
      </w:r>
      <w:r>
        <w:rPr>
          <w:spacing w:val="-8"/>
          <w:w w:val="105"/>
        </w:rPr>
        <w:t xml:space="preserve"> </w:t>
      </w:r>
      <w:r>
        <w:rPr>
          <w:w w:val="105"/>
        </w:rPr>
        <w:t>spatial</w:t>
      </w:r>
      <w:r>
        <w:rPr>
          <w:spacing w:val="-8"/>
          <w:w w:val="105"/>
        </w:rPr>
        <w:t xml:space="preserve"> </w:t>
      </w:r>
      <w:r>
        <w:rPr>
          <w:w w:val="105"/>
        </w:rPr>
        <w:t>signatures</w:t>
      </w:r>
      <w:r>
        <w:rPr>
          <w:spacing w:val="-8"/>
          <w:w w:val="105"/>
        </w:rPr>
        <w:t xml:space="preserve"> </w:t>
      </w:r>
      <w:r>
        <w:rPr>
          <w:w w:val="105"/>
        </w:rPr>
        <w:t>from</w:t>
      </w:r>
      <w:r>
        <w:rPr>
          <w:spacing w:val="-8"/>
          <w:w w:val="105"/>
        </w:rPr>
        <w:t xml:space="preserve"> </w:t>
      </w:r>
      <w:r>
        <w:rPr>
          <w:w w:val="105"/>
        </w:rPr>
        <w:t>Sentinel</w:t>
      </w:r>
      <w:r>
        <w:rPr>
          <w:spacing w:val="-8"/>
          <w:w w:val="105"/>
        </w:rPr>
        <w:t xml:space="preserve"> </w:t>
      </w:r>
      <w:r>
        <w:rPr>
          <w:w w:val="105"/>
        </w:rPr>
        <w:t>2</w:t>
      </w:r>
      <w:r>
        <w:rPr>
          <w:spacing w:val="-8"/>
          <w:w w:val="105"/>
        </w:rPr>
        <w:t xml:space="preserve"> </w:t>
      </w:r>
      <w:r>
        <w:rPr>
          <w:w w:val="105"/>
        </w:rPr>
        <w:t>satellite</w:t>
      </w:r>
      <w:r>
        <w:rPr>
          <w:spacing w:val="-8"/>
          <w:w w:val="105"/>
        </w:rPr>
        <w:t xml:space="preserve"> </w:t>
      </w:r>
      <w:r>
        <w:rPr>
          <w:w w:val="105"/>
        </w:rPr>
        <w:t>imagery</w:t>
      </w:r>
      <w:r>
        <w:rPr>
          <w:spacing w:val="-8"/>
          <w:w w:val="105"/>
        </w:rPr>
        <w:t xml:space="preserve"> </w:t>
      </w:r>
      <w:r>
        <w:rPr>
          <w:w w:val="105"/>
        </w:rPr>
        <w:t>should</w:t>
      </w:r>
      <w:r>
        <w:rPr>
          <w:spacing w:val="-8"/>
          <w:w w:val="105"/>
        </w:rPr>
        <w:t xml:space="preserve"> </w:t>
      </w:r>
      <w:r>
        <w:rPr>
          <w:w w:val="105"/>
        </w:rPr>
        <w:t>define</w:t>
      </w:r>
      <w:r>
        <w:rPr>
          <w:spacing w:val="-8"/>
          <w:w w:val="105"/>
        </w:rPr>
        <w:t xml:space="preserve"> </w:t>
      </w:r>
      <w:r>
        <w:rPr>
          <w:w w:val="105"/>
        </w:rPr>
        <w:t>CNN for the multi-output regression problem based on larger chip size and passing the output to non-linear probability modelling with a spatial lag component.</w:t>
      </w:r>
    </w:p>
    <w:p w14:paraId="33849E1B" w14:textId="77777777" w:rsidR="00E37508" w:rsidRDefault="00E37508">
      <w:pPr>
        <w:spacing w:line="304" w:lineRule="auto"/>
        <w:jc w:val="both"/>
        <w:sectPr w:rsidR="00E37508">
          <w:pgSz w:w="12240" w:h="15840"/>
          <w:pgMar w:top="1060" w:right="680" w:bottom="760" w:left="1300" w:header="0" w:footer="565" w:gutter="0"/>
          <w:cols w:space="720"/>
        </w:sectPr>
      </w:pPr>
    </w:p>
    <w:p w14:paraId="01B23313" w14:textId="77777777" w:rsidR="00E37508" w:rsidRDefault="00E37508">
      <w:pPr>
        <w:pStyle w:val="BodyText"/>
        <w:spacing w:before="8"/>
        <w:rPr>
          <w:sz w:val="2"/>
        </w:rPr>
      </w:pPr>
    </w:p>
    <w:p w14:paraId="2C5E1B66" w14:textId="77777777" w:rsidR="00E37508" w:rsidRDefault="00000000">
      <w:pPr>
        <w:pStyle w:val="BodyText"/>
        <w:spacing w:line="20" w:lineRule="exact"/>
        <w:ind w:left="117"/>
        <w:rPr>
          <w:sz w:val="2"/>
        </w:rPr>
      </w:pPr>
      <w:r>
        <w:rPr>
          <w:noProof/>
          <w:sz w:val="2"/>
        </w:rPr>
        <mc:AlternateContent>
          <mc:Choice Requires="wpg">
            <w:drawing>
              <wp:inline distT="0" distB="0" distL="0" distR="0" wp14:anchorId="5C9B539A" wp14:editId="4DE31CE0">
                <wp:extent cx="5674360" cy="11430"/>
                <wp:effectExtent l="9525" t="0" r="2539" b="7620"/>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4360" cy="11430"/>
                          <a:chOff x="0" y="0"/>
                          <a:chExt cx="5674360" cy="11430"/>
                        </a:xfrm>
                      </wpg:grpSpPr>
                      <wps:wsp>
                        <wps:cNvPr id="167" name="Graphic 167"/>
                        <wps:cNvSpPr/>
                        <wps:spPr>
                          <a:xfrm>
                            <a:off x="0" y="5543"/>
                            <a:ext cx="5674360" cy="1270"/>
                          </a:xfrm>
                          <a:custGeom>
                            <a:avLst/>
                            <a:gdLst/>
                            <a:ahLst/>
                            <a:cxnLst/>
                            <a:rect l="l" t="t" r="r" b="b"/>
                            <a:pathLst>
                              <a:path w="5674360">
                                <a:moveTo>
                                  <a:pt x="0" y="0"/>
                                </a:moveTo>
                                <a:lnTo>
                                  <a:pt x="5673763"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CEAF07" id="Group 166" o:spid="_x0000_s1026" style="width:446.8pt;height:.9pt;mso-position-horizontal-relative:char;mso-position-vertical-relative:line" coordsize="5674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">
                <v:shape id="Graphic 167" o:spid="_x0000_s1027" style="position:absolute;top:55;width:56743;height:13;visibility:visible;mso-wrap-style:square;v-text-anchor:top" coordsize="567436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" path="m,l5673763,e" filled="f" strokeweight=".30797mm">
                  <v:path arrowok="t"/>
                </v:shape>
                <w10:anchorlock/>
              </v:group>
            </w:pict>
          </mc:Fallback>
        </mc:AlternateContent>
      </w:r>
    </w:p>
    <w:p w14:paraId="314DD413" w14:textId="77777777" w:rsidR="00E37508" w:rsidRDefault="00000000">
      <w:pPr>
        <w:tabs>
          <w:tab w:val="left" w:pos="5765"/>
          <w:tab w:val="left" w:pos="5844"/>
          <w:tab w:val="left" w:pos="6877"/>
          <w:tab w:val="left" w:pos="7192"/>
          <w:tab w:val="left" w:pos="8044"/>
          <w:tab w:val="left" w:pos="8097"/>
        </w:tabs>
        <w:spacing w:before="24" w:line="213" w:lineRule="auto"/>
        <w:ind w:left="4678" w:right="1368" w:firstLine="181"/>
        <w:rPr>
          <w:i/>
        </w:rPr>
      </w:pPr>
      <w:r>
        <w:rPr>
          <w:noProof/>
        </w:rPr>
        <mc:AlternateContent>
          <mc:Choice Requires="wps">
            <w:drawing>
              <wp:anchor distT="0" distB="0" distL="0" distR="0" simplePos="0" relativeHeight="485423616" behindDoc="1" locked="0" layoutInCell="1" allowOverlap="1" wp14:anchorId="1CD7A6BA" wp14:editId="1823EFE2">
                <wp:simplePos x="0" y="0"/>
                <wp:positionH relativeFrom="page">
                  <wp:posOffset>3943603</wp:posOffset>
                </wp:positionH>
                <wp:positionV relativeFrom="paragraph">
                  <wp:posOffset>321610</wp:posOffset>
                </wp:positionV>
                <wp:extent cx="41910" cy="127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88CCE3" id="Graphic 168" o:spid="_x0000_s1026" style="position:absolute;margin-left:310.5pt;margin-top:25.3pt;width:3.3pt;height:.1pt;z-index:-17892864;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" path="m,l41567,e" filled="f" strokeweight=".14039mm">
                <v:path arrowok="t"/>
                <w10:wrap anchorx="page"/>
              </v:shape>
            </w:pict>
          </mc:Fallback>
        </mc:AlternateContent>
      </w:r>
      <w:r>
        <w:rPr>
          <w:noProof/>
        </w:rPr>
        <mc:AlternateContent>
          <mc:Choice Requires="wps">
            <w:drawing>
              <wp:anchor distT="0" distB="0" distL="0" distR="0" simplePos="0" relativeHeight="485424128" behindDoc="1" locked="0" layoutInCell="1" allowOverlap="1" wp14:anchorId="35B6816D" wp14:editId="359001A6">
                <wp:simplePos x="0" y="0"/>
                <wp:positionH relativeFrom="page">
                  <wp:posOffset>4684255</wp:posOffset>
                </wp:positionH>
                <wp:positionV relativeFrom="paragraph">
                  <wp:posOffset>321610</wp:posOffset>
                </wp:positionV>
                <wp:extent cx="41910" cy="1270"/>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CE7884" id="Graphic 169" o:spid="_x0000_s1026" style="position:absolute;margin-left:368.85pt;margin-top:25.3pt;width:3.3pt;height:.1pt;z-index:-17892352;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" path="m,l41567,e" filled="f" strokeweight=".14039mm">
                <v:path arrowok="t"/>
                <w10:wrap anchorx="page"/>
              </v:shape>
            </w:pict>
          </mc:Fallback>
        </mc:AlternateContent>
      </w:r>
      <w:r>
        <w:rPr>
          <w:noProof/>
        </w:rPr>
        <mc:AlternateContent>
          <mc:Choice Requires="wps">
            <w:drawing>
              <wp:anchor distT="0" distB="0" distL="0" distR="0" simplePos="0" relativeHeight="485424640" behindDoc="1" locked="0" layoutInCell="1" allowOverlap="1" wp14:anchorId="709C08FB" wp14:editId="2D11708F">
                <wp:simplePos x="0" y="0"/>
                <wp:positionH relativeFrom="page">
                  <wp:posOffset>5340184</wp:posOffset>
                </wp:positionH>
                <wp:positionV relativeFrom="paragraph">
                  <wp:posOffset>321610</wp:posOffset>
                </wp:positionV>
                <wp:extent cx="41910" cy="1270"/>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EF750D" id="Graphic 170" o:spid="_x0000_s1026" style="position:absolute;margin-left:420.5pt;margin-top:25.3pt;width:3.3pt;height:.1pt;z-index:-17891840;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" path="m,l41567,e" filled="f" strokeweight=".14039mm">
                <v:path arrowok="t"/>
                <w10:wrap anchorx="page"/>
              </v:shape>
            </w:pict>
          </mc:Fallback>
        </mc:AlternateContent>
      </w:r>
      <w:r>
        <w:rPr>
          <w:noProof/>
        </w:rPr>
        <mc:AlternateContent>
          <mc:Choice Requires="wps">
            <w:drawing>
              <wp:anchor distT="0" distB="0" distL="0" distR="0" simplePos="0" relativeHeight="485425152" behindDoc="1" locked="0" layoutInCell="1" allowOverlap="1" wp14:anchorId="1117DCAB" wp14:editId="5B7940DF">
                <wp:simplePos x="0" y="0"/>
                <wp:positionH relativeFrom="page">
                  <wp:posOffset>6080836</wp:posOffset>
                </wp:positionH>
                <wp:positionV relativeFrom="paragraph">
                  <wp:posOffset>321610</wp:posOffset>
                </wp:positionV>
                <wp:extent cx="41910" cy="127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 cy="1270"/>
                        </a:xfrm>
                        <a:custGeom>
                          <a:avLst/>
                          <a:gdLst/>
                          <a:ahLst/>
                          <a:cxnLst/>
                          <a:rect l="l" t="t" r="r" b="b"/>
                          <a:pathLst>
                            <a:path w="41910">
                              <a:moveTo>
                                <a:pt x="0" y="0"/>
                              </a:moveTo>
                              <a:lnTo>
                                <a:pt x="4156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F3582B" id="Graphic 171" o:spid="_x0000_s1026" style="position:absolute;margin-left:478.8pt;margin-top:25.3pt;width:3.3pt;height:.1pt;z-index:-17891328;visibility:visible;mso-wrap-style:square;mso-wrap-distance-left:0;mso-wrap-distance-top:0;mso-wrap-distance-right:0;mso-wrap-distance-bottom:0;mso-position-horizontal:absolute;mso-position-horizontal-relative:page;mso-position-vertical:absolute;mso-position-vertical-relative:text;v-text-anchor:top" coordsize="4191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" path="m,l41567,e" filled="f" strokeweight=".14039mm">
                <v:path arrowok="t"/>
                <w10:wrap anchorx="page"/>
              </v:shape>
            </w:pict>
          </mc:Fallback>
        </mc:AlternateContent>
      </w:r>
      <w:bookmarkStart w:id="283" w:name="_bookmark22"/>
      <w:bookmarkEnd w:id="283"/>
      <w:r>
        <w:rPr>
          <w:i/>
          <w:spacing w:val="-6"/>
          <w:w w:val="105"/>
        </w:rPr>
        <w:t>JC</w:t>
      </w:r>
      <w:r>
        <w:rPr>
          <w:i/>
        </w:rPr>
        <w:tab/>
      </w:r>
      <w:r>
        <w:rPr>
          <w:spacing w:val="-2"/>
          <w:w w:val="105"/>
        </w:rPr>
        <w:t>log</w:t>
      </w:r>
      <w:r>
        <w:rPr>
          <w:rFonts w:ascii="Lucida Sans Unicode"/>
          <w:spacing w:val="-2"/>
          <w:w w:val="105"/>
        </w:rPr>
        <w:t>(</w:t>
      </w:r>
      <w:r>
        <w:rPr>
          <w:i/>
          <w:spacing w:val="-2"/>
          <w:w w:val="105"/>
        </w:rPr>
        <w:t>JC</w:t>
      </w:r>
      <w:r>
        <w:rPr>
          <w:rFonts w:ascii="Lucida Sans Unicode"/>
          <w:spacing w:val="-2"/>
          <w:w w:val="105"/>
        </w:rPr>
        <w:t>)</w:t>
      </w:r>
      <w:r>
        <w:rPr>
          <w:rFonts w:ascii="Lucida Sans Unicode"/>
        </w:rPr>
        <w:tab/>
      </w:r>
      <w:r>
        <w:rPr>
          <w:rFonts w:ascii="Lucida Sans Unicode"/>
        </w:rPr>
        <w:tab/>
      </w:r>
      <w:r>
        <w:rPr>
          <w:i/>
          <w:spacing w:val="-6"/>
          <w:w w:val="105"/>
        </w:rPr>
        <w:t>JC</w:t>
      </w:r>
      <w:r>
        <w:rPr>
          <w:i/>
        </w:rPr>
        <w:tab/>
      </w:r>
      <w:r>
        <w:rPr>
          <w:i/>
        </w:rPr>
        <w:tab/>
      </w:r>
      <w:r>
        <w:rPr>
          <w:spacing w:val="-2"/>
          <w:w w:val="105"/>
        </w:rPr>
        <w:t>log</w:t>
      </w:r>
      <w:r>
        <w:rPr>
          <w:rFonts w:ascii="Lucida Sans Unicode"/>
          <w:spacing w:val="-2"/>
          <w:w w:val="105"/>
        </w:rPr>
        <w:t>(</w:t>
      </w:r>
      <w:r>
        <w:rPr>
          <w:i/>
          <w:spacing w:val="-2"/>
          <w:w w:val="105"/>
        </w:rPr>
        <w:t>JC</w:t>
      </w:r>
      <w:r>
        <w:rPr>
          <w:rFonts w:ascii="Lucida Sans Unicode"/>
          <w:spacing w:val="-2"/>
          <w:w w:val="105"/>
        </w:rPr>
        <w:t xml:space="preserve">) </w:t>
      </w:r>
      <w:r>
        <w:rPr>
          <w:i/>
        </w:rPr>
        <w:t>W</w:t>
      </w:r>
      <w:r>
        <w:rPr>
          <w:i/>
          <w:spacing w:val="52"/>
        </w:rPr>
        <w:t xml:space="preserve"> </w:t>
      </w:r>
      <w:r>
        <w:rPr>
          <w:i/>
          <w:spacing w:val="-5"/>
        </w:rPr>
        <w:t>thr</w:t>
      </w:r>
      <w:r>
        <w:rPr>
          <w:i/>
        </w:rPr>
        <w:tab/>
      </w:r>
      <w:r>
        <w:rPr>
          <w:i/>
        </w:rPr>
        <w:tab/>
        <w:t>W</w:t>
      </w:r>
      <w:r>
        <w:rPr>
          <w:i/>
          <w:spacing w:val="52"/>
        </w:rPr>
        <w:t xml:space="preserve"> </w:t>
      </w:r>
      <w:r>
        <w:rPr>
          <w:i/>
          <w:spacing w:val="-5"/>
        </w:rPr>
        <w:t>thr</w:t>
      </w:r>
      <w:r>
        <w:rPr>
          <w:i/>
        </w:rPr>
        <w:tab/>
        <w:t>W</w:t>
      </w:r>
      <w:r>
        <w:rPr>
          <w:i/>
          <w:spacing w:val="52"/>
        </w:rPr>
        <w:t xml:space="preserve"> </w:t>
      </w:r>
      <w:r>
        <w:rPr>
          <w:i/>
          <w:spacing w:val="-2"/>
        </w:rPr>
        <w:t>union</w:t>
      </w:r>
      <w:r>
        <w:rPr>
          <w:i/>
        </w:rPr>
        <w:tab/>
        <w:t>W</w:t>
      </w:r>
      <w:r>
        <w:rPr>
          <w:i/>
          <w:spacing w:val="52"/>
        </w:rPr>
        <w:t xml:space="preserve"> </w:t>
      </w:r>
      <w:r>
        <w:rPr>
          <w:i/>
          <w:spacing w:val="-4"/>
        </w:rPr>
        <w:t>union</w:t>
      </w:r>
    </w:p>
    <w:p w14:paraId="11CDBA57" w14:textId="77777777" w:rsidR="00E37508" w:rsidRDefault="00E37508">
      <w:pPr>
        <w:pStyle w:val="BodyText"/>
        <w:spacing w:before="10"/>
        <w:rPr>
          <w:i/>
          <w:sz w:val="6"/>
        </w:rPr>
      </w:pPr>
    </w:p>
    <w:tbl>
      <w:tblPr>
        <w:tblW w:w="0" w:type="auto"/>
        <w:tblInd w:w="124" w:type="dxa"/>
        <w:tblLayout w:type="fixed"/>
        <w:tblCellMar>
          <w:left w:w="0" w:type="dxa"/>
          <w:right w:w="0" w:type="dxa"/>
        </w:tblCellMar>
        <w:tblLook w:val="01E0" w:firstRow="1" w:lastRow="1" w:firstColumn="1" w:lastColumn="1" w:noHBand="0" w:noVBand="0"/>
      </w:tblPr>
      <w:tblGrid>
        <w:gridCol w:w="4270"/>
        <w:gridCol w:w="1167"/>
        <w:gridCol w:w="1167"/>
        <w:gridCol w:w="1167"/>
        <w:gridCol w:w="1167"/>
      </w:tblGrid>
      <w:tr w:rsidR="00E37508" w14:paraId="79FE4836" w14:textId="77777777">
        <w:trPr>
          <w:trHeight w:val="312"/>
        </w:trPr>
        <w:tc>
          <w:tcPr>
            <w:tcW w:w="4270" w:type="dxa"/>
            <w:tcBorders>
              <w:top w:val="single" w:sz="6" w:space="0" w:color="000000"/>
            </w:tcBorders>
          </w:tcPr>
          <w:p w14:paraId="1C72627D" w14:textId="77777777" w:rsidR="00E37508" w:rsidRDefault="00000000">
            <w:pPr>
              <w:pStyle w:val="TableParagraph"/>
              <w:spacing w:before="39" w:line="253" w:lineRule="exact"/>
              <w:ind w:left="119"/>
              <w:jc w:val="left"/>
            </w:pPr>
            <w:r>
              <w:rPr>
                <w:spacing w:val="-2"/>
              </w:rPr>
              <w:t>Intercept</w:t>
            </w:r>
          </w:p>
        </w:tc>
        <w:tc>
          <w:tcPr>
            <w:tcW w:w="1167" w:type="dxa"/>
            <w:tcBorders>
              <w:top w:val="single" w:sz="6" w:space="0" w:color="000000"/>
            </w:tcBorders>
          </w:tcPr>
          <w:p w14:paraId="6B3928CE" w14:textId="77777777" w:rsidR="00E37508" w:rsidRDefault="00000000">
            <w:pPr>
              <w:pStyle w:val="TableParagraph"/>
              <w:spacing w:before="39" w:line="253" w:lineRule="exact"/>
              <w:ind w:left="2" w:right="3"/>
            </w:pPr>
            <w:r>
              <w:rPr>
                <w:spacing w:val="-2"/>
              </w:rPr>
              <w:t>4.3454***</w:t>
            </w:r>
          </w:p>
        </w:tc>
        <w:tc>
          <w:tcPr>
            <w:tcW w:w="1167" w:type="dxa"/>
            <w:tcBorders>
              <w:top w:val="single" w:sz="6" w:space="0" w:color="000000"/>
            </w:tcBorders>
          </w:tcPr>
          <w:p w14:paraId="0ADF470C" w14:textId="77777777" w:rsidR="00E37508" w:rsidRDefault="00000000">
            <w:pPr>
              <w:pStyle w:val="TableParagraph"/>
              <w:spacing w:before="39" w:line="253" w:lineRule="exact"/>
              <w:ind w:left="3" w:right="3"/>
            </w:pPr>
            <w:r>
              <w:rPr>
                <w:spacing w:val="-2"/>
              </w:rPr>
              <w:t>1.4617***</w:t>
            </w:r>
          </w:p>
        </w:tc>
        <w:tc>
          <w:tcPr>
            <w:tcW w:w="1167" w:type="dxa"/>
            <w:tcBorders>
              <w:top w:val="single" w:sz="6" w:space="0" w:color="000000"/>
            </w:tcBorders>
          </w:tcPr>
          <w:p w14:paraId="32B55387" w14:textId="77777777" w:rsidR="00E37508" w:rsidRDefault="00000000">
            <w:pPr>
              <w:pStyle w:val="TableParagraph"/>
              <w:spacing w:before="39" w:line="253" w:lineRule="exact"/>
              <w:ind w:left="2" w:right="3"/>
            </w:pPr>
            <w:r>
              <w:rPr>
                <w:spacing w:val="-2"/>
              </w:rPr>
              <w:t>4.7103***</w:t>
            </w:r>
          </w:p>
        </w:tc>
        <w:tc>
          <w:tcPr>
            <w:tcW w:w="1167" w:type="dxa"/>
            <w:tcBorders>
              <w:top w:val="single" w:sz="6" w:space="0" w:color="000000"/>
            </w:tcBorders>
          </w:tcPr>
          <w:p w14:paraId="71523669" w14:textId="77777777" w:rsidR="00E37508" w:rsidRDefault="00000000">
            <w:pPr>
              <w:pStyle w:val="TableParagraph"/>
              <w:spacing w:before="39" w:line="253" w:lineRule="exact"/>
              <w:ind w:right="3"/>
            </w:pPr>
            <w:r>
              <w:rPr>
                <w:spacing w:val="-2"/>
              </w:rPr>
              <w:t>1.6311***</w:t>
            </w:r>
          </w:p>
        </w:tc>
      </w:tr>
      <w:tr w:rsidR="00E37508" w14:paraId="10B89FD6" w14:textId="77777777">
        <w:trPr>
          <w:trHeight w:val="270"/>
        </w:trPr>
        <w:tc>
          <w:tcPr>
            <w:tcW w:w="4270" w:type="dxa"/>
          </w:tcPr>
          <w:p w14:paraId="2B253961" w14:textId="77777777" w:rsidR="00E37508" w:rsidRDefault="00E37508">
            <w:pPr>
              <w:pStyle w:val="TableParagraph"/>
              <w:spacing w:line="240" w:lineRule="auto"/>
              <w:jc w:val="left"/>
              <w:rPr>
                <w:rFonts w:ascii="Times New Roman"/>
                <w:sz w:val="20"/>
              </w:rPr>
            </w:pPr>
          </w:p>
        </w:tc>
        <w:tc>
          <w:tcPr>
            <w:tcW w:w="1167" w:type="dxa"/>
          </w:tcPr>
          <w:p w14:paraId="4E16F828" w14:textId="77777777" w:rsidR="00E37508" w:rsidRDefault="00000000">
            <w:pPr>
              <w:pStyle w:val="TableParagraph"/>
              <w:ind w:left="2" w:right="3"/>
            </w:pPr>
            <w:r>
              <w:rPr>
                <w:spacing w:val="-2"/>
              </w:rPr>
              <w:t>(0.9507)</w:t>
            </w:r>
          </w:p>
        </w:tc>
        <w:tc>
          <w:tcPr>
            <w:tcW w:w="1167" w:type="dxa"/>
          </w:tcPr>
          <w:p w14:paraId="623B0007" w14:textId="77777777" w:rsidR="00E37508" w:rsidRDefault="00000000">
            <w:pPr>
              <w:pStyle w:val="TableParagraph"/>
              <w:ind w:left="3" w:right="3"/>
            </w:pPr>
            <w:r>
              <w:rPr>
                <w:spacing w:val="-2"/>
              </w:rPr>
              <w:t>(0.1344)</w:t>
            </w:r>
          </w:p>
        </w:tc>
        <w:tc>
          <w:tcPr>
            <w:tcW w:w="1167" w:type="dxa"/>
          </w:tcPr>
          <w:p w14:paraId="0C7D0328" w14:textId="77777777" w:rsidR="00E37508" w:rsidRDefault="00000000">
            <w:pPr>
              <w:pStyle w:val="TableParagraph"/>
              <w:ind w:left="2" w:right="3"/>
            </w:pPr>
            <w:r>
              <w:rPr>
                <w:spacing w:val="-2"/>
              </w:rPr>
              <w:t>(0.5763)</w:t>
            </w:r>
          </w:p>
        </w:tc>
        <w:tc>
          <w:tcPr>
            <w:tcW w:w="1167" w:type="dxa"/>
          </w:tcPr>
          <w:p w14:paraId="32EEDD9D" w14:textId="77777777" w:rsidR="00E37508" w:rsidRDefault="00000000">
            <w:pPr>
              <w:pStyle w:val="TableParagraph"/>
              <w:ind w:right="3"/>
            </w:pPr>
            <w:r>
              <w:rPr>
                <w:spacing w:val="-2"/>
              </w:rPr>
              <w:t>(0.1080)</w:t>
            </w:r>
          </w:p>
        </w:tc>
      </w:tr>
      <w:tr w:rsidR="00E37508" w14:paraId="2C650A6D" w14:textId="77777777">
        <w:trPr>
          <w:trHeight w:val="270"/>
        </w:trPr>
        <w:tc>
          <w:tcPr>
            <w:tcW w:w="4270" w:type="dxa"/>
          </w:tcPr>
          <w:p w14:paraId="15D89961" w14:textId="77777777" w:rsidR="00E37508" w:rsidRDefault="00000000">
            <w:pPr>
              <w:pStyle w:val="TableParagraph"/>
              <w:ind w:left="119"/>
              <w:jc w:val="left"/>
            </w:pPr>
            <w:r>
              <w:rPr>
                <w:w w:val="105"/>
              </w:rPr>
              <w:t>(M)</w:t>
            </w:r>
            <w:r>
              <w:rPr>
                <w:spacing w:val="8"/>
                <w:w w:val="105"/>
              </w:rPr>
              <w:t xml:space="preserve"> </w:t>
            </w:r>
            <w:r>
              <w:rPr>
                <w:w w:val="105"/>
              </w:rPr>
              <w:t>Logit</w:t>
            </w:r>
            <w:r>
              <w:rPr>
                <w:spacing w:val="8"/>
                <w:w w:val="105"/>
              </w:rPr>
              <w:t xml:space="preserve"> </w:t>
            </w:r>
            <w:r>
              <w:rPr>
                <w:spacing w:val="-5"/>
                <w:w w:val="105"/>
              </w:rPr>
              <w:t>E.</w:t>
            </w:r>
          </w:p>
        </w:tc>
        <w:tc>
          <w:tcPr>
            <w:tcW w:w="1167" w:type="dxa"/>
          </w:tcPr>
          <w:p w14:paraId="3180E067" w14:textId="77777777" w:rsidR="00E37508" w:rsidRDefault="00000000">
            <w:pPr>
              <w:pStyle w:val="TableParagraph"/>
              <w:ind w:left="2" w:right="3"/>
            </w:pPr>
            <w:r>
              <w:rPr>
                <w:spacing w:val="-2"/>
              </w:rPr>
              <w:t>-0.1406</w:t>
            </w:r>
          </w:p>
        </w:tc>
        <w:tc>
          <w:tcPr>
            <w:tcW w:w="1167" w:type="dxa"/>
          </w:tcPr>
          <w:p w14:paraId="382D91CE" w14:textId="77777777" w:rsidR="00E37508" w:rsidRDefault="00000000">
            <w:pPr>
              <w:pStyle w:val="TableParagraph"/>
              <w:ind w:left="3" w:right="3"/>
            </w:pPr>
            <w:r>
              <w:rPr>
                <w:spacing w:val="-2"/>
              </w:rPr>
              <w:t>-0.0431</w:t>
            </w:r>
          </w:p>
        </w:tc>
        <w:tc>
          <w:tcPr>
            <w:tcW w:w="1167" w:type="dxa"/>
          </w:tcPr>
          <w:p w14:paraId="473F6321" w14:textId="77777777" w:rsidR="00E37508" w:rsidRDefault="00000000">
            <w:pPr>
              <w:pStyle w:val="TableParagraph"/>
              <w:ind w:left="1" w:right="3"/>
            </w:pPr>
            <w:r>
              <w:rPr>
                <w:spacing w:val="-2"/>
              </w:rPr>
              <w:t>0.1851</w:t>
            </w:r>
          </w:p>
        </w:tc>
        <w:tc>
          <w:tcPr>
            <w:tcW w:w="1167" w:type="dxa"/>
          </w:tcPr>
          <w:p w14:paraId="65CAB3EA" w14:textId="77777777" w:rsidR="00E37508" w:rsidRDefault="00000000">
            <w:pPr>
              <w:pStyle w:val="TableParagraph"/>
              <w:ind w:right="3"/>
            </w:pPr>
            <w:r>
              <w:rPr>
                <w:spacing w:val="-2"/>
              </w:rPr>
              <w:t>0.0481</w:t>
            </w:r>
          </w:p>
        </w:tc>
      </w:tr>
      <w:tr w:rsidR="00E37508" w14:paraId="4A822919" w14:textId="77777777">
        <w:trPr>
          <w:trHeight w:val="270"/>
        </w:trPr>
        <w:tc>
          <w:tcPr>
            <w:tcW w:w="4270" w:type="dxa"/>
          </w:tcPr>
          <w:p w14:paraId="3B4DB916" w14:textId="77777777" w:rsidR="00E37508" w:rsidRDefault="00E37508">
            <w:pPr>
              <w:pStyle w:val="TableParagraph"/>
              <w:spacing w:line="240" w:lineRule="auto"/>
              <w:jc w:val="left"/>
              <w:rPr>
                <w:rFonts w:ascii="Times New Roman"/>
                <w:sz w:val="20"/>
              </w:rPr>
            </w:pPr>
          </w:p>
        </w:tc>
        <w:tc>
          <w:tcPr>
            <w:tcW w:w="1167" w:type="dxa"/>
          </w:tcPr>
          <w:p w14:paraId="2FC25164" w14:textId="77777777" w:rsidR="00E37508" w:rsidRDefault="00000000">
            <w:pPr>
              <w:pStyle w:val="TableParagraph"/>
              <w:ind w:left="2" w:right="3"/>
            </w:pPr>
            <w:r>
              <w:rPr>
                <w:spacing w:val="-2"/>
              </w:rPr>
              <w:t>(0.4951)</w:t>
            </w:r>
          </w:p>
        </w:tc>
        <w:tc>
          <w:tcPr>
            <w:tcW w:w="1167" w:type="dxa"/>
          </w:tcPr>
          <w:p w14:paraId="4CB93F58" w14:textId="77777777" w:rsidR="00E37508" w:rsidRDefault="00000000">
            <w:pPr>
              <w:pStyle w:val="TableParagraph"/>
              <w:ind w:left="3" w:right="3"/>
            </w:pPr>
            <w:r>
              <w:rPr>
                <w:spacing w:val="-2"/>
              </w:rPr>
              <w:t>(0.0700)</w:t>
            </w:r>
          </w:p>
        </w:tc>
        <w:tc>
          <w:tcPr>
            <w:tcW w:w="1167" w:type="dxa"/>
          </w:tcPr>
          <w:p w14:paraId="79C000E3" w14:textId="77777777" w:rsidR="00E37508" w:rsidRDefault="00000000">
            <w:pPr>
              <w:pStyle w:val="TableParagraph"/>
              <w:ind w:left="2" w:right="3"/>
            </w:pPr>
            <w:r>
              <w:rPr>
                <w:spacing w:val="-2"/>
              </w:rPr>
              <w:t>(0.2995)</w:t>
            </w:r>
          </w:p>
        </w:tc>
        <w:tc>
          <w:tcPr>
            <w:tcW w:w="1167" w:type="dxa"/>
          </w:tcPr>
          <w:p w14:paraId="55EEF036" w14:textId="77777777" w:rsidR="00E37508" w:rsidRDefault="00000000">
            <w:pPr>
              <w:pStyle w:val="TableParagraph"/>
              <w:ind w:right="3"/>
            </w:pPr>
            <w:r>
              <w:rPr>
                <w:spacing w:val="-2"/>
              </w:rPr>
              <w:t>(0.0561)</w:t>
            </w:r>
          </w:p>
        </w:tc>
      </w:tr>
      <w:tr w:rsidR="00E37508" w14:paraId="59113CA1" w14:textId="77777777">
        <w:trPr>
          <w:trHeight w:val="270"/>
        </w:trPr>
        <w:tc>
          <w:tcPr>
            <w:tcW w:w="4270" w:type="dxa"/>
          </w:tcPr>
          <w:p w14:paraId="7E6F89FB" w14:textId="77777777" w:rsidR="00E37508" w:rsidRDefault="00000000">
            <w:pPr>
              <w:pStyle w:val="TableParagraph"/>
              <w:ind w:left="119"/>
              <w:jc w:val="left"/>
            </w:pPr>
            <w:r>
              <w:rPr>
                <w:w w:val="105"/>
              </w:rPr>
              <w:t>(M)</w:t>
            </w:r>
            <w:r>
              <w:rPr>
                <w:spacing w:val="16"/>
                <w:w w:val="105"/>
              </w:rPr>
              <w:t xml:space="preserve"> </w:t>
            </w:r>
            <w:r>
              <w:rPr>
                <w:w w:val="105"/>
              </w:rPr>
              <w:t>Max.</w:t>
            </w:r>
            <w:r>
              <w:rPr>
                <w:spacing w:val="31"/>
                <w:w w:val="105"/>
              </w:rPr>
              <w:t xml:space="preserve"> </w:t>
            </w:r>
            <w:r>
              <w:rPr>
                <w:spacing w:val="-4"/>
                <w:w w:val="105"/>
              </w:rPr>
              <w:t>Prob.</w:t>
            </w:r>
          </w:p>
        </w:tc>
        <w:tc>
          <w:tcPr>
            <w:tcW w:w="1167" w:type="dxa"/>
          </w:tcPr>
          <w:p w14:paraId="180D6396" w14:textId="77777777" w:rsidR="00E37508" w:rsidRDefault="00000000">
            <w:pPr>
              <w:pStyle w:val="TableParagraph"/>
              <w:ind w:left="2" w:right="3"/>
            </w:pPr>
            <w:r>
              <w:rPr>
                <w:spacing w:val="-2"/>
              </w:rPr>
              <w:t>0.1128</w:t>
            </w:r>
          </w:p>
        </w:tc>
        <w:tc>
          <w:tcPr>
            <w:tcW w:w="1167" w:type="dxa"/>
          </w:tcPr>
          <w:p w14:paraId="54B23FA4" w14:textId="77777777" w:rsidR="00E37508" w:rsidRDefault="00000000">
            <w:pPr>
              <w:pStyle w:val="TableParagraph"/>
              <w:ind w:left="3" w:right="3"/>
            </w:pPr>
            <w:r>
              <w:rPr>
                <w:spacing w:val="-2"/>
              </w:rPr>
              <w:t>-0.1223</w:t>
            </w:r>
          </w:p>
        </w:tc>
        <w:tc>
          <w:tcPr>
            <w:tcW w:w="1167" w:type="dxa"/>
          </w:tcPr>
          <w:p w14:paraId="554061B9" w14:textId="77777777" w:rsidR="00E37508" w:rsidRDefault="00000000">
            <w:pPr>
              <w:pStyle w:val="TableParagraph"/>
              <w:ind w:left="1" w:right="3"/>
            </w:pPr>
            <w:r>
              <w:rPr>
                <w:spacing w:val="-2"/>
              </w:rPr>
              <w:t>0.2819</w:t>
            </w:r>
          </w:p>
        </w:tc>
        <w:tc>
          <w:tcPr>
            <w:tcW w:w="1167" w:type="dxa"/>
          </w:tcPr>
          <w:p w14:paraId="21F1ECAC" w14:textId="77777777" w:rsidR="00E37508" w:rsidRDefault="00000000">
            <w:pPr>
              <w:pStyle w:val="TableParagraph"/>
              <w:ind w:right="3"/>
            </w:pPr>
            <w:r>
              <w:rPr>
                <w:spacing w:val="-2"/>
              </w:rPr>
              <w:t>0.0223</w:t>
            </w:r>
          </w:p>
        </w:tc>
      </w:tr>
      <w:tr w:rsidR="00E37508" w14:paraId="355DFB04" w14:textId="77777777">
        <w:trPr>
          <w:trHeight w:val="270"/>
        </w:trPr>
        <w:tc>
          <w:tcPr>
            <w:tcW w:w="4270" w:type="dxa"/>
          </w:tcPr>
          <w:p w14:paraId="054FC488" w14:textId="77777777" w:rsidR="00E37508" w:rsidRDefault="00E37508">
            <w:pPr>
              <w:pStyle w:val="TableParagraph"/>
              <w:spacing w:line="240" w:lineRule="auto"/>
              <w:jc w:val="left"/>
              <w:rPr>
                <w:rFonts w:ascii="Times New Roman"/>
                <w:sz w:val="20"/>
              </w:rPr>
            </w:pPr>
          </w:p>
        </w:tc>
        <w:tc>
          <w:tcPr>
            <w:tcW w:w="1167" w:type="dxa"/>
          </w:tcPr>
          <w:p w14:paraId="6033594A" w14:textId="77777777" w:rsidR="00E37508" w:rsidRDefault="00000000">
            <w:pPr>
              <w:pStyle w:val="TableParagraph"/>
              <w:ind w:left="2" w:right="3"/>
            </w:pPr>
            <w:r>
              <w:rPr>
                <w:spacing w:val="-2"/>
              </w:rPr>
              <w:t>(0.6442)</w:t>
            </w:r>
          </w:p>
        </w:tc>
        <w:tc>
          <w:tcPr>
            <w:tcW w:w="1167" w:type="dxa"/>
          </w:tcPr>
          <w:p w14:paraId="2CF55B74" w14:textId="77777777" w:rsidR="00E37508" w:rsidRDefault="00000000">
            <w:pPr>
              <w:pStyle w:val="TableParagraph"/>
              <w:ind w:left="3" w:right="3"/>
            </w:pPr>
            <w:r>
              <w:rPr>
                <w:spacing w:val="-2"/>
              </w:rPr>
              <w:t>(0.0911)</w:t>
            </w:r>
          </w:p>
        </w:tc>
        <w:tc>
          <w:tcPr>
            <w:tcW w:w="1167" w:type="dxa"/>
          </w:tcPr>
          <w:p w14:paraId="5BC2365F" w14:textId="77777777" w:rsidR="00E37508" w:rsidRDefault="00000000">
            <w:pPr>
              <w:pStyle w:val="TableParagraph"/>
              <w:ind w:left="2" w:right="3"/>
            </w:pPr>
            <w:r>
              <w:rPr>
                <w:spacing w:val="-2"/>
              </w:rPr>
              <w:t>(0.3887)</w:t>
            </w:r>
          </w:p>
        </w:tc>
        <w:tc>
          <w:tcPr>
            <w:tcW w:w="1167" w:type="dxa"/>
          </w:tcPr>
          <w:p w14:paraId="44ACD46C" w14:textId="77777777" w:rsidR="00E37508" w:rsidRDefault="00000000">
            <w:pPr>
              <w:pStyle w:val="TableParagraph"/>
              <w:ind w:right="3"/>
            </w:pPr>
            <w:r>
              <w:rPr>
                <w:spacing w:val="-2"/>
              </w:rPr>
              <w:t>(0.0728)</w:t>
            </w:r>
          </w:p>
        </w:tc>
      </w:tr>
      <w:tr w:rsidR="00E37508" w14:paraId="4B4123A3" w14:textId="77777777">
        <w:trPr>
          <w:trHeight w:val="270"/>
        </w:trPr>
        <w:tc>
          <w:tcPr>
            <w:tcW w:w="4270" w:type="dxa"/>
          </w:tcPr>
          <w:p w14:paraId="7173A2BD" w14:textId="77777777" w:rsidR="00E37508" w:rsidRDefault="00000000">
            <w:pPr>
              <w:pStyle w:val="TableParagraph"/>
              <w:ind w:left="119"/>
              <w:jc w:val="left"/>
            </w:pPr>
            <w:r>
              <w:rPr>
                <w:w w:val="110"/>
              </w:rPr>
              <w:t>(A)</w:t>
            </w:r>
            <w:r>
              <w:rPr>
                <w:spacing w:val="-12"/>
                <w:w w:val="110"/>
              </w:rPr>
              <w:t xml:space="preserve"> </w:t>
            </w:r>
            <w:r>
              <w:rPr>
                <w:spacing w:val="-2"/>
                <w:w w:val="110"/>
              </w:rPr>
              <w:t>M.O.R.</w:t>
            </w:r>
          </w:p>
        </w:tc>
        <w:tc>
          <w:tcPr>
            <w:tcW w:w="1167" w:type="dxa"/>
          </w:tcPr>
          <w:p w14:paraId="7C372823" w14:textId="77777777" w:rsidR="00E37508" w:rsidRDefault="00000000">
            <w:pPr>
              <w:pStyle w:val="TableParagraph"/>
              <w:ind w:left="2" w:right="3"/>
            </w:pPr>
            <w:r>
              <w:rPr>
                <w:spacing w:val="-2"/>
              </w:rPr>
              <w:t>-3.1630***</w:t>
            </w:r>
          </w:p>
        </w:tc>
        <w:tc>
          <w:tcPr>
            <w:tcW w:w="1167" w:type="dxa"/>
          </w:tcPr>
          <w:p w14:paraId="6B0BD41A" w14:textId="77777777" w:rsidR="00E37508" w:rsidRDefault="00000000">
            <w:pPr>
              <w:pStyle w:val="TableParagraph"/>
              <w:ind w:left="3" w:right="3"/>
            </w:pPr>
            <w:r>
              <w:rPr>
                <w:spacing w:val="-2"/>
              </w:rPr>
              <w:t>-0.5744***</w:t>
            </w:r>
          </w:p>
        </w:tc>
        <w:tc>
          <w:tcPr>
            <w:tcW w:w="1167" w:type="dxa"/>
          </w:tcPr>
          <w:p w14:paraId="3FD4E05B" w14:textId="77777777" w:rsidR="00E37508" w:rsidRDefault="00000000">
            <w:pPr>
              <w:pStyle w:val="TableParagraph"/>
              <w:ind w:left="2" w:right="3"/>
            </w:pPr>
            <w:r>
              <w:rPr>
                <w:spacing w:val="-2"/>
              </w:rPr>
              <w:t>-2.7875***</w:t>
            </w:r>
          </w:p>
        </w:tc>
        <w:tc>
          <w:tcPr>
            <w:tcW w:w="1167" w:type="dxa"/>
          </w:tcPr>
          <w:p w14:paraId="64AFE716" w14:textId="77777777" w:rsidR="00E37508" w:rsidRDefault="00000000">
            <w:pPr>
              <w:pStyle w:val="TableParagraph"/>
              <w:ind w:right="3"/>
            </w:pPr>
            <w:r>
              <w:rPr>
                <w:spacing w:val="-2"/>
              </w:rPr>
              <w:t>-0.4647***</w:t>
            </w:r>
          </w:p>
        </w:tc>
      </w:tr>
      <w:tr w:rsidR="00E37508" w14:paraId="0ADC23D2" w14:textId="77777777">
        <w:trPr>
          <w:trHeight w:val="270"/>
        </w:trPr>
        <w:tc>
          <w:tcPr>
            <w:tcW w:w="4270" w:type="dxa"/>
          </w:tcPr>
          <w:p w14:paraId="1D010C98" w14:textId="77777777" w:rsidR="00E37508" w:rsidRDefault="00E37508">
            <w:pPr>
              <w:pStyle w:val="TableParagraph"/>
              <w:spacing w:line="240" w:lineRule="auto"/>
              <w:jc w:val="left"/>
              <w:rPr>
                <w:rFonts w:ascii="Times New Roman"/>
                <w:sz w:val="20"/>
              </w:rPr>
            </w:pPr>
          </w:p>
        </w:tc>
        <w:tc>
          <w:tcPr>
            <w:tcW w:w="1167" w:type="dxa"/>
          </w:tcPr>
          <w:p w14:paraId="4C4CD7AB" w14:textId="77777777" w:rsidR="00E37508" w:rsidRDefault="00000000">
            <w:pPr>
              <w:pStyle w:val="TableParagraph"/>
              <w:ind w:left="2" w:right="3"/>
            </w:pPr>
            <w:r>
              <w:rPr>
                <w:spacing w:val="-2"/>
              </w:rPr>
              <w:t>(0.5494)</w:t>
            </w:r>
          </w:p>
        </w:tc>
        <w:tc>
          <w:tcPr>
            <w:tcW w:w="1167" w:type="dxa"/>
          </w:tcPr>
          <w:p w14:paraId="3AFA9AA8" w14:textId="77777777" w:rsidR="00E37508" w:rsidRDefault="00000000">
            <w:pPr>
              <w:pStyle w:val="TableParagraph"/>
              <w:ind w:left="3" w:right="3"/>
            </w:pPr>
            <w:r>
              <w:rPr>
                <w:spacing w:val="-2"/>
              </w:rPr>
              <w:t>(0.0777)</w:t>
            </w:r>
          </w:p>
        </w:tc>
        <w:tc>
          <w:tcPr>
            <w:tcW w:w="1167" w:type="dxa"/>
          </w:tcPr>
          <w:p w14:paraId="3B0BE936" w14:textId="77777777" w:rsidR="00E37508" w:rsidRDefault="00000000">
            <w:pPr>
              <w:pStyle w:val="TableParagraph"/>
              <w:ind w:left="2" w:right="3"/>
            </w:pPr>
            <w:r>
              <w:rPr>
                <w:spacing w:val="-2"/>
              </w:rPr>
              <w:t>(0.3301)</w:t>
            </w:r>
          </w:p>
        </w:tc>
        <w:tc>
          <w:tcPr>
            <w:tcW w:w="1167" w:type="dxa"/>
          </w:tcPr>
          <w:p w14:paraId="52FE8FB6" w14:textId="77777777" w:rsidR="00E37508" w:rsidRDefault="00000000">
            <w:pPr>
              <w:pStyle w:val="TableParagraph"/>
              <w:ind w:right="3"/>
            </w:pPr>
            <w:r>
              <w:rPr>
                <w:spacing w:val="-2"/>
              </w:rPr>
              <w:t>(0.0619)</w:t>
            </w:r>
          </w:p>
        </w:tc>
      </w:tr>
      <w:tr w:rsidR="00E37508" w14:paraId="4D3DD4EC" w14:textId="77777777">
        <w:trPr>
          <w:trHeight w:val="270"/>
        </w:trPr>
        <w:tc>
          <w:tcPr>
            <w:tcW w:w="4270" w:type="dxa"/>
          </w:tcPr>
          <w:p w14:paraId="3A56D594" w14:textId="77777777" w:rsidR="00E37508" w:rsidRDefault="00000000">
            <w:pPr>
              <w:pStyle w:val="TableParagraph"/>
              <w:ind w:left="119"/>
              <w:jc w:val="left"/>
            </w:pPr>
            <w:r>
              <w:rPr>
                <w:w w:val="110"/>
              </w:rPr>
              <w:t>(A)</w:t>
            </w:r>
            <w:r>
              <w:rPr>
                <w:spacing w:val="-12"/>
                <w:w w:val="110"/>
              </w:rPr>
              <w:t xml:space="preserve"> </w:t>
            </w:r>
            <w:r>
              <w:rPr>
                <w:spacing w:val="-2"/>
                <w:w w:val="110"/>
              </w:rPr>
              <w:t>S.I.C.</w:t>
            </w:r>
          </w:p>
        </w:tc>
        <w:tc>
          <w:tcPr>
            <w:tcW w:w="1167" w:type="dxa"/>
          </w:tcPr>
          <w:p w14:paraId="304C61A3" w14:textId="77777777" w:rsidR="00E37508" w:rsidRDefault="00000000">
            <w:pPr>
              <w:pStyle w:val="TableParagraph"/>
              <w:ind w:left="2" w:right="3"/>
            </w:pPr>
            <w:r>
              <w:rPr>
                <w:spacing w:val="-2"/>
              </w:rPr>
              <w:t>0.0119</w:t>
            </w:r>
          </w:p>
        </w:tc>
        <w:tc>
          <w:tcPr>
            <w:tcW w:w="1167" w:type="dxa"/>
          </w:tcPr>
          <w:p w14:paraId="7D4A8001" w14:textId="77777777" w:rsidR="00E37508" w:rsidRDefault="00000000">
            <w:pPr>
              <w:pStyle w:val="TableParagraph"/>
              <w:ind w:left="3" w:right="3"/>
            </w:pPr>
            <w:r>
              <w:rPr>
                <w:spacing w:val="-2"/>
              </w:rPr>
              <w:t>-0.2390***</w:t>
            </w:r>
          </w:p>
        </w:tc>
        <w:tc>
          <w:tcPr>
            <w:tcW w:w="1167" w:type="dxa"/>
          </w:tcPr>
          <w:p w14:paraId="2E1DA5BE" w14:textId="77777777" w:rsidR="00E37508" w:rsidRDefault="00000000">
            <w:pPr>
              <w:pStyle w:val="TableParagraph"/>
              <w:ind w:left="1" w:right="3"/>
            </w:pPr>
            <w:r>
              <w:rPr>
                <w:spacing w:val="-2"/>
              </w:rPr>
              <w:t>-0.6666**</w:t>
            </w:r>
          </w:p>
        </w:tc>
        <w:tc>
          <w:tcPr>
            <w:tcW w:w="1167" w:type="dxa"/>
          </w:tcPr>
          <w:p w14:paraId="426C3BC5" w14:textId="77777777" w:rsidR="00E37508" w:rsidRDefault="00000000">
            <w:pPr>
              <w:pStyle w:val="TableParagraph"/>
              <w:ind w:right="3"/>
            </w:pPr>
            <w:r>
              <w:rPr>
                <w:spacing w:val="-2"/>
              </w:rPr>
              <w:t>-0.0481</w:t>
            </w:r>
          </w:p>
        </w:tc>
      </w:tr>
      <w:tr w:rsidR="00E37508" w14:paraId="5EA5FDD7" w14:textId="77777777">
        <w:trPr>
          <w:trHeight w:val="270"/>
        </w:trPr>
        <w:tc>
          <w:tcPr>
            <w:tcW w:w="4270" w:type="dxa"/>
          </w:tcPr>
          <w:p w14:paraId="581E5233" w14:textId="77777777" w:rsidR="00E37508" w:rsidRDefault="00E37508">
            <w:pPr>
              <w:pStyle w:val="TableParagraph"/>
              <w:spacing w:line="240" w:lineRule="auto"/>
              <w:jc w:val="left"/>
              <w:rPr>
                <w:rFonts w:ascii="Times New Roman"/>
                <w:sz w:val="20"/>
              </w:rPr>
            </w:pPr>
          </w:p>
        </w:tc>
        <w:tc>
          <w:tcPr>
            <w:tcW w:w="1167" w:type="dxa"/>
          </w:tcPr>
          <w:p w14:paraId="1E446105" w14:textId="77777777" w:rsidR="00E37508" w:rsidRDefault="00000000">
            <w:pPr>
              <w:pStyle w:val="TableParagraph"/>
              <w:ind w:left="2" w:right="3"/>
            </w:pPr>
            <w:r>
              <w:rPr>
                <w:spacing w:val="-2"/>
              </w:rPr>
              <w:t>(0.5532)</w:t>
            </w:r>
          </w:p>
        </w:tc>
        <w:tc>
          <w:tcPr>
            <w:tcW w:w="1167" w:type="dxa"/>
          </w:tcPr>
          <w:p w14:paraId="404AC546" w14:textId="77777777" w:rsidR="00E37508" w:rsidRDefault="00000000">
            <w:pPr>
              <w:pStyle w:val="TableParagraph"/>
              <w:ind w:left="3" w:right="3"/>
            </w:pPr>
            <w:r>
              <w:rPr>
                <w:spacing w:val="-2"/>
              </w:rPr>
              <w:t>(0.0782)</w:t>
            </w:r>
          </w:p>
        </w:tc>
        <w:tc>
          <w:tcPr>
            <w:tcW w:w="1167" w:type="dxa"/>
          </w:tcPr>
          <w:p w14:paraId="0F7EDAB6" w14:textId="77777777" w:rsidR="00E37508" w:rsidRDefault="00000000">
            <w:pPr>
              <w:pStyle w:val="TableParagraph"/>
              <w:ind w:left="2" w:right="3"/>
            </w:pPr>
            <w:r>
              <w:rPr>
                <w:spacing w:val="-2"/>
              </w:rPr>
              <w:t>(0.3329)</w:t>
            </w:r>
          </w:p>
        </w:tc>
        <w:tc>
          <w:tcPr>
            <w:tcW w:w="1167" w:type="dxa"/>
          </w:tcPr>
          <w:p w14:paraId="10992826" w14:textId="77777777" w:rsidR="00E37508" w:rsidRDefault="00000000">
            <w:pPr>
              <w:pStyle w:val="TableParagraph"/>
              <w:ind w:right="3"/>
            </w:pPr>
            <w:r>
              <w:rPr>
                <w:spacing w:val="-2"/>
              </w:rPr>
              <w:t>(0.0624)</w:t>
            </w:r>
          </w:p>
        </w:tc>
      </w:tr>
      <w:tr w:rsidR="00E37508" w14:paraId="2223967D" w14:textId="77777777">
        <w:trPr>
          <w:trHeight w:val="270"/>
        </w:trPr>
        <w:tc>
          <w:tcPr>
            <w:tcW w:w="4270" w:type="dxa"/>
          </w:tcPr>
          <w:p w14:paraId="2107F840" w14:textId="77777777" w:rsidR="00E37508" w:rsidRDefault="00000000">
            <w:pPr>
              <w:pStyle w:val="TableParagraph"/>
              <w:ind w:left="119"/>
              <w:jc w:val="left"/>
            </w:pPr>
            <w:r>
              <w:rPr>
                <w:w w:val="110"/>
              </w:rPr>
              <w:t>Chip</w:t>
            </w:r>
            <w:r>
              <w:rPr>
                <w:spacing w:val="14"/>
                <w:w w:val="110"/>
              </w:rPr>
              <w:t xml:space="preserve"> </w:t>
            </w:r>
            <w:r>
              <w:rPr>
                <w:spacing w:val="-4"/>
                <w:w w:val="110"/>
              </w:rPr>
              <w:t>Size</w:t>
            </w:r>
          </w:p>
        </w:tc>
        <w:tc>
          <w:tcPr>
            <w:tcW w:w="1167" w:type="dxa"/>
          </w:tcPr>
          <w:p w14:paraId="49CB6C3E" w14:textId="77777777" w:rsidR="00E37508" w:rsidRDefault="00000000">
            <w:pPr>
              <w:pStyle w:val="TableParagraph"/>
              <w:ind w:left="2" w:right="3"/>
            </w:pPr>
            <w:r>
              <w:rPr>
                <w:spacing w:val="-2"/>
              </w:rPr>
              <w:t>0.0297***</w:t>
            </w:r>
          </w:p>
        </w:tc>
        <w:tc>
          <w:tcPr>
            <w:tcW w:w="1167" w:type="dxa"/>
          </w:tcPr>
          <w:p w14:paraId="1C045AD2" w14:textId="77777777" w:rsidR="00E37508" w:rsidRDefault="00000000">
            <w:pPr>
              <w:pStyle w:val="TableParagraph"/>
              <w:ind w:left="3" w:right="3"/>
            </w:pPr>
            <w:r>
              <w:rPr>
                <w:spacing w:val="-2"/>
              </w:rPr>
              <w:t>-0.0005</w:t>
            </w:r>
          </w:p>
        </w:tc>
        <w:tc>
          <w:tcPr>
            <w:tcW w:w="1167" w:type="dxa"/>
          </w:tcPr>
          <w:p w14:paraId="6E1CEB06" w14:textId="77777777" w:rsidR="00E37508" w:rsidRDefault="00000000">
            <w:pPr>
              <w:pStyle w:val="TableParagraph"/>
              <w:ind w:left="2" w:right="3"/>
            </w:pPr>
            <w:r>
              <w:rPr>
                <w:spacing w:val="-2"/>
              </w:rPr>
              <w:t>-0.0061</w:t>
            </w:r>
          </w:p>
        </w:tc>
        <w:tc>
          <w:tcPr>
            <w:tcW w:w="1167" w:type="dxa"/>
          </w:tcPr>
          <w:p w14:paraId="667142FB" w14:textId="77777777" w:rsidR="00E37508" w:rsidRDefault="00000000">
            <w:pPr>
              <w:pStyle w:val="TableParagraph"/>
              <w:ind w:right="3"/>
            </w:pPr>
            <w:r>
              <w:rPr>
                <w:spacing w:val="-2"/>
              </w:rPr>
              <w:t>-0.0080***</w:t>
            </w:r>
          </w:p>
        </w:tc>
      </w:tr>
      <w:tr w:rsidR="00E37508" w14:paraId="31C33F10" w14:textId="77777777">
        <w:trPr>
          <w:trHeight w:val="270"/>
        </w:trPr>
        <w:tc>
          <w:tcPr>
            <w:tcW w:w="4270" w:type="dxa"/>
          </w:tcPr>
          <w:p w14:paraId="4A510430" w14:textId="77777777" w:rsidR="00E37508" w:rsidRDefault="00E37508">
            <w:pPr>
              <w:pStyle w:val="TableParagraph"/>
              <w:spacing w:line="240" w:lineRule="auto"/>
              <w:jc w:val="left"/>
              <w:rPr>
                <w:rFonts w:ascii="Times New Roman"/>
                <w:sz w:val="20"/>
              </w:rPr>
            </w:pPr>
          </w:p>
        </w:tc>
        <w:tc>
          <w:tcPr>
            <w:tcW w:w="1167" w:type="dxa"/>
          </w:tcPr>
          <w:p w14:paraId="211A89EB" w14:textId="77777777" w:rsidR="00E37508" w:rsidRDefault="00000000">
            <w:pPr>
              <w:pStyle w:val="TableParagraph"/>
              <w:ind w:left="2" w:right="3"/>
            </w:pPr>
            <w:r>
              <w:rPr>
                <w:spacing w:val="-2"/>
              </w:rPr>
              <w:t>(0.0108)</w:t>
            </w:r>
          </w:p>
        </w:tc>
        <w:tc>
          <w:tcPr>
            <w:tcW w:w="1167" w:type="dxa"/>
          </w:tcPr>
          <w:p w14:paraId="1229C61B" w14:textId="77777777" w:rsidR="00E37508" w:rsidRDefault="00000000">
            <w:pPr>
              <w:pStyle w:val="TableParagraph"/>
              <w:ind w:left="3" w:right="3"/>
            </w:pPr>
            <w:r>
              <w:rPr>
                <w:spacing w:val="-2"/>
              </w:rPr>
              <w:t>(0.0015)</w:t>
            </w:r>
          </w:p>
        </w:tc>
        <w:tc>
          <w:tcPr>
            <w:tcW w:w="1167" w:type="dxa"/>
          </w:tcPr>
          <w:p w14:paraId="67A1A318" w14:textId="77777777" w:rsidR="00E37508" w:rsidRDefault="00000000">
            <w:pPr>
              <w:pStyle w:val="TableParagraph"/>
              <w:ind w:left="2" w:right="3"/>
            </w:pPr>
            <w:r>
              <w:rPr>
                <w:spacing w:val="-2"/>
              </w:rPr>
              <w:t>(0.0065)</w:t>
            </w:r>
          </w:p>
        </w:tc>
        <w:tc>
          <w:tcPr>
            <w:tcW w:w="1167" w:type="dxa"/>
          </w:tcPr>
          <w:p w14:paraId="3EFAACC8" w14:textId="77777777" w:rsidR="00E37508" w:rsidRDefault="00000000">
            <w:pPr>
              <w:pStyle w:val="TableParagraph"/>
              <w:ind w:right="3"/>
            </w:pPr>
            <w:r>
              <w:rPr>
                <w:spacing w:val="-2"/>
              </w:rPr>
              <w:t>(0.0012)</w:t>
            </w:r>
          </w:p>
        </w:tc>
      </w:tr>
      <w:tr w:rsidR="00E37508" w14:paraId="28F542D5" w14:textId="77777777">
        <w:trPr>
          <w:trHeight w:val="270"/>
        </w:trPr>
        <w:tc>
          <w:tcPr>
            <w:tcW w:w="4270" w:type="dxa"/>
          </w:tcPr>
          <w:p w14:paraId="2A570A74" w14:textId="77777777" w:rsidR="00E37508" w:rsidRDefault="00000000">
            <w:pPr>
              <w:pStyle w:val="TableParagraph"/>
              <w:ind w:left="119"/>
              <w:jc w:val="left"/>
            </w:pPr>
            <w:r>
              <w:rPr>
                <w:spacing w:val="-10"/>
                <w:w w:val="105"/>
              </w:rPr>
              <w:t>W</w:t>
            </w:r>
          </w:p>
        </w:tc>
        <w:tc>
          <w:tcPr>
            <w:tcW w:w="1167" w:type="dxa"/>
          </w:tcPr>
          <w:p w14:paraId="6838BC1C" w14:textId="77777777" w:rsidR="00E37508" w:rsidRDefault="00000000">
            <w:pPr>
              <w:pStyle w:val="TableParagraph"/>
              <w:ind w:left="2" w:right="3"/>
            </w:pPr>
            <w:r>
              <w:rPr>
                <w:spacing w:val="-2"/>
              </w:rPr>
              <w:t>-0.9325*</w:t>
            </w:r>
          </w:p>
        </w:tc>
        <w:tc>
          <w:tcPr>
            <w:tcW w:w="1167" w:type="dxa"/>
          </w:tcPr>
          <w:p w14:paraId="6395724F" w14:textId="77777777" w:rsidR="00E37508" w:rsidRDefault="00000000">
            <w:pPr>
              <w:pStyle w:val="TableParagraph"/>
              <w:ind w:left="3" w:right="3"/>
            </w:pPr>
            <w:r>
              <w:rPr>
                <w:spacing w:val="-2"/>
              </w:rPr>
              <w:t>-0.1376**</w:t>
            </w:r>
          </w:p>
        </w:tc>
        <w:tc>
          <w:tcPr>
            <w:tcW w:w="1167" w:type="dxa"/>
          </w:tcPr>
          <w:p w14:paraId="774F2F5E" w14:textId="77777777" w:rsidR="00E37508" w:rsidRDefault="00000000">
            <w:pPr>
              <w:pStyle w:val="TableParagraph"/>
              <w:ind w:left="1" w:right="3"/>
            </w:pPr>
            <w:r>
              <w:rPr>
                <w:spacing w:val="-2"/>
              </w:rPr>
              <w:t>-0.9556***</w:t>
            </w:r>
          </w:p>
        </w:tc>
        <w:tc>
          <w:tcPr>
            <w:tcW w:w="1167" w:type="dxa"/>
          </w:tcPr>
          <w:p w14:paraId="33D90DDA" w14:textId="77777777" w:rsidR="00E37508" w:rsidRDefault="00000000">
            <w:pPr>
              <w:pStyle w:val="TableParagraph"/>
              <w:ind w:right="3"/>
            </w:pPr>
            <w:r>
              <w:rPr>
                <w:spacing w:val="-2"/>
              </w:rPr>
              <w:t>-0.1785***</w:t>
            </w:r>
          </w:p>
        </w:tc>
      </w:tr>
      <w:tr w:rsidR="00E37508" w14:paraId="1A0A7104" w14:textId="77777777">
        <w:trPr>
          <w:trHeight w:val="270"/>
        </w:trPr>
        <w:tc>
          <w:tcPr>
            <w:tcW w:w="4270" w:type="dxa"/>
          </w:tcPr>
          <w:p w14:paraId="6411A8AA" w14:textId="77777777" w:rsidR="00E37508" w:rsidRDefault="00E37508">
            <w:pPr>
              <w:pStyle w:val="TableParagraph"/>
              <w:spacing w:line="240" w:lineRule="auto"/>
              <w:jc w:val="left"/>
              <w:rPr>
                <w:rFonts w:ascii="Times New Roman"/>
                <w:sz w:val="20"/>
              </w:rPr>
            </w:pPr>
          </w:p>
        </w:tc>
        <w:tc>
          <w:tcPr>
            <w:tcW w:w="1167" w:type="dxa"/>
          </w:tcPr>
          <w:p w14:paraId="14805FF2" w14:textId="77777777" w:rsidR="00E37508" w:rsidRDefault="00000000">
            <w:pPr>
              <w:pStyle w:val="TableParagraph"/>
              <w:ind w:left="2" w:right="3"/>
            </w:pPr>
            <w:r>
              <w:rPr>
                <w:spacing w:val="-2"/>
              </w:rPr>
              <w:t>(0.4945)</w:t>
            </w:r>
          </w:p>
        </w:tc>
        <w:tc>
          <w:tcPr>
            <w:tcW w:w="1167" w:type="dxa"/>
          </w:tcPr>
          <w:p w14:paraId="1BED86C1" w14:textId="77777777" w:rsidR="00E37508" w:rsidRDefault="00000000">
            <w:pPr>
              <w:pStyle w:val="TableParagraph"/>
              <w:ind w:left="3" w:right="3"/>
            </w:pPr>
            <w:r>
              <w:rPr>
                <w:spacing w:val="-2"/>
              </w:rPr>
              <w:t>(0.0699)</w:t>
            </w:r>
          </w:p>
        </w:tc>
        <w:tc>
          <w:tcPr>
            <w:tcW w:w="1167" w:type="dxa"/>
          </w:tcPr>
          <w:p w14:paraId="02576AAA" w14:textId="77777777" w:rsidR="00E37508" w:rsidRDefault="00000000">
            <w:pPr>
              <w:pStyle w:val="TableParagraph"/>
              <w:ind w:left="2" w:right="3"/>
            </w:pPr>
            <w:r>
              <w:rPr>
                <w:spacing w:val="-2"/>
              </w:rPr>
              <w:t>(0.2991)</w:t>
            </w:r>
          </w:p>
        </w:tc>
        <w:tc>
          <w:tcPr>
            <w:tcW w:w="1167" w:type="dxa"/>
          </w:tcPr>
          <w:p w14:paraId="6EA3B959" w14:textId="77777777" w:rsidR="00E37508" w:rsidRDefault="00000000">
            <w:pPr>
              <w:pStyle w:val="TableParagraph"/>
              <w:ind w:right="3"/>
            </w:pPr>
            <w:r>
              <w:rPr>
                <w:spacing w:val="-2"/>
              </w:rPr>
              <w:t>(0.0560)</w:t>
            </w:r>
          </w:p>
        </w:tc>
      </w:tr>
      <w:tr w:rsidR="00E37508" w14:paraId="12577E4D" w14:textId="77777777">
        <w:trPr>
          <w:trHeight w:val="270"/>
        </w:trPr>
        <w:tc>
          <w:tcPr>
            <w:tcW w:w="4270" w:type="dxa"/>
          </w:tcPr>
          <w:p w14:paraId="1D9E5D3A" w14:textId="77777777" w:rsidR="00E37508" w:rsidRDefault="00000000">
            <w:pPr>
              <w:pStyle w:val="TableParagraph"/>
              <w:ind w:left="119"/>
              <w:jc w:val="left"/>
            </w:pPr>
            <w:r>
              <w:rPr>
                <w:spacing w:val="-2"/>
              </w:rPr>
              <w:t>(S)Urbanity</w:t>
            </w:r>
          </w:p>
        </w:tc>
        <w:tc>
          <w:tcPr>
            <w:tcW w:w="1167" w:type="dxa"/>
          </w:tcPr>
          <w:p w14:paraId="5F6B4B71" w14:textId="77777777" w:rsidR="00E37508" w:rsidRDefault="00000000">
            <w:pPr>
              <w:pStyle w:val="TableParagraph"/>
              <w:ind w:left="2" w:right="3"/>
            </w:pPr>
            <w:r>
              <w:rPr>
                <w:spacing w:val="-2"/>
              </w:rPr>
              <w:t>4.6650***</w:t>
            </w:r>
          </w:p>
        </w:tc>
        <w:tc>
          <w:tcPr>
            <w:tcW w:w="1167" w:type="dxa"/>
          </w:tcPr>
          <w:p w14:paraId="323A11EE" w14:textId="77777777" w:rsidR="00E37508" w:rsidRDefault="00000000">
            <w:pPr>
              <w:pStyle w:val="TableParagraph"/>
              <w:ind w:left="3" w:right="3"/>
            </w:pPr>
            <w:r>
              <w:rPr>
                <w:spacing w:val="-2"/>
              </w:rPr>
              <w:t>0.6574***</w:t>
            </w:r>
          </w:p>
        </w:tc>
        <w:tc>
          <w:tcPr>
            <w:tcW w:w="1167" w:type="dxa"/>
          </w:tcPr>
          <w:p w14:paraId="78CEB62B" w14:textId="77777777" w:rsidR="00E37508" w:rsidRDefault="00000000">
            <w:pPr>
              <w:pStyle w:val="TableParagraph"/>
              <w:ind w:left="2" w:right="3"/>
            </w:pPr>
            <w:r>
              <w:rPr>
                <w:spacing w:val="-2"/>
              </w:rPr>
              <w:t>0.1156</w:t>
            </w:r>
          </w:p>
        </w:tc>
        <w:tc>
          <w:tcPr>
            <w:tcW w:w="1167" w:type="dxa"/>
          </w:tcPr>
          <w:p w14:paraId="2D2F803D" w14:textId="77777777" w:rsidR="00E37508" w:rsidRDefault="00000000">
            <w:pPr>
              <w:pStyle w:val="TableParagraph"/>
              <w:ind w:right="3"/>
            </w:pPr>
            <w:r>
              <w:rPr>
                <w:spacing w:val="-2"/>
              </w:rPr>
              <w:t>-0.1258</w:t>
            </w:r>
          </w:p>
        </w:tc>
      </w:tr>
      <w:tr w:rsidR="00E37508" w14:paraId="6F1436BB" w14:textId="77777777">
        <w:trPr>
          <w:trHeight w:val="270"/>
        </w:trPr>
        <w:tc>
          <w:tcPr>
            <w:tcW w:w="4270" w:type="dxa"/>
          </w:tcPr>
          <w:p w14:paraId="41951728" w14:textId="77777777" w:rsidR="00E37508" w:rsidRDefault="00E37508">
            <w:pPr>
              <w:pStyle w:val="TableParagraph"/>
              <w:spacing w:line="240" w:lineRule="auto"/>
              <w:jc w:val="left"/>
              <w:rPr>
                <w:rFonts w:ascii="Times New Roman"/>
                <w:sz w:val="20"/>
              </w:rPr>
            </w:pPr>
          </w:p>
        </w:tc>
        <w:tc>
          <w:tcPr>
            <w:tcW w:w="1167" w:type="dxa"/>
          </w:tcPr>
          <w:p w14:paraId="0FA62271" w14:textId="77777777" w:rsidR="00E37508" w:rsidRDefault="00000000">
            <w:pPr>
              <w:pStyle w:val="TableParagraph"/>
              <w:ind w:left="2" w:right="3"/>
            </w:pPr>
            <w:r>
              <w:rPr>
                <w:spacing w:val="-2"/>
              </w:rPr>
              <w:t>(1.0696)</w:t>
            </w:r>
          </w:p>
        </w:tc>
        <w:tc>
          <w:tcPr>
            <w:tcW w:w="1167" w:type="dxa"/>
          </w:tcPr>
          <w:p w14:paraId="7383F269" w14:textId="77777777" w:rsidR="00E37508" w:rsidRDefault="00000000">
            <w:pPr>
              <w:pStyle w:val="TableParagraph"/>
              <w:ind w:left="3" w:right="3"/>
            </w:pPr>
            <w:r>
              <w:rPr>
                <w:spacing w:val="-2"/>
              </w:rPr>
              <w:t>(0.1512)</w:t>
            </w:r>
          </w:p>
        </w:tc>
        <w:tc>
          <w:tcPr>
            <w:tcW w:w="1167" w:type="dxa"/>
          </w:tcPr>
          <w:p w14:paraId="27F78A2D" w14:textId="77777777" w:rsidR="00E37508" w:rsidRDefault="00000000">
            <w:pPr>
              <w:pStyle w:val="TableParagraph"/>
              <w:ind w:left="2" w:right="3"/>
            </w:pPr>
            <w:r>
              <w:rPr>
                <w:spacing w:val="-2"/>
              </w:rPr>
              <w:t>(0.6460)</w:t>
            </w:r>
          </w:p>
        </w:tc>
        <w:tc>
          <w:tcPr>
            <w:tcW w:w="1167" w:type="dxa"/>
          </w:tcPr>
          <w:p w14:paraId="5E7CA6B4" w14:textId="77777777" w:rsidR="00E37508" w:rsidRDefault="00000000">
            <w:pPr>
              <w:pStyle w:val="TableParagraph"/>
              <w:ind w:right="3"/>
            </w:pPr>
            <w:r>
              <w:rPr>
                <w:spacing w:val="-2"/>
              </w:rPr>
              <w:t>(0.1211)</w:t>
            </w:r>
          </w:p>
        </w:tc>
      </w:tr>
      <w:tr w:rsidR="00E37508" w14:paraId="1BE834CD" w14:textId="77777777">
        <w:trPr>
          <w:trHeight w:val="270"/>
        </w:trPr>
        <w:tc>
          <w:tcPr>
            <w:tcW w:w="4270" w:type="dxa"/>
          </w:tcPr>
          <w:p w14:paraId="7584A0FC" w14:textId="77777777" w:rsidR="00E37508" w:rsidRDefault="00000000">
            <w:pPr>
              <w:pStyle w:val="TableParagraph"/>
              <w:ind w:left="119"/>
              <w:jc w:val="left"/>
            </w:pPr>
            <w:r>
              <w:t>(S)Dense</w:t>
            </w:r>
            <w:r>
              <w:rPr>
                <w:spacing w:val="19"/>
              </w:rPr>
              <w:t xml:space="preserve"> </w:t>
            </w:r>
            <w:r>
              <w:t>urban</w:t>
            </w:r>
            <w:r>
              <w:rPr>
                <w:spacing w:val="20"/>
              </w:rPr>
              <w:t xml:space="preserve"> </w:t>
            </w:r>
            <w:r>
              <w:rPr>
                <w:spacing w:val="-2"/>
              </w:rPr>
              <w:t>neighbourhoods</w:t>
            </w:r>
          </w:p>
        </w:tc>
        <w:tc>
          <w:tcPr>
            <w:tcW w:w="1167" w:type="dxa"/>
          </w:tcPr>
          <w:p w14:paraId="7C20E9E4" w14:textId="77777777" w:rsidR="00E37508" w:rsidRDefault="00000000">
            <w:pPr>
              <w:pStyle w:val="TableParagraph"/>
              <w:ind w:left="2" w:right="3"/>
            </w:pPr>
            <w:r>
              <w:rPr>
                <w:spacing w:val="-2"/>
              </w:rPr>
              <w:t>1.7796*</w:t>
            </w:r>
          </w:p>
        </w:tc>
        <w:tc>
          <w:tcPr>
            <w:tcW w:w="1167" w:type="dxa"/>
          </w:tcPr>
          <w:p w14:paraId="15B9C3E5" w14:textId="77777777" w:rsidR="00E37508" w:rsidRDefault="00000000">
            <w:pPr>
              <w:pStyle w:val="TableParagraph"/>
              <w:ind w:left="3" w:right="3"/>
            </w:pPr>
            <w:r>
              <w:rPr>
                <w:spacing w:val="-2"/>
              </w:rPr>
              <w:t>0.5094***</w:t>
            </w:r>
          </w:p>
        </w:tc>
        <w:tc>
          <w:tcPr>
            <w:tcW w:w="1167" w:type="dxa"/>
          </w:tcPr>
          <w:p w14:paraId="129CE99B" w14:textId="77777777" w:rsidR="00E37508" w:rsidRDefault="00000000">
            <w:pPr>
              <w:pStyle w:val="TableParagraph"/>
              <w:ind w:left="2" w:right="3"/>
            </w:pPr>
            <w:r>
              <w:rPr>
                <w:spacing w:val="-2"/>
              </w:rPr>
              <w:t>0.7480</w:t>
            </w:r>
          </w:p>
        </w:tc>
        <w:tc>
          <w:tcPr>
            <w:tcW w:w="1167" w:type="dxa"/>
          </w:tcPr>
          <w:p w14:paraId="28BAA8BD" w14:textId="77777777" w:rsidR="00E37508" w:rsidRDefault="00000000">
            <w:pPr>
              <w:pStyle w:val="TableParagraph"/>
              <w:ind w:right="3"/>
            </w:pPr>
            <w:r>
              <w:rPr>
                <w:spacing w:val="-2"/>
              </w:rPr>
              <w:t>0.1609</w:t>
            </w:r>
          </w:p>
        </w:tc>
      </w:tr>
      <w:tr w:rsidR="00E37508" w14:paraId="42FB295D" w14:textId="77777777">
        <w:trPr>
          <w:trHeight w:val="270"/>
        </w:trPr>
        <w:tc>
          <w:tcPr>
            <w:tcW w:w="4270" w:type="dxa"/>
          </w:tcPr>
          <w:p w14:paraId="363E63A8" w14:textId="77777777" w:rsidR="00E37508" w:rsidRDefault="00E37508">
            <w:pPr>
              <w:pStyle w:val="TableParagraph"/>
              <w:spacing w:line="240" w:lineRule="auto"/>
              <w:jc w:val="left"/>
              <w:rPr>
                <w:rFonts w:ascii="Times New Roman"/>
                <w:sz w:val="20"/>
              </w:rPr>
            </w:pPr>
          </w:p>
        </w:tc>
        <w:tc>
          <w:tcPr>
            <w:tcW w:w="1167" w:type="dxa"/>
          </w:tcPr>
          <w:p w14:paraId="1281ECF1" w14:textId="77777777" w:rsidR="00E37508" w:rsidRDefault="00000000">
            <w:pPr>
              <w:pStyle w:val="TableParagraph"/>
              <w:ind w:left="2" w:right="3"/>
            </w:pPr>
            <w:r>
              <w:rPr>
                <w:spacing w:val="-2"/>
              </w:rPr>
              <w:t>(1.0695)</w:t>
            </w:r>
          </w:p>
        </w:tc>
        <w:tc>
          <w:tcPr>
            <w:tcW w:w="1167" w:type="dxa"/>
          </w:tcPr>
          <w:p w14:paraId="1D6B82EA" w14:textId="77777777" w:rsidR="00E37508" w:rsidRDefault="00000000">
            <w:pPr>
              <w:pStyle w:val="TableParagraph"/>
              <w:ind w:left="3" w:right="3"/>
            </w:pPr>
            <w:r>
              <w:rPr>
                <w:spacing w:val="-2"/>
              </w:rPr>
              <w:t>(0.1512)</w:t>
            </w:r>
          </w:p>
        </w:tc>
        <w:tc>
          <w:tcPr>
            <w:tcW w:w="1167" w:type="dxa"/>
          </w:tcPr>
          <w:p w14:paraId="408A08AD" w14:textId="77777777" w:rsidR="00E37508" w:rsidRDefault="00000000">
            <w:pPr>
              <w:pStyle w:val="TableParagraph"/>
              <w:ind w:left="2" w:right="3"/>
            </w:pPr>
            <w:r>
              <w:rPr>
                <w:spacing w:val="-2"/>
              </w:rPr>
              <w:t>(0.6487)</w:t>
            </w:r>
          </w:p>
        </w:tc>
        <w:tc>
          <w:tcPr>
            <w:tcW w:w="1167" w:type="dxa"/>
          </w:tcPr>
          <w:p w14:paraId="0A7B9B22" w14:textId="77777777" w:rsidR="00E37508" w:rsidRDefault="00000000">
            <w:pPr>
              <w:pStyle w:val="TableParagraph"/>
              <w:ind w:right="3"/>
            </w:pPr>
            <w:r>
              <w:rPr>
                <w:spacing w:val="-2"/>
              </w:rPr>
              <w:t>(0.1216)</w:t>
            </w:r>
          </w:p>
        </w:tc>
      </w:tr>
      <w:tr w:rsidR="00E37508" w14:paraId="620284EA" w14:textId="77777777">
        <w:trPr>
          <w:trHeight w:val="270"/>
        </w:trPr>
        <w:tc>
          <w:tcPr>
            <w:tcW w:w="4270" w:type="dxa"/>
          </w:tcPr>
          <w:p w14:paraId="386EAF99" w14:textId="77777777" w:rsidR="00E37508" w:rsidRDefault="00000000">
            <w:pPr>
              <w:pStyle w:val="TableParagraph"/>
              <w:ind w:left="119"/>
              <w:jc w:val="left"/>
            </w:pPr>
            <w:r>
              <w:t>(S)Dense</w:t>
            </w:r>
            <w:r>
              <w:rPr>
                <w:spacing w:val="14"/>
              </w:rPr>
              <w:t xml:space="preserve"> </w:t>
            </w:r>
            <w:r>
              <w:t>residential</w:t>
            </w:r>
            <w:r>
              <w:rPr>
                <w:spacing w:val="15"/>
              </w:rPr>
              <w:t xml:space="preserve"> </w:t>
            </w:r>
            <w:r>
              <w:rPr>
                <w:spacing w:val="-2"/>
              </w:rPr>
              <w:t>neighbourhoods</w:t>
            </w:r>
          </w:p>
        </w:tc>
        <w:tc>
          <w:tcPr>
            <w:tcW w:w="1167" w:type="dxa"/>
          </w:tcPr>
          <w:p w14:paraId="0953601F" w14:textId="77777777" w:rsidR="00E37508" w:rsidRDefault="00000000">
            <w:pPr>
              <w:pStyle w:val="TableParagraph"/>
              <w:ind w:left="2" w:right="3"/>
            </w:pPr>
            <w:r>
              <w:rPr>
                <w:spacing w:val="-2"/>
              </w:rPr>
              <w:t>-0.8545</w:t>
            </w:r>
          </w:p>
        </w:tc>
        <w:tc>
          <w:tcPr>
            <w:tcW w:w="1167" w:type="dxa"/>
          </w:tcPr>
          <w:p w14:paraId="5E9B2913" w14:textId="77777777" w:rsidR="00E37508" w:rsidRDefault="00000000">
            <w:pPr>
              <w:pStyle w:val="TableParagraph"/>
              <w:ind w:left="3" w:right="3"/>
            </w:pPr>
            <w:r>
              <w:rPr>
                <w:spacing w:val="-2"/>
              </w:rPr>
              <w:t>0.0672</w:t>
            </w:r>
          </w:p>
        </w:tc>
        <w:tc>
          <w:tcPr>
            <w:tcW w:w="1167" w:type="dxa"/>
          </w:tcPr>
          <w:p w14:paraId="0183B75E" w14:textId="77777777" w:rsidR="00E37508" w:rsidRDefault="00000000">
            <w:pPr>
              <w:pStyle w:val="TableParagraph"/>
              <w:ind w:left="2" w:right="3"/>
            </w:pPr>
            <w:r>
              <w:rPr>
                <w:spacing w:val="-2"/>
              </w:rPr>
              <w:t>-0.4636</w:t>
            </w:r>
          </w:p>
        </w:tc>
        <w:tc>
          <w:tcPr>
            <w:tcW w:w="1167" w:type="dxa"/>
          </w:tcPr>
          <w:p w14:paraId="351E2F1F" w14:textId="77777777" w:rsidR="00E37508" w:rsidRDefault="00000000">
            <w:pPr>
              <w:pStyle w:val="TableParagraph"/>
              <w:ind w:right="3"/>
            </w:pPr>
            <w:r>
              <w:rPr>
                <w:spacing w:val="-2"/>
              </w:rPr>
              <w:t>-0.0920</w:t>
            </w:r>
          </w:p>
        </w:tc>
      </w:tr>
      <w:tr w:rsidR="00E37508" w14:paraId="42A7DB6C" w14:textId="77777777">
        <w:trPr>
          <w:trHeight w:val="270"/>
        </w:trPr>
        <w:tc>
          <w:tcPr>
            <w:tcW w:w="4270" w:type="dxa"/>
          </w:tcPr>
          <w:p w14:paraId="15B1E362" w14:textId="77777777" w:rsidR="00E37508" w:rsidRDefault="00E37508">
            <w:pPr>
              <w:pStyle w:val="TableParagraph"/>
              <w:spacing w:line="240" w:lineRule="auto"/>
              <w:jc w:val="left"/>
              <w:rPr>
                <w:rFonts w:ascii="Times New Roman"/>
                <w:sz w:val="20"/>
              </w:rPr>
            </w:pPr>
          </w:p>
        </w:tc>
        <w:tc>
          <w:tcPr>
            <w:tcW w:w="1167" w:type="dxa"/>
          </w:tcPr>
          <w:p w14:paraId="646CE4B7" w14:textId="77777777" w:rsidR="00E37508" w:rsidRDefault="00000000">
            <w:pPr>
              <w:pStyle w:val="TableParagraph"/>
              <w:ind w:left="2" w:right="3"/>
            </w:pPr>
            <w:r>
              <w:rPr>
                <w:spacing w:val="-2"/>
              </w:rPr>
              <w:t>(1.0958)</w:t>
            </w:r>
          </w:p>
        </w:tc>
        <w:tc>
          <w:tcPr>
            <w:tcW w:w="1167" w:type="dxa"/>
          </w:tcPr>
          <w:p w14:paraId="408F3093" w14:textId="77777777" w:rsidR="00E37508" w:rsidRDefault="00000000">
            <w:pPr>
              <w:pStyle w:val="TableParagraph"/>
              <w:ind w:left="3" w:right="3"/>
            </w:pPr>
            <w:r>
              <w:rPr>
                <w:spacing w:val="-2"/>
              </w:rPr>
              <w:t>(0.1550)</w:t>
            </w:r>
          </w:p>
        </w:tc>
        <w:tc>
          <w:tcPr>
            <w:tcW w:w="1167" w:type="dxa"/>
          </w:tcPr>
          <w:p w14:paraId="5047470D" w14:textId="77777777" w:rsidR="00E37508" w:rsidRDefault="00000000">
            <w:pPr>
              <w:pStyle w:val="TableParagraph"/>
              <w:ind w:left="2" w:right="3"/>
            </w:pPr>
            <w:r>
              <w:rPr>
                <w:spacing w:val="-2"/>
              </w:rPr>
              <w:t>(0.6647)</w:t>
            </w:r>
          </w:p>
        </w:tc>
        <w:tc>
          <w:tcPr>
            <w:tcW w:w="1167" w:type="dxa"/>
          </w:tcPr>
          <w:p w14:paraId="597D9AC8" w14:textId="77777777" w:rsidR="00E37508" w:rsidRDefault="00000000">
            <w:pPr>
              <w:pStyle w:val="TableParagraph"/>
              <w:ind w:right="3"/>
            </w:pPr>
            <w:r>
              <w:rPr>
                <w:spacing w:val="-2"/>
              </w:rPr>
              <w:t>(0.1246)</w:t>
            </w:r>
          </w:p>
        </w:tc>
      </w:tr>
      <w:tr w:rsidR="00E37508" w14:paraId="66A517E9" w14:textId="77777777">
        <w:trPr>
          <w:trHeight w:val="270"/>
        </w:trPr>
        <w:tc>
          <w:tcPr>
            <w:tcW w:w="4270" w:type="dxa"/>
          </w:tcPr>
          <w:p w14:paraId="3C99A63C" w14:textId="77777777" w:rsidR="00E37508" w:rsidRDefault="00000000">
            <w:pPr>
              <w:pStyle w:val="TableParagraph"/>
              <w:ind w:left="119"/>
              <w:jc w:val="left"/>
            </w:pPr>
            <w:r>
              <w:t>(S)Connected</w:t>
            </w:r>
            <w:r>
              <w:rPr>
                <w:spacing w:val="26"/>
              </w:rPr>
              <w:t xml:space="preserve"> </w:t>
            </w:r>
            <w:r>
              <w:t>residential</w:t>
            </w:r>
            <w:r>
              <w:rPr>
                <w:spacing w:val="26"/>
              </w:rPr>
              <w:t xml:space="preserve"> </w:t>
            </w:r>
            <w:r>
              <w:rPr>
                <w:spacing w:val="-2"/>
              </w:rPr>
              <w:t>neighbourhoods</w:t>
            </w:r>
          </w:p>
        </w:tc>
        <w:tc>
          <w:tcPr>
            <w:tcW w:w="1167" w:type="dxa"/>
          </w:tcPr>
          <w:p w14:paraId="6D8B2A21" w14:textId="77777777" w:rsidR="00E37508" w:rsidRDefault="00000000">
            <w:pPr>
              <w:pStyle w:val="TableParagraph"/>
              <w:ind w:left="2" w:right="3"/>
            </w:pPr>
            <w:r>
              <w:rPr>
                <w:spacing w:val="-2"/>
              </w:rPr>
              <w:t>-0.3656</w:t>
            </w:r>
          </w:p>
        </w:tc>
        <w:tc>
          <w:tcPr>
            <w:tcW w:w="1167" w:type="dxa"/>
          </w:tcPr>
          <w:p w14:paraId="0EDC2821" w14:textId="77777777" w:rsidR="00E37508" w:rsidRDefault="00000000">
            <w:pPr>
              <w:pStyle w:val="TableParagraph"/>
              <w:ind w:left="3" w:right="3"/>
            </w:pPr>
            <w:r>
              <w:rPr>
                <w:spacing w:val="-2"/>
              </w:rPr>
              <w:t>0.1543</w:t>
            </w:r>
          </w:p>
        </w:tc>
        <w:tc>
          <w:tcPr>
            <w:tcW w:w="1167" w:type="dxa"/>
          </w:tcPr>
          <w:p w14:paraId="2EFC424C" w14:textId="77777777" w:rsidR="00E37508" w:rsidRDefault="00000000">
            <w:pPr>
              <w:pStyle w:val="TableParagraph"/>
              <w:ind w:left="2" w:right="3"/>
            </w:pPr>
            <w:r>
              <w:rPr>
                <w:spacing w:val="-2"/>
              </w:rPr>
              <w:t>-0.4388</w:t>
            </w:r>
          </w:p>
        </w:tc>
        <w:tc>
          <w:tcPr>
            <w:tcW w:w="1167" w:type="dxa"/>
          </w:tcPr>
          <w:p w14:paraId="1E881BF4" w14:textId="77777777" w:rsidR="00E37508" w:rsidRDefault="00000000">
            <w:pPr>
              <w:pStyle w:val="TableParagraph"/>
              <w:ind w:right="3"/>
            </w:pPr>
            <w:r>
              <w:rPr>
                <w:spacing w:val="-2"/>
              </w:rPr>
              <w:t>-0.1447</w:t>
            </w:r>
          </w:p>
        </w:tc>
      </w:tr>
      <w:tr w:rsidR="00E37508" w14:paraId="6D40500F" w14:textId="77777777">
        <w:trPr>
          <w:trHeight w:val="270"/>
        </w:trPr>
        <w:tc>
          <w:tcPr>
            <w:tcW w:w="4270" w:type="dxa"/>
          </w:tcPr>
          <w:p w14:paraId="66932F4B" w14:textId="77777777" w:rsidR="00E37508" w:rsidRDefault="00E37508">
            <w:pPr>
              <w:pStyle w:val="TableParagraph"/>
              <w:spacing w:line="240" w:lineRule="auto"/>
              <w:jc w:val="left"/>
              <w:rPr>
                <w:rFonts w:ascii="Times New Roman"/>
                <w:sz w:val="20"/>
              </w:rPr>
            </w:pPr>
          </w:p>
        </w:tc>
        <w:tc>
          <w:tcPr>
            <w:tcW w:w="1167" w:type="dxa"/>
          </w:tcPr>
          <w:p w14:paraId="378A2E6F" w14:textId="77777777" w:rsidR="00E37508" w:rsidRDefault="00000000">
            <w:pPr>
              <w:pStyle w:val="TableParagraph"/>
              <w:ind w:left="2" w:right="3"/>
            </w:pPr>
            <w:r>
              <w:rPr>
                <w:spacing w:val="-2"/>
              </w:rPr>
              <w:t>(1.1018)</w:t>
            </w:r>
          </w:p>
        </w:tc>
        <w:tc>
          <w:tcPr>
            <w:tcW w:w="1167" w:type="dxa"/>
          </w:tcPr>
          <w:p w14:paraId="4B24182A" w14:textId="77777777" w:rsidR="00E37508" w:rsidRDefault="00000000">
            <w:pPr>
              <w:pStyle w:val="TableParagraph"/>
              <w:ind w:left="3" w:right="3"/>
            </w:pPr>
            <w:r>
              <w:rPr>
                <w:spacing w:val="-2"/>
              </w:rPr>
              <w:t>(0.1558)</w:t>
            </w:r>
          </w:p>
        </w:tc>
        <w:tc>
          <w:tcPr>
            <w:tcW w:w="1167" w:type="dxa"/>
          </w:tcPr>
          <w:p w14:paraId="42BFD3CE" w14:textId="77777777" w:rsidR="00E37508" w:rsidRDefault="00000000">
            <w:pPr>
              <w:pStyle w:val="TableParagraph"/>
              <w:ind w:left="2" w:right="3"/>
            </w:pPr>
            <w:r>
              <w:rPr>
                <w:spacing w:val="-2"/>
              </w:rPr>
              <w:t>(0.6647)</w:t>
            </w:r>
          </w:p>
        </w:tc>
        <w:tc>
          <w:tcPr>
            <w:tcW w:w="1167" w:type="dxa"/>
          </w:tcPr>
          <w:p w14:paraId="542D69CA" w14:textId="77777777" w:rsidR="00E37508" w:rsidRDefault="00000000">
            <w:pPr>
              <w:pStyle w:val="TableParagraph"/>
              <w:ind w:right="3"/>
            </w:pPr>
            <w:r>
              <w:rPr>
                <w:spacing w:val="-2"/>
              </w:rPr>
              <w:t>(0.1246)</w:t>
            </w:r>
          </w:p>
        </w:tc>
      </w:tr>
      <w:tr w:rsidR="00E37508" w14:paraId="62F39A37" w14:textId="77777777">
        <w:trPr>
          <w:trHeight w:val="270"/>
        </w:trPr>
        <w:tc>
          <w:tcPr>
            <w:tcW w:w="4270" w:type="dxa"/>
          </w:tcPr>
          <w:p w14:paraId="574C3BF2" w14:textId="77777777" w:rsidR="00E37508" w:rsidRDefault="00000000">
            <w:pPr>
              <w:pStyle w:val="TableParagraph"/>
              <w:ind w:left="119"/>
              <w:jc w:val="left"/>
            </w:pPr>
            <w:r>
              <w:t>(S)Gridded</w:t>
            </w:r>
            <w:r>
              <w:rPr>
                <w:spacing w:val="32"/>
              </w:rPr>
              <w:t xml:space="preserve"> </w:t>
            </w:r>
            <w:r>
              <w:t>residential</w:t>
            </w:r>
            <w:r>
              <w:rPr>
                <w:spacing w:val="33"/>
              </w:rPr>
              <w:t xml:space="preserve"> </w:t>
            </w:r>
            <w:r>
              <w:rPr>
                <w:spacing w:val="-2"/>
              </w:rPr>
              <w:t>quarters</w:t>
            </w:r>
          </w:p>
        </w:tc>
        <w:tc>
          <w:tcPr>
            <w:tcW w:w="1167" w:type="dxa"/>
          </w:tcPr>
          <w:p w14:paraId="22A48D5B" w14:textId="77777777" w:rsidR="00E37508" w:rsidRDefault="00000000">
            <w:pPr>
              <w:pStyle w:val="TableParagraph"/>
              <w:ind w:left="2" w:right="3"/>
            </w:pPr>
            <w:r>
              <w:rPr>
                <w:spacing w:val="-2"/>
              </w:rPr>
              <w:t>-0.2000</w:t>
            </w:r>
          </w:p>
        </w:tc>
        <w:tc>
          <w:tcPr>
            <w:tcW w:w="1167" w:type="dxa"/>
          </w:tcPr>
          <w:p w14:paraId="1DCF98C1" w14:textId="77777777" w:rsidR="00E37508" w:rsidRDefault="00000000">
            <w:pPr>
              <w:pStyle w:val="TableParagraph"/>
              <w:ind w:left="3" w:right="3"/>
            </w:pPr>
            <w:r>
              <w:rPr>
                <w:spacing w:val="-2"/>
              </w:rPr>
              <w:t>0.1009</w:t>
            </w:r>
          </w:p>
        </w:tc>
        <w:tc>
          <w:tcPr>
            <w:tcW w:w="1167" w:type="dxa"/>
          </w:tcPr>
          <w:p w14:paraId="4023DC89" w14:textId="77777777" w:rsidR="00E37508" w:rsidRDefault="00000000">
            <w:pPr>
              <w:pStyle w:val="TableParagraph"/>
              <w:ind w:left="2" w:right="3"/>
            </w:pPr>
            <w:r>
              <w:rPr>
                <w:spacing w:val="-2"/>
              </w:rPr>
              <w:t>-0.6203</w:t>
            </w:r>
          </w:p>
        </w:tc>
        <w:tc>
          <w:tcPr>
            <w:tcW w:w="1167" w:type="dxa"/>
          </w:tcPr>
          <w:p w14:paraId="3AD044FE" w14:textId="77777777" w:rsidR="00E37508" w:rsidRDefault="00000000">
            <w:pPr>
              <w:pStyle w:val="TableParagraph"/>
              <w:ind w:right="3"/>
            </w:pPr>
            <w:r>
              <w:rPr>
                <w:spacing w:val="-2"/>
              </w:rPr>
              <w:t>-0.2111*</w:t>
            </w:r>
          </w:p>
        </w:tc>
      </w:tr>
      <w:tr w:rsidR="00E37508" w14:paraId="06EF010D" w14:textId="77777777">
        <w:trPr>
          <w:trHeight w:val="270"/>
        </w:trPr>
        <w:tc>
          <w:tcPr>
            <w:tcW w:w="4270" w:type="dxa"/>
          </w:tcPr>
          <w:p w14:paraId="367016EF" w14:textId="77777777" w:rsidR="00E37508" w:rsidRDefault="00E37508">
            <w:pPr>
              <w:pStyle w:val="TableParagraph"/>
              <w:spacing w:line="240" w:lineRule="auto"/>
              <w:jc w:val="left"/>
              <w:rPr>
                <w:rFonts w:ascii="Times New Roman"/>
                <w:sz w:val="20"/>
              </w:rPr>
            </w:pPr>
          </w:p>
        </w:tc>
        <w:tc>
          <w:tcPr>
            <w:tcW w:w="1167" w:type="dxa"/>
          </w:tcPr>
          <w:p w14:paraId="052C9855" w14:textId="77777777" w:rsidR="00E37508" w:rsidRDefault="00000000">
            <w:pPr>
              <w:pStyle w:val="TableParagraph"/>
              <w:ind w:left="2" w:right="3"/>
            </w:pPr>
            <w:r>
              <w:rPr>
                <w:spacing w:val="-2"/>
              </w:rPr>
              <w:t>(1.0744)</w:t>
            </w:r>
          </w:p>
        </w:tc>
        <w:tc>
          <w:tcPr>
            <w:tcW w:w="1167" w:type="dxa"/>
          </w:tcPr>
          <w:p w14:paraId="1ADCAFA0" w14:textId="77777777" w:rsidR="00E37508" w:rsidRDefault="00000000">
            <w:pPr>
              <w:pStyle w:val="TableParagraph"/>
              <w:ind w:left="3" w:right="3"/>
            </w:pPr>
            <w:r>
              <w:rPr>
                <w:spacing w:val="-2"/>
              </w:rPr>
              <w:t>(0.1519)</w:t>
            </w:r>
          </w:p>
        </w:tc>
        <w:tc>
          <w:tcPr>
            <w:tcW w:w="1167" w:type="dxa"/>
          </w:tcPr>
          <w:p w14:paraId="1F4A5030" w14:textId="77777777" w:rsidR="00E37508" w:rsidRDefault="00000000">
            <w:pPr>
              <w:pStyle w:val="TableParagraph"/>
              <w:ind w:left="2" w:right="3"/>
            </w:pPr>
            <w:r>
              <w:rPr>
                <w:spacing w:val="-2"/>
              </w:rPr>
              <w:t>(0.6517)</w:t>
            </w:r>
          </w:p>
        </w:tc>
        <w:tc>
          <w:tcPr>
            <w:tcW w:w="1167" w:type="dxa"/>
          </w:tcPr>
          <w:p w14:paraId="00F30AB9" w14:textId="77777777" w:rsidR="00E37508" w:rsidRDefault="00000000">
            <w:pPr>
              <w:pStyle w:val="TableParagraph"/>
              <w:ind w:right="3"/>
            </w:pPr>
            <w:r>
              <w:rPr>
                <w:spacing w:val="-2"/>
              </w:rPr>
              <w:t>(0.1221)</w:t>
            </w:r>
          </w:p>
        </w:tc>
      </w:tr>
      <w:tr w:rsidR="00E37508" w14:paraId="59D8634F" w14:textId="77777777">
        <w:trPr>
          <w:trHeight w:val="270"/>
        </w:trPr>
        <w:tc>
          <w:tcPr>
            <w:tcW w:w="4270" w:type="dxa"/>
          </w:tcPr>
          <w:p w14:paraId="1A07F8CA" w14:textId="77777777" w:rsidR="00E37508" w:rsidRDefault="00000000">
            <w:pPr>
              <w:pStyle w:val="TableParagraph"/>
              <w:ind w:left="119"/>
              <w:jc w:val="left"/>
            </w:pPr>
            <w:r>
              <w:t>(S)Disconnected</w:t>
            </w:r>
            <w:r>
              <w:rPr>
                <w:spacing w:val="20"/>
              </w:rPr>
              <w:t xml:space="preserve"> </w:t>
            </w:r>
            <w:r>
              <w:rPr>
                <w:spacing w:val="-2"/>
              </w:rPr>
              <w:t>suburbia</w:t>
            </w:r>
          </w:p>
        </w:tc>
        <w:tc>
          <w:tcPr>
            <w:tcW w:w="1167" w:type="dxa"/>
          </w:tcPr>
          <w:p w14:paraId="3EE00AAD" w14:textId="77777777" w:rsidR="00E37508" w:rsidRDefault="00000000">
            <w:pPr>
              <w:pStyle w:val="TableParagraph"/>
              <w:ind w:left="2" w:right="3"/>
            </w:pPr>
            <w:r>
              <w:rPr>
                <w:spacing w:val="-2"/>
              </w:rPr>
              <w:t>-0.9752</w:t>
            </w:r>
          </w:p>
        </w:tc>
        <w:tc>
          <w:tcPr>
            <w:tcW w:w="1167" w:type="dxa"/>
          </w:tcPr>
          <w:p w14:paraId="34067444" w14:textId="77777777" w:rsidR="00E37508" w:rsidRDefault="00000000">
            <w:pPr>
              <w:pStyle w:val="TableParagraph"/>
              <w:ind w:left="3" w:right="3"/>
            </w:pPr>
            <w:r>
              <w:rPr>
                <w:spacing w:val="-2"/>
              </w:rPr>
              <w:t>-0.1719</w:t>
            </w:r>
          </w:p>
        </w:tc>
        <w:tc>
          <w:tcPr>
            <w:tcW w:w="1167" w:type="dxa"/>
          </w:tcPr>
          <w:p w14:paraId="76A715AA" w14:textId="77777777" w:rsidR="00E37508" w:rsidRDefault="00000000">
            <w:pPr>
              <w:pStyle w:val="TableParagraph"/>
              <w:ind w:left="2" w:right="3"/>
            </w:pPr>
            <w:r>
              <w:rPr>
                <w:spacing w:val="-2"/>
              </w:rPr>
              <w:t>-1.0303</w:t>
            </w:r>
          </w:p>
        </w:tc>
        <w:tc>
          <w:tcPr>
            <w:tcW w:w="1167" w:type="dxa"/>
          </w:tcPr>
          <w:p w14:paraId="02F7071C" w14:textId="77777777" w:rsidR="00E37508" w:rsidRDefault="00000000">
            <w:pPr>
              <w:pStyle w:val="TableParagraph"/>
              <w:ind w:right="3"/>
            </w:pPr>
            <w:r>
              <w:rPr>
                <w:spacing w:val="-2"/>
              </w:rPr>
              <w:t>-0.3358***</w:t>
            </w:r>
          </w:p>
        </w:tc>
      </w:tr>
      <w:tr w:rsidR="00E37508" w14:paraId="7A2F933E" w14:textId="77777777">
        <w:trPr>
          <w:trHeight w:val="270"/>
        </w:trPr>
        <w:tc>
          <w:tcPr>
            <w:tcW w:w="4270" w:type="dxa"/>
          </w:tcPr>
          <w:p w14:paraId="5D66B8FF" w14:textId="77777777" w:rsidR="00E37508" w:rsidRDefault="00E37508">
            <w:pPr>
              <w:pStyle w:val="TableParagraph"/>
              <w:spacing w:line="240" w:lineRule="auto"/>
              <w:jc w:val="left"/>
              <w:rPr>
                <w:rFonts w:ascii="Times New Roman"/>
                <w:sz w:val="20"/>
              </w:rPr>
            </w:pPr>
          </w:p>
        </w:tc>
        <w:tc>
          <w:tcPr>
            <w:tcW w:w="1167" w:type="dxa"/>
          </w:tcPr>
          <w:p w14:paraId="48D403AD" w14:textId="77777777" w:rsidR="00E37508" w:rsidRDefault="00000000">
            <w:pPr>
              <w:pStyle w:val="TableParagraph"/>
              <w:ind w:left="2" w:right="3"/>
            </w:pPr>
            <w:r>
              <w:rPr>
                <w:spacing w:val="-2"/>
              </w:rPr>
              <w:t>(1.1213)</w:t>
            </w:r>
          </w:p>
        </w:tc>
        <w:tc>
          <w:tcPr>
            <w:tcW w:w="1167" w:type="dxa"/>
          </w:tcPr>
          <w:p w14:paraId="089DD30D" w14:textId="77777777" w:rsidR="00E37508" w:rsidRDefault="00000000">
            <w:pPr>
              <w:pStyle w:val="TableParagraph"/>
              <w:ind w:left="3" w:right="3"/>
            </w:pPr>
            <w:r>
              <w:rPr>
                <w:spacing w:val="-2"/>
              </w:rPr>
              <w:t>(0.1586)</w:t>
            </w:r>
          </w:p>
        </w:tc>
        <w:tc>
          <w:tcPr>
            <w:tcW w:w="1167" w:type="dxa"/>
          </w:tcPr>
          <w:p w14:paraId="29B64CFA" w14:textId="77777777" w:rsidR="00E37508" w:rsidRDefault="00000000">
            <w:pPr>
              <w:pStyle w:val="TableParagraph"/>
              <w:ind w:left="2" w:right="3"/>
            </w:pPr>
            <w:r>
              <w:rPr>
                <w:spacing w:val="-2"/>
              </w:rPr>
              <w:t>(0.6684)</w:t>
            </w:r>
          </w:p>
        </w:tc>
        <w:tc>
          <w:tcPr>
            <w:tcW w:w="1167" w:type="dxa"/>
          </w:tcPr>
          <w:p w14:paraId="51B3CF96" w14:textId="77777777" w:rsidR="00E37508" w:rsidRDefault="00000000">
            <w:pPr>
              <w:pStyle w:val="TableParagraph"/>
              <w:ind w:right="3"/>
            </w:pPr>
            <w:r>
              <w:rPr>
                <w:spacing w:val="-2"/>
              </w:rPr>
              <w:t>(0.1252)</w:t>
            </w:r>
          </w:p>
        </w:tc>
      </w:tr>
      <w:tr w:rsidR="00E37508" w14:paraId="3C1C5F58" w14:textId="77777777">
        <w:trPr>
          <w:trHeight w:val="270"/>
        </w:trPr>
        <w:tc>
          <w:tcPr>
            <w:tcW w:w="4270" w:type="dxa"/>
          </w:tcPr>
          <w:p w14:paraId="0E30A4FE" w14:textId="77777777" w:rsidR="00E37508" w:rsidRDefault="00000000">
            <w:pPr>
              <w:pStyle w:val="TableParagraph"/>
              <w:ind w:left="119"/>
              <w:jc w:val="left"/>
            </w:pPr>
            <w:r>
              <w:t>(S)Open</w:t>
            </w:r>
            <w:r>
              <w:rPr>
                <w:spacing w:val="30"/>
              </w:rPr>
              <w:t xml:space="preserve"> </w:t>
            </w:r>
            <w:r>
              <w:rPr>
                <w:spacing w:val="-2"/>
              </w:rPr>
              <w:t>sprawl</w:t>
            </w:r>
          </w:p>
        </w:tc>
        <w:tc>
          <w:tcPr>
            <w:tcW w:w="1167" w:type="dxa"/>
          </w:tcPr>
          <w:p w14:paraId="7B36544D" w14:textId="77777777" w:rsidR="00E37508" w:rsidRDefault="00000000">
            <w:pPr>
              <w:pStyle w:val="TableParagraph"/>
              <w:ind w:left="2" w:right="3"/>
            </w:pPr>
            <w:r>
              <w:rPr>
                <w:spacing w:val="-2"/>
              </w:rPr>
              <w:t>1.8342*</w:t>
            </w:r>
          </w:p>
        </w:tc>
        <w:tc>
          <w:tcPr>
            <w:tcW w:w="1167" w:type="dxa"/>
          </w:tcPr>
          <w:p w14:paraId="6E4CF85E" w14:textId="77777777" w:rsidR="00E37508" w:rsidRDefault="00000000">
            <w:pPr>
              <w:pStyle w:val="TableParagraph"/>
              <w:ind w:left="3" w:right="3"/>
            </w:pPr>
            <w:r>
              <w:rPr>
                <w:spacing w:val="-2"/>
              </w:rPr>
              <w:t>0.1734</w:t>
            </w:r>
          </w:p>
        </w:tc>
        <w:tc>
          <w:tcPr>
            <w:tcW w:w="1167" w:type="dxa"/>
          </w:tcPr>
          <w:p w14:paraId="19E12BA8" w14:textId="77777777" w:rsidR="00E37508" w:rsidRDefault="00000000">
            <w:pPr>
              <w:pStyle w:val="TableParagraph"/>
              <w:ind w:left="1" w:right="3"/>
            </w:pPr>
            <w:r>
              <w:rPr>
                <w:spacing w:val="-2"/>
              </w:rPr>
              <w:t>2.1575***</w:t>
            </w:r>
          </w:p>
        </w:tc>
        <w:tc>
          <w:tcPr>
            <w:tcW w:w="1167" w:type="dxa"/>
          </w:tcPr>
          <w:p w14:paraId="6E548918" w14:textId="77777777" w:rsidR="00E37508" w:rsidRDefault="00000000">
            <w:pPr>
              <w:pStyle w:val="TableParagraph"/>
              <w:ind w:right="3"/>
            </w:pPr>
            <w:r>
              <w:rPr>
                <w:spacing w:val="-2"/>
              </w:rPr>
              <w:t>0.3576***</w:t>
            </w:r>
          </w:p>
        </w:tc>
      </w:tr>
      <w:tr w:rsidR="00E37508" w14:paraId="150E374E" w14:textId="77777777">
        <w:trPr>
          <w:trHeight w:val="270"/>
        </w:trPr>
        <w:tc>
          <w:tcPr>
            <w:tcW w:w="4270" w:type="dxa"/>
          </w:tcPr>
          <w:p w14:paraId="278295F3" w14:textId="77777777" w:rsidR="00E37508" w:rsidRDefault="00E37508">
            <w:pPr>
              <w:pStyle w:val="TableParagraph"/>
              <w:spacing w:line="240" w:lineRule="auto"/>
              <w:jc w:val="left"/>
              <w:rPr>
                <w:rFonts w:ascii="Times New Roman"/>
                <w:sz w:val="20"/>
              </w:rPr>
            </w:pPr>
          </w:p>
        </w:tc>
        <w:tc>
          <w:tcPr>
            <w:tcW w:w="1167" w:type="dxa"/>
          </w:tcPr>
          <w:p w14:paraId="57BF6318" w14:textId="77777777" w:rsidR="00E37508" w:rsidRDefault="00000000">
            <w:pPr>
              <w:pStyle w:val="TableParagraph"/>
              <w:ind w:left="2" w:right="3"/>
            </w:pPr>
            <w:r>
              <w:rPr>
                <w:spacing w:val="-2"/>
              </w:rPr>
              <w:t>(1.0604)</w:t>
            </w:r>
          </w:p>
        </w:tc>
        <w:tc>
          <w:tcPr>
            <w:tcW w:w="1167" w:type="dxa"/>
          </w:tcPr>
          <w:p w14:paraId="6449650F" w14:textId="77777777" w:rsidR="00E37508" w:rsidRDefault="00000000">
            <w:pPr>
              <w:pStyle w:val="TableParagraph"/>
              <w:ind w:left="3" w:right="3"/>
            </w:pPr>
            <w:r>
              <w:rPr>
                <w:spacing w:val="-2"/>
              </w:rPr>
              <w:t>(0.1499)</w:t>
            </w:r>
          </w:p>
        </w:tc>
        <w:tc>
          <w:tcPr>
            <w:tcW w:w="1167" w:type="dxa"/>
          </w:tcPr>
          <w:p w14:paraId="6EB6EC61" w14:textId="77777777" w:rsidR="00E37508" w:rsidRDefault="00000000">
            <w:pPr>
              <w:pStyle w:val="TableParagraph"/>
              <w:ind w:left="2" w:right="3"/>
            </w:pPr>
            <w:r>
              <w:rPr>
                <w:spacing w:val="-2"/>
              </w:rPr>
              <w:t>(0.6432)</w:t>
            </w:r>
          </w:p>
        </w:tc>
        <w:tc>
          <w:tcPr>
            <w:tcW w:w="1167" w:type="dxa"/>
          </w:tcPr>
          <w:p w14:paraId="7A972FB5" w14:textId="77777777" w:rsidR="00E37508" w:rsidRDefault="00000000">
            <w:pPr>
              <w:pStyle w:val="TableParagraph"/>
              <w:ind w:right="3"/>
            </w:pPr>
            <w:r>
              <w:rPr>
                <w:spacing w:val="-2"/>
              </w:rPr>
              <w:t>(0.1205)</w:t>
            </w:r>
          </w:p>
        </w:tc>
      </w:tr>
      <w:tr w:rsidR="00E37508" w14:paraId="23FFE981" w14:textId="77777777">
        <w:trPr>
          <w:trHeight w:val="270"/>
        </w:trPr>
        <w:tc>
          <w:tcPr>
            <w:tcW w:w="4270" w:type="dxa"/>
          </w:tcPr>
          <w:p w14:paraId="5D6C6B40" w14:textId="77777777" w:rsidR="00E37508" w:rsidRDefault="00000000">
            <w:pPr>
              <w:pStyle w:val="TableParagraph"/>
              <w:ind w:left="119"/>
              <w:jc w:val="left"/>
            </w:pPr>
            <w:r>
              <w:t>(S)Warehouse</w:t>
            </w:r>
            <w:r>
              <w:rPr>
                <w:spacing w:val="6"/>
              </w:rPr>
              <w:t xml:space="preserve"> </w:t>
            </w:r>
            <w:r>
              <w:t>park</w:t>
            </w:r>
            <w:r>
              <w:rPr>
                <w:spacing w:val="7"/>
              </w:rPr>
              <w:t xml:space="preserve"> </w:t>
            </w:r>
            <w:r>
              <w:rPr>
                <w:spacing w:val="-4"/>
              </w:rPr>
              <w:t>land</w:t>
            </w:r>
          </w:p>
        </w:tc>
        <w:tc>
          <w:tcPr>
            <w:tcW w:w="1167" w:type="dxa"/>
          </w:tcPr>
          <w:p w14:paraId="235B4DC5" w14:textId="77777777" w:rsidR="00E37508" w:rsidRDefault="00000000">
            <w:pPr>
              <w:pStyle w:val="TableParagraph"/>
              <w:ind w:left="2" w:right="3"/>
            </w:pPr>
            <w:r>
              <w:rPr>
                <w:spacing w:val="-2"/>
              </w:rPr>
              <w:t>0.5496</w:t>
            </w:r>
          </w:p>
        </w:tc>
        <w:tc>
          <w:tcPr>
            <w:tcW w:w="1167" w:type="dxa"/>
          </w:tcPr>
          <w:p w14:paraId="00C3380A" w14:textId="77777777" w:rsidR="00E37508" w:rsidRDefault="00000000">
            <w:pPr>
              <w:pStyle w:val="TableParagraph"/>
              <w:ind w:left="3" w:right="3"/>
            </w:pPr>
            <w:r>
              <w:rPr>
                <w:spacing w:val="-2"/>
              </w:rPr>
              <w:t>0.2123</w:t>
            </w:r>
          </w:p>
        </w:tc>
        <w:tc>
          <w:tcPr>
            <w:tcW w:w="1167" w:type="dxa"/>
          </w:tcPr>
          <w:p w14:paraId="5C499752" w14:textId="77777777" w:rsidR="00E37508" w:rsidRDefault="00000000">
            <w:pPr>
              <w:pStyle w:val="TableParagraph"/>
              <w:ind w:left="1" w:right="3"/>
            </w:pPr>
            <w:r>
              <w:rPr>
                <w:spacing w:val="-2"/>
              </w:rPr>
              <w:t>1.2245*</w:t>
            </w:r>
          </w:p>
        </w:tc>
        <w:tc>
          <w:tcPr>
            <w:tcW w:w="1167" w:type="dxa"/>
          </w:tcPr>
          <w:p w14:paraId="0E3F0DC5" w14:textId="77777777" w:rsidR="00E37508" w:rsidRDefault="00000000">
            <w:pPr>
              <w:pStyle w:val="TableParagraph"/>
              <w:ind w:right="3"/>
            </w:pPr>
            <w:r>
              <w:rPr>
                <w:spacing w:val="-2"/>
              </w:rPr>
              <w:t>0.3054**</w:t>
            </w:r>
          </w:p>
        </w:tc>
      </w:tr>
      <w:tr w:rsidR="00E37508" w14:paraId="58F409B6" w14:textId="77777777">
        <w:trPr>
          <w:trHeight w:val="270"/>
        </w:trPr>
        <w:tc>
          <w:tcPr>
            <w:tcW w:w="4270" w:type="dxa"/>
          </w:tcPr>
          <w:p w14:paraId="2BADB06A" w14:textId="77777777" w:rsidR="00E37508" w:rsidRDefault="00E37508">
            <w:pPr>
              <w:pStyle w:val="TableParagraph"/>
              <w:spacing w:line="240" w:lineRule="auto"/>
              <w:jc w:val="left"/>
              <w:rPr>
                <w:rFonts w:ascii="Times New Roman"/>
                <w:sz w:val="20"/>
              </w:rPr>
            </w:pPr>
          </w:p>
        </w:tc>
        <w:tc>
          <w:tcPr>
            <w:tcW w:w="1167" w:type="dxa"/>
          </w:tcPr>
          <w:p w14:paraId="41558EFA" w14:textId="77777777" w:rsidR="00E37508" w:rsidRDefault="00000000">
            <w:pPr>
              <w:pStyle w:val="TableParagraph"/>
              <w:ind w:left="2" w:right="3"/>
            </w:pPr>
            <w:r>
              <w:rPr>
                <w:spacing w:val="-2"/>
              </w:rPr>
              <w:t>(1.0694)</w:t>
            </w:r>
          </w:p>
        </w:tc>
        <w:tc>
          <w:tcPr>
            <w:tcW w:w="1167" w:type="dxa"/>
          </w:tcPr>
          <w:p w14:paraId="0A5AD6B4" w14:textId="77777777" w:rsidR="00E37508" w:rsidRDefault="00000000">
            <w:pPr>
              <w:pStyle w:val="TableParagraph"/>
              <w:ind w:left="3" w:right="3"/>
            </w:pPr>
            <w:r>
              <w:rPr>
                <w:spacing w:val="-2"/>
              </w:rPr>
              <w:t>(0.1512)</w:t>
            </w:r>
          </w:p>
        </w:tc>
        <w:tc>
          <w:tcPr>
            <w:tcW w:w="1167" w:type="dxa"/>
          </w:tcPr>
          <w:p w14:paraId="59EB6E9D" w14:textId="77777777" w:rsidR="00E37508" w:rsidRDefault="00000000">
            <w:pPr>
              <w:pStyle w:val="TableParagraph"/>
              <w:ind w:left="2" w:right="3"/>
            </w:pPr>
            <w:r>
              <w:rPr>
                <w:spacing w:val="-2"/>
              </w:rPr>
              <w:t>(0.6487)</w:t>
            </w:r>
          </w:p>
        </w:tc>
        <w:tc>
          <w:tcPr>
            <w:tcW w:w="1167" w:type="dxa"/>
          </w:tcPr>
          <w:p w14:paraId="37FF51DB" w14:textId="77777777" w:rsidR="00E37508" w:rsidRDefault="00000000">
            <w:pPr>
              <w:pStyle w:val="TableParagraph"/>
              <w:ind w:right="3"/>
            </w:pPr>
            <w:r>
              <w:rPr>
                <w:spacing w:val="-2"/>
              </w:rPr>
              <w:t>(0.1216)</w:t>
            </w:r>
          </w:p>
        </w:tc>
      </w:tr>
      <w:tr w:rsidR="00E37508" w14:paraId="68972BEE" w14:textId="77777777">
        <w:trPr>
          <w:trHeight w:val="270"/>
        </w:trPr>
        <w:tc>
          <w:tcPr>
            <w:tcW w:w="4270" w:type="dxa"/>
          </w:tcPr>
          <w:p w14:paraId="25256C14" w14:textId="77777777" w:rsidR="00E37508" w:rsidRDefault="00000000">
            <w:pPr>
              <w:pStyle w:val="TableParagraph"/>
              <w:ind w:left="119"/>
              <w:jc w:val="left"/>
            </w:pPr>
            <w:r>
              <w:t>(S)Urban</w:t>
            </w:r>
            <w:r>
              <w:rPr>
                <w:spacing w:val="18"/>
              </w:rPr>
              <w:t xml:space="preserve"> </w:t>
            </w:r>
            <w:r>
              <w:rPr>
                <w:spacing w:val="-2"/>
              </w:rPr>
              <w:t>buffer</w:t>
            </w:r>
          </w:p>
        </w:tc>
        <w:tc>
          <w:tcPr>
            <w:tcW w:w="1167" w:type="dxa"/>
          </w:tcPr>
          <w:p w14:paraId="27AFF064" w14:textId="77777777" w:rsidR="00E37508" w:rsidRDefault="00000000">
            <w:pPr>
              <w:pStyle w:val="TableParagraph"/>
              <w:ind w:left="2" w:right="3"/>
            </w:pPr>
            <w:r>
              <w:rPr>
                <w:spacing w:val="-2"/>
              </w:rPr>
              <w:t>-0.0558</w:t>
            </w:r>
          </w:p>
        </w:tc>
        <w:tc>
          <w:tcPr>
            <w:tcW w:w="1167" w:type="dxa"/>
          </w:tcPr>
          <w:p w14:paraId="23A5FDDA" w14:textId="77777777" w:rsidR="00E37508" w:rsidRDefault="00000000">
            <w:pPr>
              <w:pStyle w:val="TableParagraph"/>
              <w:ind w:left="3" w:right="3"/>
            </w:pPr>
            <w:r>
              <w:rPr>
                <w:spacing w:val="-2"/>
              </w:rPr>
              <w:t>-0.0931</w:t>
            </w:r>
          </w:p>
        </w:tc>
        <w:tc>
          <w:tcPr>
            <w:tcW w:w="1167" w:type="dxa"/>
          </w:tcPr>
          <w:p w14:paraId="32085FA6" w14:textId="77777777" w:rsidR="00E37508" w:rsidRDefault="00000000">
            <w:pPr>
              <w:pStyle w:val="TableParagraph"/>
              <w:ind w:left="2" w:right="3"/>
            </w:pPr>
            <w:r>
              <w:rPr>
                <w:spacing w:val="-2"/>
              </w:rPr>
              <w:t>2.7027***</w:t>
            </w:r>
          </w:p>
        </w:tc>
        <w:tc>
          <w:tcPr>
            <w:tcW w:w="1167" w:type="dxa"/>
          </w:tcPr>
          <w:p w14:paraId="064A39C7" w14:textId="77777777" w:rsidR="00E37508" w:rsidRDefault="00000000">
            <w:pPr>
              <w:pStyle w:val="TableParagraph"/>
              <w:ind w:right="3"/>
            </w:pPr>
            <w:r>
              <w:rPr>
                <w:spacing w:val="-2"/>
              </w:rPr>
              <w:t>0.5164***</w:t>
            </w:r>
          </w:p>
        </w:tc>
      </w:tr>
      <w:tr w:rsidR="00E37508" w14:paraId="1816AF47" w14:textId="77777777">
        <w:trPr>
          <w:trHeight w:val="270"/>
        </w:trPr>
        <w:tc>
          <w:tcPr>
            <w:tcW w:w="4270" w:type="dxa"/>
          </w:tcPr>
          <w:p w14:paraId="0A7D42D9" w14:textId="77777777" w:rsidR="00E37508" w:rsidRDefault="00E37508">
            <w:pPr>
              <w:pStyle w:val="TableParagraph"/>
              <w:spacing w:line="240" w:lineRule="auto"/>
              <w:jc w:val="left"/>
              <w:rPr>
                <w:rFonts w:ascii="Times New Roman"/>
                <w:sz w:val="20"/>
              </w:rPr>
            </w:pPr>
          </w:p>
        </w:tc>
        <w:tc>
          <w:tcPr>
            <w:tcW w:w="1167" w:type="dxa"/>
          </w:tcPr>
          <w:p w14:paraId="027A3C34" w14:textId="77777777" w:rsidR="00E37508" w:rsidRDefault="00000000">
            <w:pPr>
              <w:pStyle w:val="TableParagraph"/>
              <w:ind w:left="2" w:right="3"/>
            </w:pPr>
            <w:r>
              <w:rPr>
                <w:spacing w:val="-2"/>
              </w:rPr>
              <w:t>(1.0521)</w:t>
            </w:r>
          </w:p>
        </w:tc>
        <w:tc>
          <w:tcPr>
            <w:tcW w:w="1167" w:type="dxa"/>
          </w:tcPr>
          <w:p w14:paraId="2664414D" w14:textId="77777777" w:rsidR="00E37508" w:rsidRDefault="00000000">
            <w:pPr>
              <w:pStyle w:val="TableParagraph"/>
              <w:ind w:left="3" w:right="3"/>
            </w:pPr>
            <w:r>
              <w:rPr>
                <w:spacing w:val="-2"/>
              </w:rPr>
              <w:t>(0.1488)</w:t>
            </w:r>
          </w:p>
        </w:tc>
        <w:tc>
          <w:tcPr>
            <w:tcW w:w="1167" w:type="dxa"/>
          </w:tcPr>
          <w:p w14:paraId="6F29F978" w14:textId="77777777" w:rsidR="00E37508" w:rsidRDefault="00000000">
            <w:pPr>
              <w:pStyle w:val="TableParagraph"/>
              <w:ind w:left="2" w:right="3"/>
            </w:pPr>
            <w:r>
              <w:rPr>
                <w:spacing w:val="-2"/>
              </w:rPr>
              <w:t>(0.6382)</w:t>
            </w:r>
          </w:p>
        </w:tc>
        <w:tc>
          <w:tcPr>
            <w:tcW w:w="1167" w:type="dxa"/>
          </w:tcPr>
          <w:p w14:paraId="385460E9" w14:textId="77777777" w:rsidR="00E37508" w:rsidRDefault="00000000">
            <w:pPr>
              <w:pStyle w:val="TableParagraph"/>
              <w:ind w:right="3"/>
            </w:pPr>
            <w:r>
              <w:rPr>
                <w:spacing w:val="-2"/>
              </w:rPr>
              <w:t>(0.1196)</w:t>
            </w:r>
          </w:p>
        </w:tc>
      </w:tr>
      <w:tr w:rsidR="00E37508" w14:paraId="6BC5EE98" w14:textId="77777777">
        <w:trPr>
          <w:trHeight w:val="270"/>
        </w:trPr>
        <w:tc>
          <w:tcPr>
            <w:tcW w:w="4270" w:type="dxa"/>
          </w:tcPr>
          <w:p w14:paraId="394EE819" w14:textId="77777777" w:rsidR="00E37508" w:rsidRDefault="00000000">
            <w:pPr>
              <w:pStyle w:val="TableParagraph"/>
              <w:ind w:left="119"/>
              <w:jc w:val="left"/>
            </w:pPr>
            <w:r>
              <w:t>(S)Countryside</w:t>
            </w:r>
            <w:r>
              <w:rPr>
                <w:spacing w:val="52"/>
              </w:rPr>
              <w:t xml:space="preserve"> </w:t>
            </w:r>
            <w:r>
              <w:rPr>
                <w:spacing w:val="-2"/>
              </w:rPr>
              <w:t>agriculture</w:t>
            </w:r>
          </w:p>
        </w:tc>
        <w:tc>
          <w:tcPr>
            <w:tcW w:w="1167" w:type="dxa"/>
          </w:tcPr>
          <w:p w14:paraId="232ACE7E" w14:textId="77777777" w:rsidR="00E37508" w:rsidRDefault="00000000">
            <w:pPr>
              <w:pStyle w:val="TableParagraph"/>
              <w:ind w:left="2" w:right="3"/>
            </w:pPr>
            <w:r>
              <w:rPr>
                <w:spacing w:val="-2"/>
              </w:rPr>
              <w:t>-1.3759</w:t>
            </w:r>
          </w:p>
        </w:tc>
        <w:tc>
          <w:tcPr>
            <w:tcW w:w="1167" w:type="dxa"/>
          </w:tcPr>
          <w:p w14:paraId="3C406F39" w14:textId="77777777" w:rsidR="00E37508" w:rsidRDefault="00000000">
            <w:pPr>
              <w:pStyle w:val="TableParagraph"/>
              <w:ind w:left="3" w:right="3"/>
            </w:pPr>
            <w:r>
              <w:rPr>
                <w:spacing w:val="-2"/>
              </w:rPr>
              <w:t>-0.2511*</w:t>
            </w:r>
          </w:p>
        </w:tc>
        <w:tc>
          <w:tcPr>
            <w:tcW w:w="1167" w:type="dxa"/>
          </w:tcPr>
          <w:p w14:paraId="0EF7A112" w14:textId="77777777" w:rsidR="00E37508" w:rsidRDefault="00000000">
            <w:pPr>
              <w:pStyle w:val="TableParagraph"/>
              <w:ind w:left="2" w:right="3"/>
            </w:pPr>
            <w:r>
              <w:rPr>
                <w:spacing w:val="-2"/>
              </w:rPr>
              <w:t>0.6623</w:t>
            </w:r>
          </w:p>
        </w:tc>
        <w:tc>
          <w:tcPr>
            <w:tcW w:w="1167" w:type="dxa"/>
          </w:tcPr>
          <w:p w14:paraId="4CEAEE54" w14:textId="77777777" w:rsidR="00E37508" w:rsidRDefault="00000000">
            <w:pPr>
              <w:pStyle w:val="TableParagraph"/>
              <w:ind w:right="3"/>
            </w:pPr>
            <w:r>
              <w:rPr>
                <w:spacing w:val="-2"/>
              </w:rPr>
              <w:t>0.0670</w:t>
            </w:r>
          </w:p>
        </w:tc>
      </w:tr>
      <w:tr w:rsidR="00E37508" w14:paraId="11820820" w14:textId="77777777">
        <w:trPr>
          <w:trHeight w:val="270"/>
        </w:trPr>
        <w:tc>
          <w:tcPr>
            <w:tcW w:w="4270" w:type="dxa"/>
          </w:tcPr>
          <w:p w14:paraId="235F3482" w14:textId="77777777" w:rsidR="00E37508" w:rsidRDefault="00E37508">
            <w:pPr>
              <w:pStyle w:val="TableParagraph"/>
              <w:spacing w:line="240" w:lineRule="auto"/>
              <w:jc w:val="left"/>
              <w:rPr>
                <w:rFonts w:ascii="Times New Roman"/>
                <w:sz w:val="20"/>
              </w:rPr>
            </w:pPr>
          </w:p>
        </w:tc>
        <w:tc>
          <w:tcPr>
            <w:tcW w:w="1167" w:type="dxa"/>
          </w:tcPr>
          <w:p w14:paraId="166E194D" w14:textId="77777777" w:rsidR="00E37508" w:rsidRDefault="00000000">
            <w:pPr>
              <w:pStyle w:val="TableParagraph"/>
              <w:ind w:left="2" w:right="3"/>
            </w:pPr>
            <w:r>
              <w:rPr>
                <w:spacing w:val="-2"/>
              </w:rPr>
              <w:t>(1.0521)</w:t>
            </w:r>
          </w:p>
        </w:tc>
        <w:tc>
          <w:tcPr>
            <w:tcW w:w="1167" w:type="dxa"/>
          </w:tcPr>
          <w:p w14:paraId="18CD49AF" w14:textId="77777777" w:rsidR="00E37508" w:rsidRDefault="00000000">
            <w:pPr>
              <w:pStyle w:val="TableParagraph"/>
              <w:ind w:left="3" w:right="3"/>
            </w:pPr>
            <w:r>
              <w:rPr>
                <w:spacing w:val="-2"/>
              </w:rPr>
              <w:t>(0.1488)</w:t>
            </w:r>
          </w:p>
        </w:tc>
        <w:tc>
          <w:tcPr>
            <w:tcW w:w="1167" w:type="dxa"/>
          </w:tcPr>
          <w:p w14:paraId="16908695" w14:textId="77777777" w:rsidR="00E37508" w:rsidRDefault="00000000">
            <w:pPr>
              <w:pStyle w:val="TableParagraph"/>
              <w:ind w:left="2" w:right="3"/>
            </w:pPr>
            <w:r>
              <w:rPr>
                <w:spacing w:val="-2"/>
              </w:rPr>
              <w:t>(0.6382)</w:t>
            </w:r>
          </w:p>
        </w:tc>
        <w:tc>
          <w:tcPr>
            <w:tcW w:w="1167" w:type="dxa"/>
          </w:tcPr>
          <w:p w14:paraId="4187CAF6" w14:textId="77777777" w:rsidR="00E37508" w:rsidRDefault="00000000">
            <w:pPr>
              <w:pStyle w:val="TableParagraph"/>
              <w:ind w:right="3"/>
            </w:pPr>
            <w:r>
              <w:rPr>
                <w:spacing w:val="-2"/>
              </w:rPr>
              <w:t>(0.1196)</w:t>
            </w:r>
          </w:p>
        </w:tc>
      </w:tr>
      <w:tr w:rsidR="00E37508" w14:paraId="4C106B34" w14:textId="77777777">
        <w:trPr>
          <w:trHeight w:val="270"/>
        </w:trPr>
        <w:tc>
          <w:tcPr>
            <w:tcW w:w="4270" w:type="dxa"/>
          </w:tcPr>
          <w:p w14:paraId="447E7569" w14:textId="77777777" w:rsidR="00E37508" w:rsidRDefault="00000000">
            <w:pPr>
              <w:pStyle w:val="TableParagraph"/>
              <w:ind w:left="119"/>
              <w:jc w:val="left"/>
            </w:pPr>
            <w:r>
              <w:t>(S)Wild</w:t>
            </w:r>
            <w:r>
              <w:rPr>
                <w:spacing w:val="14"/>
              </w:rPr>
              <w:t xml:space="preserve"> </w:t>
            </w:r>
            <w:r>
              <w:rPr>
                <w:spacing w:val="-2"/>
              </w:rPr>
              <w:t>countryside</w:t>
            </w:r>
          </w:p>
        </w:tc>
        <w:tc>
          <w:tcPr>
            <w:tcW w:w="1167" w:type="dxa"/>
          </w:tcPr>
          <w:p w14:paraId="426B296B" w14:textId="77777777" w:rsidR="00E37508" w:rsidRDefault="00000000">
            <w:pPr>
              <w:pStyle w:val="TableParagraph"/>
              <w:ind w:left="2" w:right="3"/>
            </w:pPr>
            <w:r>
              <w:rPr>
                <w:spacing w:val="-2"/>
              </w:rPr>
              <w:t>-2.0183*</w:t>
            </w:r>
          </w:p>
        </w:tc>
        <w:tc>
          <w:tcPr>
            <w:tcW w:w="1167" w:type="dxa"/>
          </w:tcPr>
          <w:p w14:paraId="2420B368" w14:textId="77777777" w:rsidR="00E37508" w:rsidRDefault="00000000">
            <w:pPr>
              <w:pStyle w:val="TableParagraph"/>
              <w:ind w:left="3" w:right="3"/>
            </w:pPr>
            <w:r>
              <w:rPr>
                <w:spacing w:val="-2"/>
              </w:rPr>
              <w:t>-0.5065***</w:t>
            </w:r>
          </w:p>
        </w:tc>
        <w:tc>
          <w:tcPr>
            <w:tcW w:w="1167" w:type="dxa"/>
          </w:tcPr>
          <w:p w14:paraId="158F65D7" w14:textId="77777777" w:rsidR="00E37508" w:rsidRDefault="00000000">
            <w:pPr>
              <w:pStyle w:val="TableParagraph"/>
              <w:ind w:left="1" w:right="3"/>
            </w:pPr>
            <w:r>
              <w:rPr>
                <w:spacing w:val="-2"/>
              </w:rPr>
              <w:t>-0.5918</w:t>
            </w:r>
          </w:p>
        </w:tc>
        <w:tc>
          <w:tcPr>
            <w:tcW w:w="1167" w:type="dxa"/>
          </w:tcPr>
          <w:p w14:paraId="3942A067" w14:textId="77777777" w:rsidR="00E37508" w:rsidRDefault="00000000">
            <w:pPr>
              <w:pStyle w:val="TableParagraph"/>
              <w:ind w:right="3"/>
            </w:pPr>
            <w:r>
              <w:rPr>
                <w:spacing w:val="-2"/>
              </w:rPr>
              <w:t>-0.1635</w:t>
            </w:r>
          </w:p>
        </w:tc>
      </w:tr>
      <w:tr w:rsidR="00E37508" w14:paraId="365873B5" w14:textId="77777777">
        <w:trPr>
          <w:trHeight w:val="324"/>
        </w:trPr>
        <w:tc>
          <w:tcPr>
            <w:tcW w:w="4270" w:type="dxa"/>
            <w:tcBorders>
              <w:bottom w:val="single" w:sz="6" w:space="0" w:color="000000"/>
            </w:tcBorders>
          </w:tcPr>
          <w:p w14:paraId="2CED974A" w14:textId="77777777" w:rsidR="00E37508" w:rsidRDefault="00E37508">
            <w:pPr>
              <w:pStyle w:val="TableParagraph"/>
              <w:spacing w:line="240" w:lineRule="auto"/>
              <w:jc w:val="left"/>
              <w:rPr>
                <w:rFonts w:ascii="Times New Roman"/>
                <w:sz w:val="20"/>
              </w:rPr>
            </w:pPr>
          </w:p>
        </w:tc>
        <w:tc>
          <w:tcPr>
            <w:tcW w:w="1167" w:type="dxa"/>
            <w:tcBorders>
              <w:bottom w:val="single" w:sz="6" w:space="0" w:color="000000"/>
            </w:tcBorders>
          </w:tcPr>
          <w:p w14:paraId="31D1ACDA" w14:textId="77777777" w:rsidR="00E37508" w:rsidRDefault="00000000">
            <w:pPr>
              <w:pStyle w:val="TableParagraph"/>
              <w:spacing w:line="256" w:lineRule="exact"/>
              <w:ind w:left="2" w:right="3"/>
            </w:pPr>
            <w:r>
              <w:rPr>
                <w:spacing w:val="-2"/>
              </w:rPr>
              <w:t>(1.0521)</w:t>
            </w:r>
          </w:p>
        </w:tc>
        <w:tc>
          <w:tcPr>
            <w:tcW w:w="1167" w:type="dxa"/>
            <w:tcBorders>
              <w:bottom w:val="single" w:sz="6" w:space="0" w:color="000000"/>
            </w:tcBorders>
          </w:tcPr>
          <w:p w14:paraId="53E0FF29" w14:textId="77777777" w:rsidR="00E37508" w:rsidRDefault="00000000">
            <w:pPr>
              <w:pStyle w:val="TableParagraph"/>
              <w:spacing w:line="256" w:lineRule="exact"/>
              <w:ind w:left="3" w:right="3"/>
            </w:pPr>
            <w:r>
              <w:rPr>
                <w:spacing w:val="-2"/>
              </w:rPr>
              <w:t>(0.1488)</w:t>
            </w:r>
          </w:p>
        </w:tc>
        <w:tc>
          <w:tcPr>
            <w:tcW w:w="1167" w:type="dxa"/>
            <w:tcBorders>
              <w:bottom w:val="single" w:sz="6" w:space="0" w:color="000000"/>
            </w:tcBorders>
          </w:tcPr>
          <w:p w14:paraId="79A9AB2C" w14:textId="77777777" w:rsidR="00E37508" w:rsidRDefault="00000000">
            <w:pPr>
              <w:pStyle w:val="TableParagraph"/>
              <w:spacing w:line="256" w:lineRule="exact"/>
              <w:ind w:left="2" w:right="3"/>
            </w:pPr>
            <w:r>
              <w:rPr>
                <w:spacing w:val="-2"/>
              </w:rPr>
              <w:t>(0.6382)</w:t>
            </w:r>
          </w:p>
        </w:tc>
        <w:tc>
          <w:tcPr>
            <w:tcW w:w="1167" w:type="dxa"/>
            <w:tcBorders>
              <w:bottom w:val="single" w:sz="6" w:space="0" w:color="000000"/>
            </w:tcBorders>
          </w:tcPr>
          <w:p w14:paraId="7D18AAAC" w14:textId="77777777" w:rsidR="00E37508" w:rsidRDefault="00000000">
            <w:pPr>
              <w:pStyle w:val="TableParagraph"/>
              <w:spacing w:line="256" w:lineRule="exact"/>
              <w:ind w:right="3"/>
            </w:pPr>
            <w:r>
              <w:rPr>
                <w:spacing w:val="-2"/>
              </w:rPr>
              <w:t>(0.1196)</w:t>
            </w:r>
          </w:p>
        </w:tc>
      </w:tr>
      <w:tr w:rsidR="00E37508" w14:paraId="56AB7917" w14:textId="77777777">
        <w:trPr>
          <w:trHeight w:val="290"/>
        </w:trPr>
        <w:tc>
          <w:tcPr>
            <w:tcW w:w="4270" w:type="dxa"/>
          </w:tcPr>
          <w:p w14:paraId="7A5BBDE4" w14:textId="77777777" w:rsidR="00E37508" w:rsidRDefault="00000000">
            <w:pPr>
              <w:pStyle w:val="TableParagraph"/>
              <w:spacing w:before="47" w:line="172" w:lineRule="auto"/>
              <w:ind w:left="126"/>
              <w:jc w:val="left"/>
              <w:rPr>
                <w:sz w:val="16"/>
              </w:rPr>
            </w:pPr>
            <w:r>
              <w:rPr>
                <w:i/>
                <w:spacing w:val="-5"/>
                <w:position w:val="-7"/>
              </w:rPr>
              <w:t>R</w:t>
            </w:r>
            <w:r>
              <w:rPr>
                <w:spacing w:val="-5"/>
                <w:sz w:val="16"/>
              </w:rPr>
              <w:t>2</w:t>
            </w:r>
          </w:p>
        </w:tc>
        <w:tc>
          <w:tcPr>
            <w:tcW w:w="1167" w:type="dxa"/>
          </w:tcPr>
          <w:p w14:paraId="2C90DD8C" w14:textId="77777777" w:rsidR="00E37508" w:rsidRDefault="00000000">
            <w:pPr>
              <w:pStyle w:val="TableParagraph"/>
              <w:spacing w:before="34" w:line="231" w:lineRule="exact"/>
              <w:ind w:left="2" w:right="3"/>
            </w:pPr>
            <w:r>
              <w:rPr>
                <w:spacing w:val="-2"/>
              </w:rPr>
              <w:t>0.1589</w:t>
            </w:r>
          </w:p>
        </w:tc>
        <w:tc>
          <w:tcPr>
            <w:tcW w:w="1167" w:type="dxa"/>
          </w:tcPr>
          <w:p w14:paraId="4C901827" w14:textId="77777777" w:rsidR="00E37508" w:rsidRDefault="00000000">
            <w:pPr>
              <w:pStyle w:val="TableParagraph"/>
              <w:spacing w:before="34" w:line="231" w:lineRule="exact"/>
              <w:ind w:left="3" w:right="3"/>
            </w:pPr>
            <w:r>
              <w:rPr>
                <w:spacing w:val="-2"/>
              </w:rPr>
              <w:t>0.1954</w:t>
            </w:r>
          </w:p>
        </w:tc>
        <w:tc>
          <w:tcPr>
            <w:tcW w:w="1167" w:type="dxa"/>
          </w:tcPr>
          <w:p w14:paraId="4EFB7745" w14:textId="77777777" w:rsidR="00E37508" w:rsidRDefault="00000000">
            <w:pPr>
              <w:pStyle w:val="TableParagraph"/>
              <w:spacing w:before="34" w:line="231" w:lineRule="exact"/>
              <w:ind w:left="2" w:right="3"/>
            </w:pPr>
            <w:r>
              <w:rPr>
                <w:spacing w:val="-2"/>
              </w:rPr>
              <w:t>0.2118</w:t>
            </w:r>
          </w:p>
        </w:tc>
        <w:tc>
          <w:tcPr>
            <w:tcW w:w="1167" w:type="dxa"/>
          </w:tcPr>
          <w:p w14:paraId="201B6983" w14:textId="77777777" w:rsidR="00E37508" w:rsidRDefault="00000000">
            <w:pPr>
              <w:pStyle w:val="TableParagraph"/>
              <w:spacing w:before="34" w:line="231" w:lineRule="exact"/>
              <w:ind w:right="3"/>
            </w:pPr>
            <w:r>
              <w:rPr>
                <w:spacing w:val="-2"/>
              </w:rPr>
              <w:t>0.2660</w:t>
            </w:r>
          </w:p>
        </w:tc>
      </w:tr>
      <w:tr w:rsidR="00E37508" w14:paraId="2C8701F9" w14:textId="77777777">
        <w:trPr>
          <w:trHeight w:val="295"/>
        </w:trPr>
        <w:tc>
          <w:tcPr>
            <w:tcW w:w="4270" w:type="dxa"/>
          </w:tcPr>
          <w:p w14:paraId="0B515188" w14:textId="77777777" w:rsidR="00E37508" w:rsidRDefault="00000000">
            <w:pPr>
              <w:pStyle w:val="TableParagraph"/>
              <w:spacing w:line="275" w:lineRule="exact"/>
              <w:ind w:left="126"/>
              <w:jc w:val="left"/>
            </w:pPr>
            <w:r>
              <w:rPr>
                <w:i/>
                <w:w w:val="110"/>
              </w:rPr>
              <w:t>R</w:t>
            </w:r>
            <w:r>
              <w:rPr>
                <w:w w:val="110"/>
                <w:position w:val="8"/>
                <w:sz w:val="16"/>
              </w:rPr>
              <w:t>2</w:t>
            </w:r>
            <w:r>
              <w:rPr>
                <w:spacing w:val="20"/>
                <w:w w:val="110"/>
                <w:position w:val="8"/>
                <w:sz w:val="16"/>
              </w:rPr>
              <w:t xml:space="preserve"> </w:t>
            </w:r>
            <w:r>
              <w:rPr>
                <w:spacing w:val="-4"/>
                <w:w w:val="110"/>
              </w:rPr>
              <w:t>Adj.</w:t>
            </w:r>
          </w:p>
        </w:tc>
        <w:tc>
          <w:tcPr>
            <w:tcW w:w="1167" w:type="dxa"/>
          </w:tcPr>
          <w:p w14:paraId="49B190A5" w14:textId="77777777" w:rsidR="00E37508" w:rsidRDefault="00000000">
            <w:pPr>
              <w:pStyle w:val="TableParagraph"/>
              <w:spacing w:before="20" w:line="255" w:lineRule="exact"/>
              <w:ind w:left="2" w:right="3"/>
            </w:pPr>
            <w:r>
              <w:rPr>
                <w:spacing w:val="-2"/>
              </w:rPr>
              <w:t>0.1368</w:t>
            </w:r>
          </w:p>
        </w:tc>
        <w:tc>
          <w:tcPr>
            <w:tcW w:w="1167" w:type="dxa"/>
          </w:tcPr>
          <w:p w14:paraId="3C06D34C" w14:textId="77777777" w:rsidR="00E37508" w:rsidRDefault="00000000">
            <w:pPr>
              <w:pStyle w:val="TableParagraph"/>
              <w:spacing w:before="20" w:line="255" w:lineRule="exact"/>
              <w:ind w:left="3" w:right="3"/>
            </w:pPr>
            <w:r>
              <w:rPr>
                <w:spacing w:val="-2"/>
              </w:rPr>
              <w:t>0.1743</w:t>
            </w:r>
          </w:p>
        </w:tc>
        <w:tc>
          <w:tcPr>
            <w:tcW w:w="1167" w:type="dxa"/>
          </w:tcPr>
          <w:p w14:paraId="6CE4DDC7" w14:textId="77777777" w:rsidR="00E37508" w:rsidRDefault="00000000">
            <w:pPr>
              <w:pStyle w:val="TableParagraph"/>
              <w:spacing w:before="20" w:line="255" w:lineRule="exact"/>
              <w:ind w:left="2" w:right="3"/>
            </w:pPr>
            <w:r>
              <w:rPr>
                <w:spacing w:val="-2"/>
              </w:rPr>
              <w:t>0.1913</w:t>
            </w:r>
          </w:p>
        </w:tc>
        <w:tc>
          <w:tcPr>
            <w:tcW w:w="1167" w:type="dxa"/>
          </w:tcPr>
          <w:p w14:paraId="231D0CF6" w14:textId="77777777" w:rsidR="00E37508" w:rsidRDefault="00000000">
            <w:pPr>
              <w:pStyle w:val="TableParagraph"/>
              <w:spacing w:before="20" w:line="255" w:lineRule="exact"/>
              <w:ind w:right="3"/>
            </w:pPr>
            <w:r>
              <w:rPr>
                <w:spacing w:val="-2"/>
              </w:rPr>
              <w:t>0.2468</w:t>
            </w:r>
          </w:p>
        </w:tc>
      </w:tr>
      <w:tr w:rsidR="00E37508" w14:paraId="668354E5" w14:textId="77777777">
        <w:trPr>
          <w:trHeight w:val="322"/>
        </w:trPr>
        <w:tc>
          <w:tcPr>
            <w:tcW w:w="4270" w:type="dxa"/>
            <w:tcBorders>
              <w:bottom w:val="single" w:sz="8" w:space="0" w:color="000000"/>
            </w:tcBorders>
          </w:tcPr>
          <w:p w14:paraId="526387AB" w14:textId="77777777" w:rsidR="00E37508" w:rsidRDefault="00000000">
            <w:pPr>
              <w:pStyle w:val="TableParagraph"/>
              <w:spacing w:line="254" w:lineRule="exact"/>
              <w:ind w:left="119"/>
              <w:jc w:val="left"/>
            </w:pPr>
            <w:r>
              <w:rPr>
                <w:spacing w:val="-5"/>
                <w:w w:val="120"/>
              </w:rPr>
              <w:t>N.</w:t>
            </w:r>
          </w:p>
        </w:tc>
        <w:tc>
          <w:tcPr>
            <w:tcW w:w="1167" w:type="dxa"/>
            <w:tcBorders>
              <w:bottom w:val="single" w:sz="8" w:space="0" w:color="000000"/>
            </w:tcBorders>
          </w:tcPr>
          <w:p w14:paraId="4F589FA2" w14:textId="77777777" w:rsidR="00E37508" w:rsidRDefault="00000000">
            <w:pPr>
              <w:pStyle w:val="TableParagraph"/>
              <w:spacing w:line="254" w:lineRule="exact"/>
              <w:ind w:left="2" w:right="3"/>
            </w:pPr>
            <w:r>
              <w:rPr>
                <w:spacing w:val="-5"/>
              </w:rPr>
              <w:t>665</w:t>
            </w:r>
          </w:p>
        </w:tc>
        <w:tc>
          <w:tcPr>
            <w:tcW w:w="1167" w:type="dxa"/>
            <w:tcBorders>
              <w:bottom w:val="single" w:sz="8" w:space="0" w:color="000000"/>
            </w:tcBorders>
          </w:tcPr>
          <w:p w14:paraId="15F0F500" w14:textId="77777777" w:rsidR="00E37508" w:rsidRDefault="00000000">
            <w:pPr>
              <w:pStyle w:val="TableParagraph"/>
              <w:spacing w:line="254" w:lineRule="exact"/>
              <w:ind w:left="3" w:right="3"/>
            </w:pPr>
            <w:r>
              <w:rPr>
                <w:spacing w:val="-5"/>
              </w:rPr>
              <w:t>665</w:t>
            </w:r>
          </w:p>
        </w:tc>
        <w:tc>
          <w:tcPr>
            <w:tcW w:w="1167" w:type="dxa"/>
            <w:tcBorders>
              <w:bottom w:val="single" w:sz="8" w:space="0" w:color="000000"/>
            </w:tcBorders>
          </w:tcPr>
          <w:p w14:paraId="57F3D119" w14:textId="77777777" w:rsidR="00E37508" w:rsidRDefault="00000000">
            <w:pPr>
              <w:pStyle w:val="TableParagraph"/>
              <w:spacing w:line="254" w:lineRule="exact"/>
              <w:ind w:left="2" w:right="3"/>
            </w:pPr>
            <w:r>
              <w:rPr>
                <w:spacing w:val="-5"/>
              </w:rPr>
              <w:t>670</w:t>
            </w:r>
          </w:p>
        </w:tc>
        <w:tc>
          <w:tcPr>
            <w:tcW w:w="1167" w:type="dxa"/>
            <w:tcBorders>
              <w:bottom w:val="single" w:sz="8" w:space="0" w:color="000000"/>
            </w:tcBorders>
          </w:tcPr>
          <w:p w14:paraId="3FA98C97" w14:textId="77777777" w:rsidR="00E37508" w:rsidRDefault="00000000">
            <w:pPr>
              <w:pStyle w:val="TableParagraph"/>
              <w:spacing w:line="254" w:lineRule="exact"/>
              <w:ind w:right="3"/>
            </w:pPr>
            <w:r>
              <w:rPr>
                <w:spacing w:val="-5"/>
              </w:rPr>
              <w:t>670</w:t>
            </w:r>
          </w:p>
        </w:tc>
      </w:tr>
    </w:tbl>
    <w:p w14:paraId="575CBF70" w14:textId="77777777" w:rsidR="00E37508" w:rsidRDefault="00000000">
      <w:pPr>
        <w:spacing w:before="206" w:line="247" w:lineRule="auto"/>
        <w:ind w:left="117" w:right="729"/>
        <w:jc w:val="both"/>
        <w:rPr>
          <w:sz w:val="18"/>
        </w:rPr>
      </w:pPr>
      <w:r>
        <w:rPr>
          <w:noProof/>
        </w:rPr>
        <mc:AlternateContent>
          <mc:Choice Requires="wps">
            <w:drawing>
              <wp:anchor distT="0" distB="0" distL="0" distR="0" simplePos="0" relativeHeight="485425664" behindDoc="1" locked="0" layoutInCell="1" allowOverlap="1" wp14:anchorId="55BA800E" wp14:editId="6ECF7924">
                <wp:simplePos x="0" y="0"/>
                <wp:positionH relativeFrom="page">
                  <wp:posOffset>4561916</wp:posOffset>
                </wp:positionH>
                <wp:positionV relativeFrom="paragraph">
                  <wp:posOffset>539605</wp:posOffset>
                </wp:positionV>
                <wp:extent cx="34290" cy="127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F48C41" id="Graphic 172" o:spid="_x0000_s1026" style="position:absolute;margin-left:359.2pt;margin-top:42.5pt;width:2.7pt;height:.1pt;z-index:-17890816;visibility:visible;mso-wrap-style:square;mso-wrap-distance-left:0;mso-wrap-distance-top:0;mso-wrap-distance-right:0;mso-wrap-distance-bottom:0;mso-position-horizontal:absolute;mso-position-horizontal-relative:page;mso-position-vertical:absolute;mso-position-vertical-relative:text;v-text-anchor:top" coordsize="342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" path="m,l34163,e" filled="f" strokeweight=".14039mm">
                <v:path arrowok="t"/>
                <w10:wrap anchorx="page"/>
              </v:shape>
            </w:pict>
          </mc:Fallback>
        </mc:AlternateContent>
      </w:r>
      <w:r>
        <w:rPr>
          <w:noProof/>
        </w:rPr>
        <mc:AlternateContent>
          <mc:Choice Requires="wps">
            <w:drawing>
              <wp:anchor distT="0" distB="0" distL="0" distR="0" simplePos="0" relativeHeight="485426176" behindDoc="1" locked="0" layoutInCell="1" allowOverlap="1" wp14:anchorId="2867550A" wp14:editId="1F3616F5">
                <wp:simplePos x="0" y="0"/>
                <wp:positionH relativeFrom="page">
                  <wp:posOffset>3548926</wp:posOffset>
                </wp:positionH>
                <wp:positionV relativeFrom="paragraph">
                  <wp:posOffset>678784</wp:posOffset>
                </wp:positionV>
                <wp:extent cx="34290" cy="1270"/>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 cy="1270"/>
                        </a:xfrm>
                        <a:custGeom>
                          <a:avLst/>
                          <a:gdLst/>
                          <a:ahLst/>
                          <a:cxnLst/>
                          <a:rect l="l" t="t" r="r" b="b"/>
                          <a:pathLst>
                            <a:path w="34290">
                              <a:moveTo>
                                <a:pt x="0" y="0"/>
                              </a:moveTo>
                              <a:lnTo>
                                <a:pt x="3416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33D1B72" id="Graphic 173" o:spid="_x0000_s1026" style="position:absolute;margin-left:279.45pt;margin-top:53.45pt;width:2.7pt;height:.1pt;z-index:-17890304;visibility:visible;mso-wrap-style:square;mso-wrap-distance-left:0;mso-wrap-distance-top:0;mso-wrap-distance-right:0;mso-wrap-distance-bottom:0;mso-position-horizontal:absolute;mso-position-horizontal-relative:page;mso-position-vertical:absolute;mso-position-vertical-relative:text;v-text-anchor:top" coordsize="3429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" path="m,l34163,e" filled="f" strokeweight=".14039mm">
                <v:path arrowok="t"/>
                <w10:wrap anchorx="page"/>
              </v:shape>
            </w:pict>
          </mc:Fallback>
        </mc:AlternateContent>
      </w:r>
      <w:r>
        <w:t>Table 5:</w:t>
      </w:r>
      <w:r>
        <w:rPr>
          <w:spacing w:val="40"/>
        </w:rPr>
        <w:t xml:space="preserve"> </w:t>
      </w:r>
      <w:r>
        <w:rPr>
          <w:sz w:val="18"/>
        </w:rPr>
        <w:t>Regression outputs explaining (log of) differences in the spatial pattern between observed and predicted</w:t>
      </w:r>
      <w:r>
        <w:rPr>
          <w:spacing w:val="40"/>
          <w:sz w:val="18"/>
        </w:rPr>
        <w:t xml:space="preserve"> </w:t>
      </w:r>
      <w:r>
        <w:rPr>
          <w:sz w:val="18"/>
        </w:rPr>
        <w:t>values,</w:t>
      </w:r>
      <w:r>
        <w:rPr>
          <w:spacing w:val="40"/>
          <w:sz w:val="18"/>
        </w:rPr>
        <w:t xml:space="preserve"> </w:t>
      </w:r>
      <w:r>
        <w:rPr>
          <w:sz w:val="18"/>
        </w:rPr>
        <w:t>as</w:t>
      </w:r>
      <w:r>
        <w:rPr>
          <w:spacing w:val="40"/>
          <w:sz w:val="18"/>
        </w:rPr>
        <w:t xml:space="preserve"> </w:t>
      </w:r>
      <w:r>
        <w:rPr>
          <w:sz w:val="18"/>
        </w:rPr>
        <w:t>measured</w:t>
      </w:r>
      <w:r>
        <w:rPr>
          <w:spacing w:val="40"/>
          <w:sz w:val="18"/>
        </w:rPr>
        <w:t xml:space="preserve"> </w:t>
      </w:r>
      <w:r>
        <w:rPr>
          <w:sz w:val="18"/>
        </w:rPr>
        <w:t>by</w:t>
      </w:r>
      <w:r>
        <w:rPr>
          <w:spacing w:val="4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statistic.</w:t>
      </w:r>
      <w:r>
        <w:rPr>
          <w:spacing w:val="80"/>
          <w:w w:val="150"/>
          <w:sz w:val="18"/>
        </w:rPr>
        <w:t xml:space="preserve"> </w:t>
      </w:r>
      <w:r>
        <w:rPr>
          <w:sz w:val="18"/>
        </w:rPr>
        <w:t>The</w:t>
      </w:r>
      <w:r>
        <w:rPr>
          <w:spacing w:val="40"/>
          <w:sz w:val="18"/>
        </w:rPr>
        <w:t xml:space="preserve"> </w:t>
      </w:r>
      <w:r>
        <w:rPr>
          <w:sz w:val="18"/>
        </w:rPr>
        <w:t>Join</w:t>
      </w:r>
      <w:r>
        <w:rPr>
          <w:spacing w:val="40"/>
          <w:sz w:val="18"/>
        </w:rPr>
        <w:t xml:space="preserve"> </w:t>
      </w:r>
      <w:r>
        <w:rPr>
          <w:sz w:val="18"/>
        </w:rPr>
        <w:t>Counts</w:t>
      </w:r>
      <w:r>
        <w:rPr>
          <w:spacing w:val="40"/>
          <w:sz w:val="18"/>
        </w:rPr>
        <w:t xml:space="preserve"> </w:t>
      </w:r>
      <w:r>
        <w:rPr>
          <w:sz w:val="18"/>
        </w:rPr>
        <w:t>for</w:t>
      </w:r>
      <w:r>
        <w:rPr>
          <w:spacing w:val="40"/>
          <w:sz w:val="18"/>
        </w:rPr>
        <w:t xml:space="preserve"> </w:t>
      </w:r>
      <w:r>
        <w:rPr>
          <w:sz w:val="18"/>
        </w:rPr>
        <w:t>each</w:t>
      </w:r>
      <w:r>
        <w:rPr>
          <w:spacing w:val="40"/>
          <w:sz w:val="18"/>
        </w:rPr>
        <w:t xml:space="preserve"> </w:t>
      </w:r>
      <w:r>
        <w:rPr>
          <w:sz w:val="18"/>
        </w:rPr>
        <w:t>signature</w:t>
      </w:r>
      <w:r>
        <w:rPr>
          <w:spacing w:val="40"/>
          <w:sz w:val="18"/>
        </w:rPr>
        <w:t xml:space="preserve"> </w:t>
      </w:r>
      <w:r>
        <w:rPr>
          <w:sz w:val="18"/>
        </w:rPr>
        <w:t>were</w:t>
      </w:r>
      <w:r>
        <w:rPr>
          <w:spacing w:val="40"/>
          <w:sz w:val="18"/>
        </w:rPr>
        <w:t xml:space="preserve"> </w:t>
      </w:r>
      <w:r>
        <w:rPr>
          <w:sz w:val="18"/>
        </w:rPr>
        <w:t>computed</w:t>
      </w:r>
      <w:r>
        <w:rPr>
          <w:spacing w:val="40"/>
          <w:sz w:val="18"/>
        </w:rPr>
        <w:t xml:space="preserve"> </w:t>
      </w:r>
      <w:r>
        <w:rPr>
          <w:sz w:val="18"/>
        </w:rPr>
        <w:t>using</w:t>
      </w:r>
      <w:r>
        <w:rPr>
          <w:spacing w:val="40"/>
          <w:sz w:val="18"/>
        </w:rPr>
        <w:t xml:space="preserve"> </w:t>
      </w:r>
      <w:r>
        <w:rPr>
          <w:sz w:val="18"/>
        </w:rPr>
        <w:t>two</w:t>
      </w:r>
      <w:r>
        <w:rPr>
          <w:spacing w:val="40"/>
          <w:sz w:val="18"/>
        </w:rPr>
        <w:t xml:space="preserve"> </w:t>
      </w:r>
      <w:r>
        <w:rPr>
          <w:sz w:val="18"/>
        </w:rPr>
        <w:t>types of spatial weights:</w:t>
      </w:r>
      <w:r>
        <w:rPr>
          <w:spacing w:val="40"/>
          <w:sz w:val="18"/>
        </w:rPr>
        <w:t xml:space="preserve"> </w:t>
      </w:r>
      <w:r>
        <w:rPr>
          <w:sz w:val="18"/>
        </w:rPr>
        <w:t>one based on a distance threshold of 1Km (</w:t>
      </w:r>
      <w:r>
        <w:rPr>
          <w:i/>
          <w:sz w:val="18"/>
        </w:rPr>
        <w:t>W</w:t>
      </w:r>
      <w:r>
        <w:rPr>
          <w:i/>
          <w:spacing w:val="40"/>
          <w:sz w:val="18"/>
        </w:rPr>
        <w:t xml:space="preserve"> </w:t>
      </w:r>
      <w:r>
        <w:rPr>
          <w:i/>
          <w:sz w:val="18"/>
        </w:rPr>
        <w:t>thr</w:t>
      </w:r>
      <w:r>
        <w:rPr>
          <w:sz w:val="18"/>
        </w:rPr>
        <w:t>),</w:t>
      </w:r>
      <w:r>
        <w:rPr>
          <w:spacing w:val="29"/>
          <w:sz w:val="18"/>
        </w:rPr>
        <w:t xml:space="preserve"> </w:t>
      </w:r>
      <w:r>
        <w:rPr>
          <w:sz w:val="18"/>
        </w:rPr>
        <w:t>and another one built as a the union of</w:t>
      </w:r>
      <w:r>
        <w:rPr>
          <w:spacing w:val="40"/>
          <w:sz w:val="18"/>
        </w:rPr>
        <w:t xml:space="preserve"> </w:t>
      </w:r>
      <w:r>
        <w:rPr>
          <w:sz w:val="18"/>
        </w:rPr>
        <w:t>nearest neighbor and queen contiguity matrices (</w:t>
      </w:r>
      <w:r>
        <w:rPr>
          <w:i/>
          <w:sz w:val="18"/>
        </w:rPr>
        <w:t>W union</w:t>
      </w:r>
      <w:r>
        <w:rPr>
          <w:sz w:val="18"/>
        </w:rPr>
        <w:t>).</w:t>
      </w:r>
      <w:r>
        <w:rPr>
          <w:spacing w:val="40"/>
          <w:sz w:val="18"/>
        </w:rPr>
        <w:t xml:space="preserve"> </w:t>
      </w:r>
      <w:r>
        <w:rPr>
          <w:sz w:val="18"/>
        </w:rPr>
        <w:t>Explanatory variables with a preceding (M), (A) and (S)</w:t>
      </w:r>
      <w:r>
        <w:rPr>
          <w:spacing w:val="40"/>
          <w:sz w:val="18"/>
        </w:rPr>
        <w:t xml:space="preserve"> </w:t>
      </w:r>
      <w:r>
        <w:rPr>
          <w:sz w:val="18"/>
        </w:rPr>
        <w:t>correspond to binary variables for the type of model (with histogram-based boosted classifier, or HGBC, as the baseline),</w:t>
      </w:r>
      <w:r>
        <w:rPr>
          <w:spacing w:val="40"/>
          <w:sz w:val="18"/>
        </w:rPr>
        <w:t xml:space="preserve"> </w:t>
      </w:r>
      <w:r>
        <w:rPr>
          <w:sz w:val="18"/>
        </w:rPr>
        <w:t>architecture</w:t>
      </w:r>
      <w:r>
        <w:rPr>
          <w:spacing w:val="16"/>
          <w:sz w:val="18"/>
        </w:rPr>
        <w:t xml:space="preserve"> </w:t>
      </w:r>
      <w:r>
        <w:rPr>
          <w:sz w:val="18"/>
        </w:rPr>
        <w:t>(with</w:t>
      </w:r>
      <w:r>
        <w:rPr>
          <w:spacing w:val="16"/>
          <w:sz w:val="18"/>
        </w:rPr>
        <w:t xml:space="preserve"> </w:t>
      </w:r>
      <w:r>
        <w:rPr>
          <w:sz w:val="18"/>
        </w:rPr>
        <w:t>baseline</w:t>
      </w:r>
      <w:r>
        <w:rPr>
          <w:spacing w:val="16"/>
          <w:sz w:val="18"/>
        </w:rPr>
        <w:t xml:space="preserve"> </w:t>
      </w:r>
      <w:r>
        <w:rPr>
          <w:sz w:val="18"/>
        </w:rPr>
        <w:t>image</w:t>
      </w:r>
      <w:r>
        <w:rPr>
          <w:spacing w:val="16"/>
          <w:sz w:val="18"/>
        </w:rPr>
        <w:t xml:space="preserve"> </w:t>
      </w:r>
      <w:r>
        <w:rPr>
          <w:sz w:val="18"/>
        </w:rPr>
        <w:t>classification,</w:t>
      </w:r>
      <w:r>
        <w:rPr>
          <w:spacing w:val="17"/>
          <w:sz w:val="18"/>
        </w:rPr>
        <w:t xml:space="preserve"> </w:t>
      </w:r>
      <w:r>
        <w:rPr>
          <w:sz w:val="18"/>
        </w:rPr>
        <w:t>or</w:t>
      </w:r>
      <w:r>
        <w:rPr>
          <w:spacing w:val="16"/>
          <w:sz w:val="18"/>
        </w:rPr>
        <w:t xml:space="preserve"> </w:t>
      </w:r>
      <w:r>
        <w:rPr>
          <w:sz w:val="18"/>
        </w:rPr>
        <w:t>BIC,</w:t>
      </w:r>
      <w:r>
        <w:rPr>
          <w:spacing w:val="16"/>
          <w:sz w:val="18"/>
        </w:rPr>
        <w:t xml:space="preserve"> </w:t>
      </w:r>
      <w:r>
        <w:rPr>
          <w:sz w:val="18"/>
        </w:rPr>
        <w:t>as</w:t>
      </w:r>
      <w:r>
        <w:rPr>
          <w:spacing w:val="16"/>
          <w:sz w:val="18"/>
        </w:rPr>
        <w:t xml:space="preserve"> </w:t>
      </w:r>
      <w:r>
        <w:rPr>
          <w:sz w:val="18"/>
        </w:rPr>
        <w:t>the</w:t>
      </w:r>
      <w:r>
        <w:rPr>
          <w:spacing w:val="16"/>
          <w:sz w:val="18"/>
        </w:rPr>
        <w:t xml:space="preserve"> </w:t>
      </w:r>
      <w:r>
        <w:rPr>
          <w:sz w:val="18"/>
        </w:rPr>
        <w:t>baseline)</w:t>
      </w:r>
      <w:r>
        <w:rPr>
          <w:spacing w:val="16"/>
          <w:sz w:val="18"/>
        </w:rPr>
        <w:t xml:space="preserve"> </w:t>
      </w:r>
      <w:r>
        <w:rPr>
          <w:sz w:val="18"/>
        </w:rPr>
        <w:t>and</w:t>
      </w:r>
      <w:r>
        <w:rPr>
          <w:spacing w:val="16"/>
          <w:sz w:val="18"/>
        </w:rPr>
        <w:t xml:space="preserve"> </w:t>
      </w:r>
      <w:r>
        <w:rPr>
          <w:sz w:val="18"/>
        </w:rPr>
        <w:t>spatial</w:t>
      </w:r>
      <w:r>
        <w:rPr>
          <w:spacing w:val="16"/>
          <w:sz w:val="18"/>
        </w:rPr>
        <w:t xml:space="preserve"> </w:t>
      </w:r>
      <w:r>
        <w:rPr>
          <w:sz w:val="18"/>
        </w:rPr>
        <w:t>signature</w:t>
      </w:r>
      <w:r>
        <w:rPr>
          <w:spacing w:val="16"/>
          <w:sz w:val="18"/>
        </w:rPr>
        <w:t xml:space="preserve"> </w:t>
      </w:r>
      <w:r>
        <w:rPr>
          <w:sz w:val="18"/>
        </w:rPr>
        <w:t>(with</w:t>
      </w:r>
      <w:r>
        <w:rPr>
          <w:spacing w:val="16"/>
          <w:sz w:val="18"/>
        </w:rPr>
        <w:t xml:space="preserve"> </w:t>
      </w:r>
      <w:r>
        <w:rPr>
          <w:sz w:val="18"/>
        </w:rPr>
        <w:t>Accessible</w:t>
      </w:r>
      <w:r>
        <w:rPr>
          <w:spacing w:val="16"/>
          <w:sz w:val="18"/>
        </w:rPr>
        <w:t xml:space="preserve"> </w:t>
      </w:r>
      <w:r>
        <w:rPr>
          <w:sz w:val="18"/>
        </w:rPr>
        <w:t>suburbia</w:t>
      </w:r>
      <w:r>
        <w:rPr>
          <w:spacing w:val="40"/>
          <w:sz w:val="18"/>
        </w:rPr>
        <w:t xml:space="preserve"> </w:t>
      </w:r>
      <w:r>
        <w:rPr>
          <w:sz w:val="18"/>
        </w:rPr>
        <w:t>as the baseline), respectively. Standard errors in parenthesis. Coefficients significant at the 1%, 5%, 10% level are noted</w:t>
      </w:r>
      <w:r>
        <w:rPr>
          <w:spacing w:val="40"/>
          <w:sz w:val="18"/>
        </w:rPr>
        <w:t xml:space="preserve"> </w:t>
      </w:r>
      <w:r>
        <w:rPr>
          <w:sz w:val="18"/>
        </w:rPr>
        <w:t>with ***, **, and *, respectively.</w:t>
      </w:r>
    </w:p>
    <w:p w14:paraId="1C291B42" w14:textId="77777777" w:rsidR="00E37508" w:rsidRDefault="00E37508">
      <w:pPr>
        <w:spacing w:line="247" w:lineRule="auto"/>
        <w:jc w:val="both"/>
        <w:rPr>
          <w:sz w:val="18"/>
        </w:rPr>
        <w:sectPr w:rsidR="00E37508">
          <w:pgSz w:w="12240" w:h="15840"/>
          <w:pgMar w:top="1160" w:right="680" w:bottom="760" w:left="1300" w:header="0" w:footer="565" w:gutter="0"/>
          <w:cols w:space="720"/>
        </w:sectPr>
      </w:pPr>
    </w:p>
    <w:p w14:paraId="70077835" w14:textId="77777777" w:rsidR="00E37508" w:rsidRDefault="00000000">
      <w:pPr>
        <w:pStyle w:val="BodyText"/>
        <w:spacing w:before="84" w:line="304" w:lineRule="auto"/>
        <w:ind w:left="117" w:right="729" w:firstLine="283"/>
        <w:jc w:val="both"/>
      </w:pPr>
      <w:r>
        <w:lastRenderedPageBreak/>
        <w:t>Regardless of global performance, we cannot assume that even the best model will perform evenly across all 12 signature types.</w:t>
      </w:r>
      <w:r>
        <w:rPr>
          <w:spacing w:val="40"/>
        </w:rPr>
        <w:t xml:space="preserve"> </w:t>
      </w:r>
      <w:r>
        <w:t>The within-class performance metrics indicate that some classes on the extreme sides of the urban-rural dimension are easier to detect.</w:t>
      </w:r>
      <w:r>
        <w:rPr>
          <w:spacing w:val="40"/>
        </w:rPr>
        <w:t xml:space="preserve"> </w:t>
      </w:r>
      <w:r>
        <w:t>That is not</w:t>
      </w:r>
      <w:r>
        <w:rPr>
          <w:spacing w:val="40"/>
        </w:rPr>
        <w:t xml:space="preserve"> </w:t>
      </w:r>
      <w:r>
        <w:t xml:space="preserve">surprising as both </w:t>
      </w:r>
      <w:r>
        <w:rPr>
          <w:i/>
        </w:rPr>
        <w:t xml:space="preserve">Urbanity </w:t>
      </w:r>
      <w:r>
        <w:t xml:space="preserve">and </w:t>
      </w:r>
      <w:r>
        <w:rPr>
          <w:i/>
        </w:rPr>
        <w:t xml:space="preserve">Wild countryside </w:t>
      </w:r>
      <w:r>
        <w:t>signature types are unique, while the difference between</w:t>
      </w:r>
      <w:r>
        <w:rPr>
          <w:spacing w:val="-13"/>
        </w:rPr>
        <w:t xml:space="preserve"> </w:t>
      </w:r>
      <w:r>
        <w:rPr>
          <w:i/>
        </w:rPr>
        <w:t>Dense</w:t>
      </w:r>
      <w:r>
        <w:rPr>
          <w:i/>
          <w:spacing w:val="-12"/>
        </w:rPr>
        <w:t xml:space="preserve"> </w:t>
      </w:r>
      <w:r>
        <w:rPr>
          <w:i/>
        </w:rPr>
        <w:t>residential</w:t>
      </w:r>
      <w:r>
        <w:rPr>
          <w:i/>
          <w:spacing w:val="-12"/>
        </w:rPr>
        <w:t xml:space="preserve"> </w:t>
      </w:r>
      <w:r>
        <w:rPr>
          <w:i/>
        </w:rPr>
        <w:t>neighbourhoods</w:t>
      </w:r>
      <w:r>
        <w:rPr>
          <w:i/>
          <w:spacing w:val="-11"/>
        </w:rPr>
        <w:t xml:space="preserve"> </w:t>
      </w:r>
      <w:r>
        <w:t>and</w:t>
      </w:r>
      <w:r>
        <w:rPr>
          <w:spacing w:val="-11"/>
        </w:rPr>
        <w:t xml:space="preserve"> </w:t>
      </w:r>
      <w:r>
        <w:rPr>
          <w:i/>
        </w:rPr>
        <w:t>Connected</w:t>
      </w:r>
      <w:r>
        <w:rPr>
          <w:i/>
          <w:spacing w:val="-13"/>
        </w:rPr>
        <w:t xml:space="preserve"> </w:t>
      </w:r>
      <w:r>
        <w:rPr>
          <w:i/>
        </w:rPr>
        <w:t>residential</w:t>
      </w:r>
      <w:r>
        <w:rPr>
          <w:i/>
          <w:spacing w:val="-12"/>
        </w:rPr>
        <w:t xml:space="preserve"> </w:t>
      </w:r>
      <w:r>
        <w:rPr>
          <w:i/>
        </w:rPr>
        <w:t>neighbourhoods</w:t>
      </w:r>
      <w:r>
        <w:rPr>
          <w:i/>
          <w:spacing w:val="-11"/>
        </w:rPr>
        <w:t xml:space="preserve"> </w:t>
      </w:r>
      <w:r>
        <w:t>that</w:t>
      </w:r>
      <w:r>
        <w:rPr>
          <w:spacing w:val="-11"/>
        </w:rPr>
        <w:t xml:space="preserve"> </w:t>
      </w:r>
      <w:r>
        <w:t>is</w:t>
      </w:r>
      <w:r>
        <w:rPr>
          <w:spacing w:val="-11"/>
        </w:rPr>
        <w:t xml:space="preserve"> </w:t>
      </w:r>
      <w:r>
        <w:t>visible</w:t>
      </w:r>
      <w:r>
        <w:rPr>
          <w:spacing w:val="-11"/>
        </w:rPr>
        <w:t xml:space="preserve"> </w:t>
      </w:r>
      <w:r>
        <w:t>on the satellite imagery is much more subtle. It is also common that some of the classes are easier to distinguish than others (</w:t>
      </w:r>
      <w:hyperlink w:anchor="_bookmark59" w:history="1">
        <w:r>
          <w:rPr>
            <w:color w:val="00004C"/>
          </w:rPr>
          <w:t>Zanaga et al.</w:t>
        </w:r>
      </w:hyperlink>
      <w:r>
        <w:rPr>
          <w:color w:val="00004C"/>
        </w:rPr>
        <w:t xml:space="preserve"> </w:t>
      </w:r>
      <w:r>
        <w:t>(</w:t>
      </w:r>
      <w:hyperlink w:anchor="_bookmark59" w:history="1">
        <w:r>
          <w:rPr>
            <w:color w:val="00004C"/>
          </w:rPr>
          <w:t>2021</w:t>
        </w:r>
      </w:hyperlink>
      <w:r>
        <w:t xml:space="preserve">), </w:t>
      </w:r>
      <w:hyperlink w:anchor="_bookmark34" w:history="1">
        <w:r>
          <w:rPr>
            <w:color w:val="00004C"/>
          </w:rPr>
          <w:t>Karra et al.</w:t>
        </w:r>
      </w:hyperlink>
      <w:r>
        <w:rPr>
          <w:color w:val="00004C"/>
        </w:rPr>
        <w:t xml:space="preserve"> </w:t>
      </w:r>
      <w:r>
        <w:t>(</w:t>
      </w:r>
      <w:hyperlink w:anchor="_bookmark34" w:history="1">
        <w:r>
          <w:rPr>
            <w:color w:val="00004C"/>
          </w:rPr>
          <w:t>2021</w:t>
        </w:r>
      </w:hyperlink>
      <w:r>
        <w:t>)).</w:t>
      </w:r>
      <w:r>
        <w:rPr>
          <w:spacing w:val="40"/>
        </w:rPr>
        <w:t xml:space="preserve"> </w:t>
      </w:r>
      <w:r>
        <w:t>However,</w:t>
      </w:r>
      <w:r>
        <w:rPr>
          <w:spacing w:val="24"/>
        </w:rPr>
        <w:t xml:space="preserve"> </w:t>
      </w:r>
      <w:r>
        <w:t>any model deployed</w:t>
      </w:r>
      <w:r>
        <w:rPr>
          <w:spacing w:val="80"/>
        </w:rPr>
        <w:t xml:space="preserve"> </w:t>
      </w:r>
      <w:r>
        <w:t>for</w:t>
      </w:r>
      <w:r>
        <w:rPr>
          <w:spacing w:val="40"/>
        </w:rPr>
        <w:t xml:space="preserve"> </w:t>
      </w:r>
      <w:r>
        <w:t>periodical</w:t>
      </w:r>
      <w:r>
        <w:rPr>
          <w:spacing w:val="40"/>
        </w:rPr>
        <w:t xml:space="preserve"> </w:t>
      </w:r>
      <w:r>
        <w:t>updates</w:t>
      </w:r>
      <w:r>
        <w:rPr>
          <w:spacing w:val="40"/>
        </w:rPr>
        <w:t xml:space="preserve"> </w:t>
      </w:r>
      <w:r>
        <w:t>of</w:t>
      </w:r>
      <w:r>
        <w:rPr>
          <w:spacing w:val="40"/>
        </w:rPr>
        <w:t xml:space="preserve"> </w:t>
      </w:r>
      <w:r>
        <w:t>signature</w:t>
      </w:r>
      <w:r>
        <w:rPr>
          <w:spacing w:val="40"/>
        </w:rPr>
        <w:t xml:space="preserve"> </w:t>
      </w:r>
      <w:r>
        <w:t>classification</w:t>
      </w:r>
      <w:r>
        <w:rPr>
          <w:spacing w:val="40"/>
        </w:rPr>
        <w:t xml:space="preserve"> </w:t>
      </w:r>
      <w:r>
        <w:t>will</w:t>
      </w:r>
      <w:r>
        <w:rPr>
          <w:spacing w:val="40"/>
        </w:rPr>
        <w:t xml:space="preserve"> </w:t>
      </w:r>
      <w:r>
        <w:t>have</w:t>
      </w:r>
      <w:r>
        <w:rPr>
          <w:spacing w:val="40"/>
        </w:rPr>
        <w:t xml:space="preserve"> </w:t>
      </w:r>
      <w:r>
        <w:t>to</w:t>
      </w:r>
      <w:r>
        <w:rPr>
          <w:spacing w:val="40"/>
        </w:rPr>
        <w:t xml:space="preserve"> </w:t>
      </w:r>
      <w:r>
        <w:t>deal</w:t>
      </w:r>
      <w:r>
        <w:rPr>
          <w:spacing w:val="40"/>
        </w:rPr>
        <w:t xml:space="preserve"> </w:t>
      </w:r>
      <w:r>
        <w:t>with</w:t>
      </w:r>
      <w:r>
        <w:rPr>
          <w:spacing w:val="40"/>
        </w:rPr>
        <w:t xml:space="preserve"> </w:t>
      </w:r>
      <w:r>
        <w:t>this</w:t>
      </w:r>
      <w:r>
        <w:rPr>
          <w:spacing w:val="40"/>
        </w:rPr>
        <w:t xml:space="preserve"> </w:t>
      </w:r>
      <w:r>
        <w:t>limitation.</w:t>
      </w:r>
    </w:p>
    <w:p w14:paraId="699B8329" w14:textId="77777777" w:rsidR="00E37508" w:rsidRDefault="00000000">
      <w:pPr>
        <w:pStyle w:val="BodyText"/>
        <w:spacing w:before="9" w:line="304" w:lineRule="auto"/>
        <w:ind w:left="117" w:right="729" w:firstLine="283"/>
        <w:jc w:val="both"/>
      </w:pPr>
      <w:r>
        <w:t>The experiments presented in this article focus on specific target data represented by spatial signatures.</w:t>
      </w:r>
      <w:r>
        <w:rPr>
          <w:spacing w:val="40"/>
        </w:rPr>
        <w:t xml:space="preserve"> </w:t>
      </w:r>
      <w:r>
        <w:t>Because the signatures are designed to capture the structure of urban environments,</w:t>
      </w:r>
      <w:r>
        <w:rPr>
          <w:spacing w:val="80"/>
        </w:rPr>
        <w:t xml:space="preserve"> </w:t>
      </w:r>
      <w:r>
        <w:t>the</w:t>
      </w:r>
      <w:r>
        <w:rPr>
          <w:spacing w:val="39"/>
        </w:rPr>
        <w:t xml:space="preserve"> </w:t>
      </w:r>
      <w:r>
        <w:t>behaviour</w:t>
      </w:r>
      <w:r>
        <w:rPr>
          <w:spacing w:val="39"/>
        </w:rPr>
        <w:t xml:space="preserve"> </w:t>
      </w:r>
      <w:r>
        <w:t>of</w:t>
      </w:r>
      <w:r>
        <w:rPr>
          <w:spacing w:val="39"/>
        </w:rPr>
        <w:t xml:space="preserve"> </w:t>
      </w:r>
      <w:r>
        <w:t>spatial</w:t>
      </w:r>
      <w:r>
        <w:rPr>
          <w:spacing w:val="39"/>
        </w:rPr>
        <w:t xml:space="preserve"> </w:t>
      </w:r>
      <w:r>
        <w:t>components</w:t>
      </w:r>
      <w:r>
        <w:rPr>
          <w:spacing w:val="39"/>
        </w:rPr>
        <w:t xml:space="preserve"> </w:t>
      </w:r>
      <w:r>
        <w:t>in</w:t>
      </w:r>
      <w:r>
        <w:rPr>
          <w:spacing w:val="39"/>
        </w:rPr>
        <w:t xml:space="preserve"> </w:t>
      </w:r>
      <w:r>
        <w:t>the</w:t>
      </w:r>
      <w:r>
        <w:rPr>
          <w:spacing w:val="39"/>
        </w:rPr>
        <w:t xml:space="preserve"> </w:t>
      </w:r>
      <w:r>
        <w:t>modelling</w:t>
      </w:r>
      <w:r>
        <w:rPr>
          <w:spacing w:val="39"/>
        </w:rPr>
        <w:t xml:space="preserve"> </w:t>
      </w:r>
      <w:r>
        <w:t>pipeline</w:t>
      </w:r>
      <w:r>
        <w:rPr>
          <w:spacing w:val="39"/>
        </w:rPr>
        <w:t xml:space="preserve"> </w:t>
      </w:r>
      <w:r>
        <w:t>may</w:t>
      </w:r>
      <w:r>
        <w:rPr>
          <w:spacing w:val="39"/>
        </w:rPr>
        <w:t xml:space="preserve"> </w:t>
      </w:r>
      <w:r>
        <w:t>differ</w:t>
      </w:r>
      <w:r>
        <w:rPr>
          <w:spacing w:val="39"/>
        </w:rPr>
        <w:t xml:space="preserve"> </w:t>
      </w:r>
      <w:r>
        <w:t>when</w:t>
      </w:r>
      <w:r>
        <w:rPr>
          <w:spacing w:val="39"/>
        </w:rPr>
        <w:t xml:space="preserve"> </w:t>
      </w:r>
      <w:r>
        <w:t>target</w:t>
      </w:r>
      <w:r>
        <w:rPr>
          <w:spacing w:val="39"/>
        </w:rPr>
        <w:t xml:space="preserve"> </w:t>
      </w:r>
      <w:r>
        <w:t>data</w:t>
      </w:r>
      <w:r>
        <w:rPr>
          <w:spacing w:val="39"/>
        </w:rPr>
        <w:t xml:space="preserve"> </w:t>
      </w:r>
      <w:r>
        <w:t>are of a different nature.</w:t>
      </w:r>
      <w:r>
        <w:rPr>
          <w:spacing w:val="40"/>
        </w:rPr>
        <w:t xml:space="preserve"> </w:t>
      </w:r>
      <w:r>
        <w:t>However,</w:t>
      </w:r>
      <w:r>
        <w:rPr>
          <w:spacing w:val="38"/>
        </w:rPr>
        <w:t xml:space="preserve"> </w:t>
      </w:r>
      <w:r>
        <w:t>we argue that the principle still holds in most cases.</w:t>
      </w:r>
      <w:r>
        <w:rPr>
          <w:spacing w:val="40"/>
        </w:rPr>
        <w:t xml:space="preserve"> </w:t>
      </w:r>
      <w:r>
        <w:t>When the</w:t>
      </w:r>
      <w:r>
        <w:rPr>
          <w:spacing w:val="40"/>
        </w:rPr>
        <w:t xml:space="preserve"> </w:t>
      </w:r>
      <w:r>
        <w:t>target data has a spatial dimension and a similar structure to the spatial signatures (e.g. relatively large patches of a contiguous area belonging to a single class), the explicit inclusion of spatial information in the modelling pipeline will be beneficial as it directly embeds Tobler’s first law of geography into the model (</w:t>
      </w:r>
      <w:hyperlink w:anchor="_bookmark52" w:history="1">
        <w:r>
          <w:rPr>
            <w:color w:val="00004C"/>
          </w:rPr>
          <w:t>Tobler</w:t>
        </w:r>
      </w:hyperlink>
      <w:r>
        <w:t xml:space="preserve">, </w:t>
      </w:r>
      <w:hyperlink w:anchor="_bookmark52" w:history="1">
        <w:r>
          <w:rPr>
            <w:color w:val="00004C"/>
          </w:rPr>
          <w:t>1970</w:t>
        </w:r>
      </w:hyperlink>
      <w:r>
        <w:t>).</w:t>
      </w:r>
      <w:r>
        <w:rPr>
          <w:spacing w:val="40"/>
        </w:rPr>
        <w:t xml:space="preserve"> </w:t>
      </w:r>
      <w:r>
        <w:t>This is a unique advantage of geographical problems, unavailable when the task is aspatial.</w:t>
      </w:r>
      <w:r>
        <w:rPr>
          <w:spacing w:val="40"/>
        </w:rPr>
        <w:t xml:space="preserve"> </w:t>
      </w:r>
      <w:r>
        <w:t>While this assumption is only theoretical now,</w:t>
      </w:r>
      <w:r>
        <w:rPr>
          <w:spacing w:val="32"/>
        </w:rPr>
        <w:t xml:space="preserve"> </w:t>
      </w:r>
      <w:r>
        <w:t>we believe</w:t>
      </w:r>
      <w:r>
        <w:rPr>
          <w:spacing w:val="80"/>
        </w:rPr>
        <w:t xml:space="preserve"> </w:t>
      </w:r>
      <w:r>
        <w:t>that will can be empirically tested in future research.</w:t>
      </w:r>
    </w:p>
    <w:p w14:paraId="0E03AA1E" w14:textId="77777777" w:rsidR="00E37508" w:rsidRDefault="00000000" w:rsidP="008668A6">
      <w:pPr>
        <w:pStyle w:val="BodyText"/>
        <w:spacing w:before="11" w:line="304" w:lineRule="auto"/>
        <w:ind w:left="117" w:right="729" w:firstLine="283"/>
        <w:jc w:val="both"/>
      </w:pPr>
      <w:r>
        <w:t>Since</w:t>
      </w:r>
      <w:r>
        <w:rPr>
          <w:spacing w:val="19"/>
        </w:rPr>
        <w:t xml:space="preserve"> </w:t>
      </w:r>
      <w:r>
        <w:t>this</w:t>
      </w:r>
      <w:r>
        <w:rPr>
          <w:spacing w:val="19"/>
        </w:rPr>
        <w:t xml:space="preserve"> </w:t>
      </w:r>
      <w:r>
        <w:t>article</w:t>
      </w:r>
      <w:r>
        <w:rPr>
          <w:spacing w:val="19"/>
        </w:rPr>
        <w:t xml:space="preserve"> </w:t>
      </w:r>
      <w:r>
        <w:t>is</w:t>
      </w:r>
      <w:r>
        <w:rPr>
          <w:spacing w:val="19"/>
        </w:rPr>
        <w:t xml:space="preserve"> </w:t>
      </w:r>
      <w:r>
        <w:t>restricted</w:t>
      </w:r>
      <w:r>
        <w:rPr>
          <w:spacing w:val="19"/>
        </w:rPr>
        <w:t xml:space="preserve"> </w:t>
      </w:r>
      <w:r>
        <w:t>to</w:t>
      </w:r>
      <w:r>
        <w:rPr>
          <w:spacing w:val="19"/>
        </w:rPr>
        <w:t xml:space="preserve"> </w:t>
      </w:r>
      <w:r>
        <w:t>the</w:t>
      </w:r>
      <w:r>
        <w:rPr>
          <w:spacing w:val="19"/>
        </w:rPr>
        <w:t xml:space="preserve"> </w:t>
      </w:r>
      <w:r>
        <w:t>use</w:t>
      </w:r>
      <w:r>
        <w:rPr>
          <w:spacing w:val="19"/>
        </w:rPr>
        <w:t xml:space="preserve"> </w:t>
      </w:r>
      <w:r>
        <w:t>of</w:t>
      </w:r>
      <w:r>
        <w:rPr>
          <w:spacing w:val="19"/>
        </w:rPr>
        <w:t xml:space="preserve"> </w:t>
      </w:r>
      <w:r>
        <w:t>open</w:t>
      </w:r>
      <w:r>
        <w:rPr>
          <w:spacing w:val="19"/>
        </w:rPr>
        <w:t xml:space="preserve"> </w:t>
      </w:r>
      <w:r>
        <w:t>data</w:t>
      </w:r>
      <w:r>
        <w:rPr>
          <w:spacing w:val="19"/>
        </w:rPr>
        <w:t xml:space="preserve"> </w:t>
      </w:r>
      <w:r>
        <w:t>at</w:t>
      </w:r>
      <w:r>
        <w:rPr>
          <w:spacing w:val="19"/>
        </w:rPr>
        <w:t xml:space="preserve"> </w:t>
      </w:r>
      <w:r>
        <w:t>every</w:t>
      </w:r>
      <w:r>
        <w:rPr>
          <w:spacing w:val="19"/>
        </w:rPr>
        <w:t xml:space="preserve"> </w:t>
      </w:r>
      <w:r>
        <w:t>step,</w:t>
      </w:r>
      <w:r>
        <w:rPr>
          <w:spacing w:val="20"/>
        </w:rPr>
        <w:t xml:space="preserve"> </w:t>
      </w:r>
      <w:r>
        <w:t>the</w:t>
      </w:r>
      <w:r>
        <w:rPr>
          <w:spacing w:val="19"/>
        </w:rPr>
        <w:t xml:space="preserve"> </w:t>
      </w:r>
      <w:r>
        <w:t>best</w:t>
      </w:r>
      <w:r>
        <w:rPr>
          <w:spacing w:val="19"/>
        </w:rPr>
        <w:t xml:space="preserve"> </w:t>
      </w:r>
      <w:r>
        <w:t>current</w:t>
      </w:r>
      <w:r>
        <w:rPr>
          <w:spacing w:val="19"/>
        </w:rPr>
        <w:t xml:space="preserve"> </w:t>
      </w:r>
      <w:r>
        <w:t>resolution of satellite imagery is 10 meters per pixel, as offered by the Sentinel 2 mission. That poses some challenges because such a resolution limits the amount of information we can capture on a small area and may oversimplify urban environments that are naturally more granular in their patterns than what 10m can capture.</w:t>
      </w:r>
      <w:r>
        <w:rPr>
          <w:spacing w:val="40"/>
        </w:rPr>
        <w:t xml:space="preserve"> </w:t>
      </w:r>
      <w:r>
        <w:t>Further research should explore the performance differences when very-high-resolution imagery is used instead.</w:t>
      </w:r>
    </w:p>
    <w:p w14:paraId="3DA1FBCB" w14:textId="54C976A8" w:rsidR="00E37508" w:rsidRDefault="00000000" w:rsidP="008668A6">
      <w:pPr>
        <w:pStyle w:val="BodyText"/>
        <w:spacing w:before="7" w:line="304" w:lineRule="auto"/>
        <w:ind w:left="117" w:right="729" w:firstLine="283"/>
        <w:jc w:val="both"/>
      </w:pPr>
      <w:r>
        <w:t>The</w:t>
      </w:r>
      <w:r>
        <w:rPr>
          <w:spacing w:val="37"/>
        </w:rPr>
        <w:t xml:space="preserve"> </w:t>
      </w:r>
      <w:r>
        <w:t>combination</w:t>
      </w:r>
      <w:r>
        <w:rPr>
          <w:spacing w:val="38"/>
        </w:rPr>
        <w:t xml:space="preserve"> </w:t>
      </w:r>
      <w:r>
        <w:t>of</w:t>
      </w:r>
      <w:r>
        <w:rPr>
          <w:spacing w:val="37"/>
        </w:rPr>
        <w:t xml:space="preserve"> </w:t>
      </w:r>
      <w:r>
        <w:t>signatures</w:t>
      </w:r>
      <w:r>
        <w:rPr>
          <w:spacing w:val="37"/>
        </w:rPr>
        <w:t xml:space="preserve"> </w:t>
      </w:r>
      <w:r>
        <w:t>reflecting</w:t>
      </w:r>
      <w:r>
        <w:rPr>
          <w:spacing w:val="38"/>
        </w:rPr>
        <w:t xml:space="preserve"> </w:t>
      </w:r>
      <w:r>
        <w:t>small-scale</w:t>
      </w:r>
      <w:r>
        <w:rPr>
          <w:spacing w:val="37"/>
        </w:rPr>
        <w:t xml:space="preserve"> </w:t>
      </w:r>
      <w:r>
        <w:t>urban</w:t>
      </w:r>
      <w:r>
        <w:rPr>
          <w:spacing w:val="37"/>
        </w:rPr>
        <w:t xml:space="preserve"> </w:t>
      </w:r>
      <w:r>
        <w:t>types</w:t>
      </w:r>
      <w:r>
        <w:rPr>
          <w:spacing w:val="37"/>
        </w:rPr>
        <w:t xml:space="preserve"> </w:t>
      </w:r>
      <w:r>
        <w:t>and</w:t>
      </w:r>
      <w:r>
        <w:rPr>
          <w:spacing w:val="38"/>
        </w:rPr>
        <w:t xml:space="preserve"> </w:t>
      </w:r>
      <w:r>
        <w:t>a</w:t>
      </w:r>
      <w:r>
        <w:rPr>
          <w:spacing w:val="37"/>
        </w:rPr>
        <w:t xml:space="preserve"> </w:t>
      </w:r>
      <w:r>
        <w:t>relatively</w:t>
      </w:r>
      <w:r>
        <w:rPr>
          <w:spacing w:val="37"/>
        </w:rPr>
        <w:t xml:space="preserve"> </w:t>
      </w:r>
      <w:r>
        <w:t>coarse</w:t>
      </w:r>
      <w:r>
        <w:rPr>
          <w:spacing w:val="38"/>
        </w:rPr>
        <w:t xml:space="preserve"> </w:t>
      </w:r>
      <w:del w:id="284" w:author="Fleischmann Martin" w:date="2024-06-24T11:15:00Z">
        <w:r>
          <w:delText>res- olution</w:delText>
        </w:r>
      </w:del>
      <w:ins w:id="285" w:author="Fleischmann Martin" w:date="2024-06-24T11:15:00Z">
        <w:r>
          <w:t>resolution</w:t>
        </w:r>
      </w:ins>
      <w:r>
        <w:rPr>
          <w:spacing w:val="39"/>
        </w:rPr>
        <w:t xml:space="preserve"> </w:t>
      </w:r>
      <w:r>
        <w:t>leads</w:t>
      </w:r>
      <w:r>
        <w:rPr>
          <w:spacing w:val="38"/>
        </w:rPr>
        <w:t xml:space="preserve"> </w:t>
      </w:r>
      <w:r>
        <w:t>to</w:t>
      </w:r>
      <w:r>
        <w:rPr>
          <w:spacing w:val="39"/>
        </w:rPr>
        <w:t xml:space="preserve"> </w:t>
      </w:r>
      <w:r>
        <w:t>another</w:t>
      </w:r>
      <w:r>
        <w:rPr>
          <w:spacing w:val="38"/>
        </w:rPr>
        <w:t xml:space="preserve"> </w:t>
      </w:r>
      <w:r>
        <w:t>limitation</w:t>
      </w:r>
      <w:r>
        <w:rPr>
          <w:spacing w:val="39"/>
        </w:rPr>
        <w:t xml:space="preserve"> </w:t>
      </w:r>
      <w:r>
        <w:t>this</w:t>
      </w:r>
      <w:r>
        <w:rPr>
          <w:spacing w:val="39"/>
        </w:rPr>
        <w:t xml:space="preserve"> </w:t>
      </w:r>
      <w:r>
        <w:t>work</w:t>
      </w:r>
      <w:r>
        <w:rPr>
          <w:spacing w:val="38"/>
        </w:rPr>
        <w:t xml:space="preserve"> </w:t>
      </w:r>
      <w:r>
        <w:t>faces</w:t>
      </w:r>
      <w:r>
        <w:rPr>
          <w:spacing w:val="39"/>
        </w:rPr>
        <w:t xml:space="preserve"> </w:t>
      </w:r>
      <w:r>
        <w:t>-</w:t>
      </w:r>
      <w:r>
        <w:rPr>
          <w:spacing w:val="39"/>
        </w:rPr>
        <w:t xml:space="preserve"> </w:t>
      </w:r>
      <w:r>
        <w:t>the</w:t>
      </w:r>
      <w:r>
        <w:rPr>
          <w:spacing w:val="38"/>
        </w:rPr>
        <w:t xml:space="preserve"> </w:t>
      </w:r>
      <w:r>
        <w:t>struggle</w:t>
      </w:r>
      <w:r>
        <w:rPr>
          <w:spacing w:val="39"/>
        </w:rPr>
        <w:t xml:space="preserve"> </w:t>
      </w:r>
      <w:r>
        <w:t>to</w:t>
      </w:r>
      <w:r>
        <w:rPr>
          <w:spacing w:val="38"/>
        </w:rPr>
        <w:t xml:space="preserve"> </w:t>
      </w:r>
      <w:r>
        <w:t>sample</w:t>
      </w:r>
      <w:r>
        <w:rPr>
          <w:spacing w:val="39"/>
        </w:rPr>
        <w:t xml:space="preserve"> </w:t>
      </w:r>
      <w:r>
        <w:t>chips</w:t>
      </w:r>
      <w:r>
        <w:rPr>
          <w:spacing w:val="39"/>
        </w:rPr>
        <w:t xml:space="preserve"> </w:t>
      </w:r>
      <w:r>
        <w:t>in</w:t>
      </w:r>
      <w:r>
        <w:rPr>
          <w:spacing w:val="38"/>
        </w:rPr>
        <w:t xml:space="preserve"> </w:t>
      </w:r>
      <w:r>
        <w:t>a</w:t>
      </w:r>
      <w:r>
        <w:rPr>
          <w:spacing w:val="39"/>
        </w:rPr>
        <w:t xml:space="preserve"> </w:t>
      </w:r>
      <w:r>
        <w:t>balanced manner.</w:t>
      </w:r>
      <w:r>
        <w:rPr>
          <w:spacing w:val="38"/>
        </w:rPr>
        <w:t xml:space="preserve"> </w:t>
      </w:r>
      <w:r>
        <w:t>This is most prominent in the baseline image classification problem, where no pixels are</w:t>
      </w:r>
      <w:r>
        <w:rPr>
          <w:spacing w:val="80"/>
        </w:rPr>
        <w:t xml:space="preserve"> </w:t>
      </w:r>
      <w:r>
        <w:t>shared</w:t>
      </w:r>
      <w:r>
        <w:rPr>
          <w:spacing w:val="40"/>
        </w:rPr>
        <w:t xml:space="preserve"> </w:t>
      </w:r>
      <w:r>
        <w:t>among</w:t>
      </w:r>
      <w:r>
        <w:rPr>
          <w:spacing w:val="40"/>
        </w:rPr>
        <w:t xml:space="preserve"> </w:t>
      </w:r>
      <w:r>
        <w:t>chips</w:t>
      </w:r>
      <w:r>
        <w:rPr>
          <w:spacing w:val="40"/>
        </w:rPr>
        <w:t xml:space="preserve"> </w:t>
      </w:r>
      <w:r>
        <w:t>and</w:t>
      </w:r>
      <w:r>
        <w:rPr>
          <w:spacing w:val="40"/>
        </w:rPr>
        <w:t xml:space="preserve"> </w:t>
      </w:r>
      <w:r>
        <w:t>all</w:t>
      </w:r>
      <w:r>
        <w:rPr>
          <w:spacing w:val="40"/>
        </w:rPr>
        <w:t xml:space="preserve"> </w:t>
      </w:r>
      <w:r>
        <w:t>chips</w:t>
      </w:r>
      <w:r>
        <w:rPr>
          <w:spacing w:val="40"/>
        </w:rPr>
        <w:t xml:space="preserve"> </w:t>
      </w:r>
      <w:r>
        <w:t>need</w:t>
      </w:r>
      <w:r>
        <w:rPr>
          <w:spacing w:val="40"/>
        </w:rPr>
        <w:t xml:space="preserve"> </w:t>
      </w:r>
      <w:r>
        <w:t>to</w:t>
      </w:r>
      <w:r>
        <w:rPr>
          <w:spacing w:val="40"/>
        </w:rPr>
        <w:t xml:space="preserve"> </w:t>
      </w:r>
      <w:r>
        <w:t>be</w:t>
      </w:r>
      <w:r>
        <w:rPr>
          <w:spacing w:val="40"/>
        </w:rPr>
        <w:t xml:space="preserve"> </w:t>
      </w:r>
      <w:r>
        <w:t>exclusive</w:t>
      </w:r>
      <w:r>
        <w:rPr>
          <w:spacing w:val="40"/>
        </w:rPr>
        <w:t xml:space="preserve"> </w:t>
      </w:r>
      <w:r>
        <w:t>to</w:t>
      </w:r>
      <w:r>
        <w:rPr>
          <w:spacing w:val="40"/>
        </w:rPr>
        <w:t xml:space="preserve"> </w:t>
      </w:r>
      <w:r>
        <w:t>a</w:t>
      </w:r>
      <w:r>
        <w:rPr>
          <w:spacing w:val="40"/>
        </w:rPr>
        <w:t xml:space="preserve"> </w:t>
      </w:r>
      <w:r>
        <w:t>single</w:t>
      </w:r>
      <w:r>
        <w:rPr>
          <w:spacing w:val="40"/>
        </w:rPr>
        <w:t xml:space="preserve"> </w:t>
      </w:r>
      <w:r>
        <w:t>signature</w:t>
      </w:r>
      <w:r>
        <w:rPr>
          <w:spacing w:val="40"/>
        </w:rPr>
        <w:t xml:space="preserve"> </w:t>
      </w:r>
      <w:r>
        <w:t>type.</w:t>
      </w:r>
      <w:r>
        <w:rPr>
          <w:spacing w:val="80"/>
        </w:rPr>
        <w:t xml:space="preserve"> </w:t>
      </w:r>
      <w:r>
        <w:t>The</w:t>
      </w:r>
      <w:r>
        <w:rPr>
          <w:spacing w:val="40"/>
        </w:rPr>
        <w:t xml:space="preserve"> </w:t>
      </w:r>
      <w:r>
        <w:t>issue</w:t>
      </w:r>
      <w:r>
        <w:rPr>
          <w:spacing w:val="40"/>
        </w:rPr>
        <w:t xml:space="preserve"> </w:t>
      </w:r>
      <w:r>
        <w:t>is alleviated</w:t>
      </w:r>
      <w:r>
        <w:rPr>
          <w:spacing w:val="23"/>
        </w:rPr>
        <w:t xml:space="preserve"> </w:t>
      </w:r>
      <w:r>
        <w:t>by</w:t>
      </w:r>
      <w:r>
        <w:rPr>
          <w:spacing w:val="23"/>
        </w:rPr>
        <w:t xml:space="preserve"> </w:t>
      </w:r>
      <w:r>
        <w:t>class</w:t>
      </w:r>
      <w:r>
        <w:rPr>
          <w:spacing w:val="23"/>
        </w:rPr>
        <w:t xml:space="preserve"> </w:t>
      </w:r>
      <w:r>
        <w:t>weights</w:t>
      </w:r>
      <w:r>
        <w:rPr>
          <w:spacing w:val="23"/>
        </w:rPr>
        <w:t xml:space="preserve"> </w:t>
      </w:r>
      <w:r>
        <w:t>in</w:t>
      </w:r>
      <w:r>
        <w:rPr>
          <w:spacing w:val="23"/>
        </w:rPr>
        <w:t xml:space="preserve"> </w:t>
      </w:r>
      <w:r>
        <w:t>the</w:t>
      </w:r>
      <w:r>
        <w:rPr>
          <w:spacing w:val="23"/>
        </w:rPr>
        <w:t xml:space="preserve"> </w:t>
      </w:r>
      <w:r>
        <w:t>neural</w:t>
      </w:r>
      <w:r>
        <w:rPr>
          <w:spacing w:val="23"/>
        </w:rPr>
        <w:t xml:space="preserve"> </w:t>
      </w:r>
      <w:r>
        <w:t>network</w:t>
      </w:r>
      <w:r>
        <w:rPr>
          <w:spacing w:val="23"/>
        </w:rPr>
        <w:t xml:space="preserve"> </w:t>
      </w:r>
      <w:r>
        <w:t>architecture,</w:t>
      </w:r>
      <w:r>
        <w:rPr>
          <w:spacing w:val="23"/>
        </w:rPr>
        <w:t xml:space="preserve"> </w:t>
      </w:r>
      <w:r>
        <w:t>but</w:t>
      </w:r>
      <w:r>
        <w:rPr>
          <w:spacing w:val="23"/>
        </w:rPr>
        <w:t xml:space="preserve"> </w:t>
      </w:r>
      <w:r>
        <w:t>such</w:t>
      </w:r>
      <w:r>
        <w:rPr>
          <w:spacing w:val="23"/>
        </w:rPr>
        <w:t xml:space="preserve"> </w:t>
      </w:r>
      <w:r>
        <w:t>a</w:t>
      </w:r>
      <w:r>
        <w:rPr>
          <w:spacing w:val="23"/>
        </w:rPr>
        <w:t xml:space="preserve"> </w:t>
      </w:r>
      <w:r>
        <w:t>solution</w:t>
      </w:r>
      <w:r>
        <w:rPr>
          <w:spacing w:val="23"/>
        </w:rPr>
        <w:t xml:space="preserve"> </w:t>
      </w:r>
      <w:r>
        <w:t>is</w:t>
      </w:r>
      <w:r>
        <w:rPr>
          <w:spacing w:val="23"/>
        </w:rPr>
        <w:t xml:space="preserve"> </w:t>
      </w:r>
      <w:r>
        <w:t>not</w:t>
      </w:r>
      <w:r>
        <w:rPr>
          <w:spacing w:val="23"/>
        </w:rPr>
        <w:t xml:space="preserve"> </w:t>
      </w:r>
      <w:r>
        <w:t>optimal. Is</w:t>
      </w:r>
      <w:r>
        <w:rPr>
          <w:spacing w:val="40"/>
        </w:rPr>
        <w:t xml:space="preserve"> </w:t>
      </w:r>
      <w:r>
        <w:t>geography</w:t>
      </w:r>
      <w:r>
        <w:rPr>
          <w:spacing w:val="40"/>
        </w:rPr>
        <w:t xml:space="preserve"> </w:t>
      </w:r>
      <w:r>
        <w:t>relevant</w:t>
      </w:r>
      <w:r>
        <w:rPr>
          <w:spacing w:val="40"/>
        </w:rPr>
        <w:t xml:space="preserve"> </w:t>
      </w:r>
      <w:r>
        <w:t>in</w:t>
      </w:r>
      <w:r>
        <w:rPr>
          <w:spacing w:val="40"/>
        </w:rPr>
        <w:t xml:space="preserve"> </w:t>
      </w:r>
      <w:r>
        <w:t>image</w:t>
      </w:r>
      <w:r>
        <w:rPr>
          <w:spacing w:val="40"/>
        </w:rPr>
        <w:t xml:space="preserve"> </w:t>
      </w:r>
      <w:r>
        <w:t>classification</w:t>
      </w:r>
      <w:r>
        <w:rPr>
          <w:spacing w:val="40"/>
        </w:rPr>
        <w:t xml:space="preserve"> </w:t>
      </w:r>
      <w:r>
        <w:t>problems,</w:t>
      </w:r>
      <w:r>
        <w:rPr>
          <w:spacing w:val="40"/>
        </w:rPr>
        <w:t xml:space="preserve"> </w:t>
      </w:r>
      <w:r>
        <w:t>then?</w:t>
      </w:r>
      <w:r>
        <w:rPr>
          <w:spacing w:val="80"/>
          <w:w w:val="150"/>
        </w:rPr>
        <w:t xml:space="preserve"> </w:t>
      </w:r>
      <w:r>
        <w:t>The</w:t>
      </w:r>
      <w:r>
        <w:rPr>
          <w:spacing w:val="40"/>
        </w:rPr>
        <w:t xml:space="preserve"> </w:t>
      </w:r>
      <w:r>
        <w:t>results</w:t>
      </w:r>
      <w:r>
        <w:rPr>
          <w:spacing w:val="40"/>
        </w:rPr>
        <w:t xml:space="preserve"> </w:t>
      </w:r>
      <w:r>
        <w:t>presented</w:t>
      </w:r>
      <w:r>
        <w:rPr>
          <w:spacing w:val="40"/>
        </w:rPr>
        <w:t xml:space="preserve"> </w:t>
      </w:r>
      <w:r>
        <w:t>above suggest</w:t>
      </w:r>
      <w:r>
        <w:rPr>
          <w:spacing w:val="40"/>
        </w:rPr>
        <w:t xml:space="preserve"> </w:t>
      </w:r>
      <w:r>
        <w:t>so.</w:t>
      </w:r>
      <w:r>
        <w:rPr>
          <w:spacing w:val="40"/>
        </w:rPr>
        <w:t xml:space="preserve">  </w:t>
      </w:r>
      <w:r>
        <w:t>An</w:t>
      </w:r>
      <w:r>
        <w:rPr>
          <w:spacing w:val="40"/>
        </w:rPr>
        <w:t xml:space="preserve"> </w:t>
      </w:r>
      <w:r>
        <w:t>introduction</w:t>
      </w:r>
      <w:r>
        <w:rPr>
          <w:spacing w:val="40"/>
        </w:rPr>
        <w:t xml:space="preserve"> </w:t>
      </w:r>
      <w:r>
        <w:t>of</w:t>
      </w:r>
      <w:r>
        <w:rPr>
          <w:spacing w:val="40"/>
        </w:rPr>
        <w:t xml:space="preserve"> </w:t>
      </w:r>
      <w:r>
        <w:t>explicit</w:t>
      </w:r>
      <w:r>
        <w:rPr>
          <w:spacing w:val="40"/>
        </w:rPr>
        <w:t xml:space="preserve"> </w:t>
      </w:r>
      <w:r>
        <w:t>geographical</w:t>
      </w:r>
      <w:r>
        <w:rPr>
          <w:spacing w:val="40"/>
        </w:rPr>
        <w:t xml:space="preserve"> </w:t>
      </w:r>
      <w:r>
        <w:t>methods</w:t>
      </w:r>
      <w:r>
        <w:rPr>
          <w:spacing w:val="40"/>
        </w:rPr>
        <w:t xml:space="preserve"> </w:t>
      </w:r>
      <w:r>
        <w:t>to</w:t>
      </w:r>
      <w:r>
        <w:rPr>
          <w:spacing w:val="40"/>
        </w:rPr>
        <w:t xml:space="preserve"> </w:t>
      </w:r>
      <w:r>
        <w:t>improve</w:t>
      </w:r>
      <w:r>
        <w:rPr>
          <w:spacing w:val="40"/>
        </w:rPr>
        <w:t xml:space="preserve"> </w:t>
      </w:r>
      <w:r>
        <w:t>image</w:t>
      </w:r>
      <w:r>
        <w:rPr>
          <w:spacing w:val="40"/>
        </w:rPr>
        <w:t xml:space="preserve"> </w:t>
      </w:r>
      <w:r>
        <w:t>classification</w:t>
      </w:r>
      <w:r>
        <w:rPr>
          <w:spacing w:val="80"/>
        </w:rPr>
        <w:t xml:space="preserve"> </w:t>
      </w:r>
      <w:r>
        <w:t>models</w:t>
      </w:r>
      <w:r>
        <w:rPr>
          <w:spacing w:val="16"/>
        </w:rPr>
        <w:t xml:space="preserve"> </w:t>
      </w:r>
      <w:r>
        <w:t>based</w:t>
      </w:r>
      <w:r>
        <w:rPr>
          <w:spacing w:val="17"/>
        </w:rPr>
        <w:t xml:space="preserve"> </w:t>
      </w:r>
      <w:r>
        <w:t>on</w:t>
      </w:r>
      <w:r>
        <w:rPr>
          <w:spacing w:val="17"/>
        </w:rPr>
        <w:t xml:space="preserve"> </w:t>
      </w:r>
      <w:r>
        <w:t>spatial</w:t>
      </w:r>
      <w:r>
        <w:rPr>
          <w:spacing w:val="17"/>
        </w:rPr>
        <w:t xml:space="preserve"> </w:t>
      </w:r>
      <w:r>
        <w:t>imagery</w:t>
      </w:r>
      <w:r>
        <w:rPr>
          <w:spacing w:val="17"/>
        </w:rPr>
        <w:t xml:space="preserve"> </w:t>
      </w:r>
      <w:r>
        <w:t>proves</w:t>
      </w:r>
      <w:r>
        <w:rPr>
          <w:spacing w:val="17"/>
        </w:rPr>
        <w:t xml:space="preserve"> </w:t>
      </w:r>
      <w:r>
        <w:t>to</w:t>
      </w:r>
      <w:r>
        <w:rPr>
          <w:spacing w:val="17"/>
        </w:rPr>
        <w:t xml:space="preserve"> </w:t>
      </w:r>
      <w:r>
        <w:t>be</w:t>
      </w:r>
      <w:r>
        <w:rPr>
          <w:spacing w:val="17"/>
        </w:rPr>
        <w:t xml:space="preserve"> </w:t>
      </w:r>
      <w:r>
        <w:t>beneficial</w:t>
      </w:r>
      <w:r>
        <w:rPr>
          <w:spacing w:val="17"/>
        </w:rPr>
        <w:t xml:space="preserve"> </w:t>
      </w:r>
      <w:r>
        <w:t>and</w:t>
      </w:r>
      <w:r>
        <w:rPr>
          <w:spacing w:val="17"/>
        </w:rPr>
        <w:t xml:space="preserve"> </w:t>
      </w:r>
      <w:r>
        <w:t>makes</w:t>
      </w:r>
      <w:r>
        <w:rPr>
          <w:spacing w:val="17"/>
        </w:rPr>
        <w:t xml:space="preserve"> </w:t>
      </w:r>
      <w:r>
        <w:t>use</w:t>
      </w:r>
      <w:r>
        <w:rPr>
          <w:spacing w:val="17"/>
        </w:rPr>
        <w:t xml:space="preserve"> </w:t>
      </w:r>
      <w:r>
        <w:t>of</w:t>
      </w:r>
      <w:r>
        <w:rPr>
          <w:spacing w:val="17"/>
        </w:rPr>
        <w:t xml:space="preserve"> </w:t>
      </w:r>
      <w:r>
        <w:t>what</w:t>
      </w:r>
      <w:r>
        <w:rPr>
          <w:spacing w:val="17"/>
        </w:rPr>
        <w:t xml:space="preserve"> </w:t>
      </w:r>
      <w:r>
        <w:t>a</w:t>
      </w:r>
      <w:r>
        <w:rPr>
          <w:spacing w:val="17"/>
        </w:rPr>
        <w:t xml:space="preserve"> </w:t>
      </w:r>
      <w:r>
        <w:t>unique</w:t>
      </w:r>
      <w:r>
        <w:rPr>
          <w:spacing w:val="17"/>
        </w:rPr>
        <w:t xml:space="preserve"> </w:t>
      </w:r>
      <w:r>
        <w:t>-</w:t>
      </w:r>
      <w:r>
        <w:rPr>
          <w:spacing w:val="17"/>
        </w:rPr>
        <w:t xml:space="preserve"> </w:t>
      </w:r>
      <w:r>
        <w:rPr>
          <w:spacing w:val="-2"/>
        </w:rPr>
        <w:t>spatial</w:t>
      </w:r>
    </w:p>
    <w:p w14:paraId="0A456BBF" w14:textId="77777777" w:rsidR="00E37508" w:rsidRDefault="00000000" w:rsidP="008668A6">
      <w:pPr>
        <w:pStyle w:val="BodyText"/>
        <w:spacing w:before="9" w:line="304" w:lineRule="auto"/>
        <w:ind w:left="117" w:right="729"/>
        <w:jc w:val="both"/>
      </w:pPr>
      <w:r>
        <w:rPr>
          <w:w w:val="105"/>
        </w:rPr>
        <w:t>- dimension offers.</w:t>
      </w:r>
      <w:r>
        <w:rPr>
          <w:spacing w:val="40"/>
          <w:w w:val="105"/>
        </w:rPr>
        <w:t xml:space="preserve"> </w:t>
      </w:r>
      <w:r>
        <w:rPr>
          <w:w w:val="105"/>
        </w:rPr>
        <w:t>It requires moving beyond traditionally used pre-trained models that have no sense of adjacency of individual chips/samples. We need to take a step towards merging GIS expertise</w:t>
      </w:r>
      <w:r>
        <w:rPr>
          <w:spacing w:val="-7"/>
          <w:w w:val="105"/>
        </w:rPr>
        <w:t xml:space="preserve"> </w:t>
      </w:r>
      <w:r>
        <w:rPr>
          <w:w w:val="105"/>
        </w:rPr>
        <w:t>with</w:t>
      </w:r>
      <w:r>
        <w:rPr>
          <w:spacing w:val="-7"/>
          <w:w w:val="105"/>
        </w:rPr>
        <w:t xml:space="preserve"> </w:t>
      </w:r>
      <w:r>
        <w:rPr>
          <w:w w:val="105"/>
        </w:rPr>
        <w:t>the</w:t>
      </w:r>
      <w:r>
        <w:rPr>
          <w:spacing w:val="-7"/>
          <w:w w:val="105"/>
        </w:rPr>
        <w:t xml:space="preserve"> </w:t>
      </w:r>
      <w:r>
        <w:rPr>
          <w:w w:val="105"/>
        </w:rPr>
        <w:t>one</w:t>
      </w:r>
      <w:r>
        <w:rPr>
          <w:spacing w:val="-7"/>
          <w:w w:val="105"/>
        </w:rPr>
        <w:t xml:space="preserve"> </w:t>
      </w:r>
      <w:r>
        <w:rPr>
          <w:w w:val="105"/>
        </w:rPr>
        <w:t>that</w:t>
      </w:r>
      <w:r>
        <w:rPr>
          <w:spacing w:val="-7"/>
          <w:w w:val="105"/>
        </w:rPr>
        <w:t xml:space="preserve"> </w:t>
      </w:r>
      <w:r>
        <w:rPr>
          <w:w w:val="105"/>
        </w:rPr>
        <w:t>lies</w:t>
      </w:r>
      <w:r>
        <w:rPr>
          <w:spacing w:val="-7"/>
          <w:w w:val="105"/>
        </w:rPr>
        <w:t xml:space="preserve"> </w:t>
      </w:r>
      <w:r>
        <w:rPr>
          <w:w w:val="105"/>
        </w:rPr>
        <w:t>in</w:t>
      </w:r>
      <w:r>
        <w:rPr>
          <w:spacing w:val="-7"/>
          <w:w w:val="105"/>
        </w:rPr>
        <w:t xml:space="preserve"> </w:t>
      </w:r>
      <w:r>
        <w:rPr>
          <w:w w:val="105"/>
        </w:rPr>
        <w:t>the</w:t>
      </w:r>
      <w:r>
        <w:rPr>
          <w:spacing w:val="-7"/>
          <w:w w:val="105"/>
        </w:rPr>
        <w:t xml:space="preserve"> </w:t>
      </w:r>
      <w:r>
        <w:rPr>
          <w:w w:val="105"/>
        </w:rPr>
        <w:t>field</w:t>
      </w:r>
      <w:r>
        <w:rPr>
          <w:spacing w:val="-7"/>
          <w:w w:val="105"/>
        </w:rPr>
        <w:t xml:space="preserve"> </w:t>
      </w:r>
      <w:r>
        <w:rPr>
          <w:w w:val="105"/>
        </w:rPr>
        <w:t>of</w:t>
      </w:r>
      <w:r>
        <w:rPr>
          <w:spacing w:val="-7"/>
          <w:w w:val="105"/>
        </w:rPr>
        <w:t xml:space="preserve"> </w:t>
      </w:r>
      <w:r>
        <w:rPr>
          <w:w w:val="105"/>
        </w:rPr>
        <w:t>AI,</w:t>
      </w:r>
      <w:r>
        <w:rPr>
          <w:spacing w:val="-7"/>
          <w:w w:val="105"/>
        </w:rPr>
        <w:t xml:space="preserve"> </w:t>
      </w:r>
      <w:r>
        <w:rPr>
          <w:w w:val="105"/>
        </w:rPr>
        <w:t>often</w:t>
      </w:r>
      <w:r>
        <w:rPr>
          <w:spacing w:val="-7"/>
          <w:w w:val="105"/>
        </w:rPr>
        <w:t xml:space="preserve"> </w:t>
      </w:r>
      <w:r>
        <w:rPr>
          <w:w w:val="105"/>
        </w:rPr>
        <w:t>based</w:t>
      </w:r>
      <w:r>
        <w:rPr>
          <w:spacing w:val="-7"/>
          <w:w w:val="105"/>
        </w:rPr>
        <w:t xml:space="preserve"> </w:t>
      </w:r>
      <w:r>
        <w:rPr>
          <w:w w:val="105"/>
        </w:rPr>
        <w:t>in</w:t>
      </w:r>
      <w:r>
        <w:rPr>
          <w:spacing w:val="-7"/>
          <w:w w:val="105"/>
        </w:rPr>
        <w:t xml:space="preserve"> </w:t>
      </w:r>
      <w:r>
        <w:rPr>
          <w:w w:val="105"/>
        </w:rPr>
        <w:t>departments</w:t>
      </w:r>
      <w:r>
        <w:rPr>
          <w:spacing w:val="-7"/>
          <w:w w:val="105"/>
        </w:rPr>
        <w:t xml:space="preserve"> </w:t>
      </w:r>
      <w:r>
        <w:rPr>
          <w:w w:val="105"/>
        </w:rPr>
        <w:t>of</w:t>
      </w:r>
      <w:r>
        <w:rPr>
          <w:spacing w:val="-7"/>
          <w:w w:val="105"/>
        </w:rPr>
        <w:t xml:space="preserve"> </w:t>
      </w:r>
      <w:r>
        <w:rPr>
          <w:w w:val="105"/>
        </w:rPr>
        <w:t>computer</w:t>
      </w:r>
      <w:r>
        <w:rPr>
          <w:spacing w:val="-7"/>
          <w:w w:val="105"/>
        </w:rPr>
        <w:t xml:space="preserve"> </w:t>
      </w:r>
      <w:r>
        <w:rPr>
          <w:w w:val="105"/>
        </w:rPr>
        <w:t>science rather than geography.</w:t>
      </w:r>
    </w:p>
    <w:p w14:paraId="24433F6D" w14:textId="4FD9F175" w:rsidR="00E37508" w:rsidRDefault="00000000">
      <w:pPr>
        <w:pStyle w:val="BodyText"/>
        <w:spacing w:before="5" w:line="304" w:lineRule="auto"/>
        <w:ind w:left="117" w:right="729" w:firstLine="283"/>
        <w:jc w:val="both"/>
      </w:pPr>
      <w:r>
        <w:t xml:space="preserve">We can also conclude that when properly designed, deep learning models have a lot of </w:t>
      </w:r>
      <w:del w:id="286" w:author="Fleischmann Martin" w:date="2024-06-24T11:15:00Z">
        <w:r>
          <w:delText>poten-</w:delText>
        </w:r>
        <w:r>
          <w:rPr>
            <w:spacing w:val="80"/>
            <w:w w:val="150"/>
          </w:rPr>
          <w:delText xml:space="preserve"> </w:delText>
        </w:r>
        <w:r>
          <w:delText>tial</w:delText>
        </w:r>
      </w:del>
      <w:ins w:id="287" w:author="Fleischmann Martin" w:date="2024-06-24T11:15:00Z">
        <w:r>
          <w:t>potential</w:t>
        </w:r>
      </w:ins>
      <w:r>
        <w:t xml:space="preserve"> in characterisation of the composition of urban landscapes, if we want to answer the question from</w:t>
      </w:r>
      <w:r>
        <w:rPr>
          <w:spacing w:val="39"/>
        </w:rPr>
        <w:t xml:space="preserve"> </w:t>
      </w:r>
      <w:r>
        <w:t>the</w:t>
      </w:r>
      <w:r>
        <w:rPr>
          <w:spacing w:val="39"/>
        </w:rPr>
        <w:t xml:space="preserve"> </w:t>
      </w:r>
      <w:r>
        <w:t>introduction.</w:t>
      </w:r>
      <w:r>
        <w:rPr>
          <w:spacing w:val="40"/>
        </w:rPr>
        <w:t xml:space="preserve"> </w:t>
      </w:r>
      <w:r>
        <w:t>How</w:t>
      </w:r>
      <w:r>
        <w:rPr>
          <w:spacing w:val="39"/>
        </w:rPr>
        <w:t xml:space="preserve"> </w:t>
      </w:r>
      <w:r>
        <w:t>well</w:t>
      </w:r>
      <w:r>
        <w:rPr>
          <w:spacing w:val="39"/>
        </w:rPr>
        <w:t xml:space="preserve"> </w:t>
      </w:r>
      <w:r>
        <w:t>they</w:t>
      </w:r>
      <w:r>
        <w:rPr>
          <w:spacing w:val="39"/>
        </w:rPr>
        <w:t xml:space="preserve"> </w:t>
      </w:r>
      <w:r>
        <w:t>perform</w:t>
      </w:r>
      <w:r>
        <w:rPr>
          <w:spacing w:val="39"/>
        </w:rPr>
        <w:t xml:space="preserve"> </w:t>
      </w:r>
      <w:r>
        <w:t>varies</w:t>
      </w:r>
      <w:r>
        <w:rPr>
          <w:spacing w:val="39"/>
        </w:rPr>
        <w:t xml:space="preserve"> </w:t>
      </w:r>
      <w:r>
        <w:t>across</w:t>
      </w:r>
      <w:r>
        <w:rPr>
          <w:spacing w:val="39"/>
        </w:rPr>
        <w:t xml:space="preserve"> </w:t>
      </w:r>
      <w:r>
        <w:t>different</w:t>
      </w:r>
      <w:r>
        <w:rPr>
          <w:spacing w:val="39"/>
        </w:rPr>
        <w:t xml:space="preserve"> </w:t>
      </w:r>
      <w:r>
        <w:t>signature</w:t>
      </w:r>
      <w:r>
        <w:rPr>
          <w:spacing w:val="39"/>
        </w:rPr>
        <w:t xml:space="preserve"> </w:t>
      </w:r>
      <w:r>
        <w:t>types,</w:t>
      </w:r>
      <w:r>
        <w:rPr>
          <w:spacing w:val="40"/>
        </w:rPr>
        <w:t xml:space="preserve"> </w:t>
      </w:r>
      <w:r>
        <w:t>meaning that it will also vary across different types of urban environments when other classification than signatures</w:t>
      </w:r>
      <w:r>
        <w:rPr>
          <w:spacing w:val="28"/>
        </w:rPr>
        <w:t xml:space="preserve"> </w:t>
      </w:r>
      <w:r>
        <w:t>is</w:t>
      </w:r>
      <w:r>
        <w:rPr>
          <w:spacing w:val="29"/>
        </w:rPr>
        <w:t xml:space="preserve"> </w:t>
      </w:r>
      <w:r>
        <w:t>considered.</w:t>
      </w:r>
      <w:r>
        <w:rPr>
          <w:spacing w:val="59"/>
        </w:rPr>
        <w:t xml:space="preserve"> </w:t>
      </w:r>
      <w:r>
        <w:t>Nevertheless,</w:t>
      </w:r>
      <w:r>
        <w:rPr>
          <w:spacing w:val="31"/>
        </w:rPr>
        <w:t xml:space="preserve"> </w:t>
      </w:r>
      <w:r>
        <w:t>we</w:t>
      </w:r>
      <w:r>
        <w:rPr>
          <w:spacing w:val="28"/>
        </w:rPr>
        <w:t xml:space="preserve"> </w:t>
      </w:r>
      <w:r>
        <w:t>can</w:t>
      </w:r>
      <w:r>
        <w:rPr>
          <w:spacing w:val="29"/>
        </w:rPr>
        <w:t xml:space="preserve"> </w:t>
      </w:r>
      <w:r>
        <w:t>foresee</w:t>
      </w:r>
      <w:r>
        <w:rPr>
          <w:spacing w:val="29"/>
        </w:rPr>
        <w:t xml:space="preserve"> </w:t>
      </w:r>
      <w:r>
        <w:t>a</w:t>
      </w:r>
      <w:r>
        <w:rPr>
          <w:spacing w:val="28"/>
        </w:rPr>
        <w:t xml:space="preserve"> </w:t>
      </w:r>
      <w:r>
        <w:t>variety</w:t>
      </w:r>
      <w:r>
        <w:rPr>
          <w:spacing w:val="29"/>
        </w:rPr>
        <w:t xml:space="preserve"> </w:t>
      </w:r>
      <w:r>
        <w:t>of</w:t>
      </w:r>
      <w:r>
        <w:rPr>
          <w:spacing w:val="28"/>
        </w:rPr>
        <w:t xml:space="preserve"> </w:t>
      </w:r>
      <w:r>
        <w:t>applications</w:t>
      </w:r>
      <w:r>
        <w:rPr>
          <w:spacing w:val="29"/>
        </w:rPr>
        <w:t xml:space="preserve"> </w:t>
      </w:r>
      <w:r>
        <w:t>of</w:t>
      </w:r>
      <w:r>
        <w:rPr>
          <w:spacing w:val="28"/>
        </w:rPr>
        <w:t xml:space="preserve"> </w:t>
      </w:r>
      <w:r>
        <w:t>models</w:t>
      </w:r>
      <w:r>
        <w:rPr>
          <w:spacing w:val="29"/>
        </w:rPr>
        <w:t xml:space="preserve"> </w:t>
      </w:r>
      <w:r>
        <w:t>of</w:t>
      </w:r>
      <w:r>
        <w:rPr>
          <w:spacing w:val="28"/>
        </w:rPr>
        <w:t xml:space="preserve"> </w:t>
      </w:r>
      <w:r>
        <w:rPr>
          <w:spacing w:val="-5"/>
        </w:rPr>
        <w:lastRenderedPageBreak/>
        <w:t>the</w:t>
      </w:r>
    </w:p>
    <w:p w14:paraId="42E5058D" w14:textId="77777777" w:rsidR="00E37508" w:rsidRDefault="00E37508">
      <w:pPr>
        <w:spacing w:line="304" w:lineRule="auto"/>
        <w:jc w:val="both"/>
        <w:sectPr w:rsidR="00E37508">
          <w:pgSz w:w="12240" w:h="15840"/>
          <w:pgMar w:top="1060" w:right="680" w:bottom="760" w:left="1300" w:header="0" w:footer="565" w:gutter="0"/>
          <w:cols w:space="720"/>
        </w:sectPr>
      </w:pPr>
    </w:p>
    <w:p w14:paraId="6712BA9A" w14:textId="77777777" w:rsidR="00E37508" w:rsidRDefault="00000000">
      <w:pPr>
        <w:pStyle w:val="BodyText"/>
        <w:spacing w:before="84" w:line="304" w:lineRule="auto"/>
        <w:ind w:left="117" w:right="729"/>
        <w:jc w:val="both"/>
      </w:pPr>
      <w:r>
        <w:lastRenderedPageBreak/>
        <w:t>sort</w:t>
      </w:r>
      <w:r>
        <w:rPr>
          <w:spacing w:val="33"/>
        </w:rPr>
        <w:t xml:space="preserve"> </w:t>
      </w:r>
      <w:r>
        <w:t>presented</w:t>
      </w:r>
      <w:r>
        <w:rPr>
          <w:spacing w:val="33"/>
        </w:rPr>
        <w:t xml:space="preserve"> </w:t>
      </w:r>
      <w:r>
        <w:t>and</w:t>
      </w:r>
      <w:r>
        <w:rPr>
          <w:spacing w:val="33"/>
        </w:rPr>
        <w:t xml:space="preserve"> </w:t>
      </w:r>
      <w:r>
        <w:t>tested</w:t>
      </w:r>
      <w:r>
        <w:rPr>
          <w:spacing w:val="33"/>
        </w:rPr>
        <w:t xml:space="preserve"> </w:t>
      </w:r>
      <w:r>
        <w:t>in</w:t>
      </w:r>
      <w:r>
        <w:rPr>
          <w:spacing w:val="33"/>
        </w:rPr>
        <w:t xml:space="preserve"> </w:t>
      </w:r>
      <w:r>
        <w:t>this</w:t>
      </w:r>
      <w:r>
        <w:rPr>
          <w:spacing w:val="33"/>
        </w:rPr>
        <w:t xml:space="preserve"> </w:t>
      </w:r>
      <w:r>
        <w:t>article.</w:t>
      </w:r>
      <w:r>
        <w:rPr>
          <w:spacing w:val="40"/>
        </w:rPr>
        <w:t xml:space="preserve"> </w:t>
      </w:r>
      <w:r>
        <w:t>The</w:t>
      </w:r>
      <w:r>
        <w:rPr>
          <w:spacing w:val="33"/>
        </w:rPr>
        <w:t xml:space="preserve"> </w:t>
      </w:r>
      <w:r>
        <w:t>spatial</w:t>
      </w:r>
      <w:r>
        <w:rPr>
          <w:spacing w:val="33"/>
        </w:rPr>
        <w:t xml:space="preserve"> </w:t>
      </w:r>
      <w:r>
        <w:t>signatures</w:t>
      </w:r>
      <w:r>
        <w:rPr>
          <w:spacing w:val="33"/>
        </w:rPr>
        <w:t xml:space="preserve"> </w:t>
      </w:r>
      <w:r>
        <w:t>are</w:t>
      </w:r>
      <w:r>
        <w:rPr>
          <w:spacing w:val="33"/>
        </w:rPr>
        <w:t xml:space="preserve"> </w:t>
      </w:r>
      <w:r>
        <w:t>based</w:t>
      </w:r>
      <w:r>
        <w:rPr>
          <w:spacing w:val="33"/>
        </w:rPr>
        <w:t xml:space="preserve"> </w:t>
      </w:r>
      <w:r>
        <w:t>on</w:t>
      </w:r>
      <w:r>
        <w:rPr>
          <w:spacing w:val="33"/>
        </w:rPr>
        <w:t xml:space="preserve"> </w:t>
      </w:r>
      <w:r>
        <w:t>a</w:t>
      </w:r>
      <w:r>
        <w:rPr>
          <w:spacing w:val="33"/>
        </w:rPr>
        <w:t xml:space="preserve"> </w:t>
      </w:r>
      <w:r>
        <w:t>large</w:t>
      </w:r>
      <w:r>
        <w:rPr>
          <w:spacing w:val="33"/>
        </w:rPr>
        <w:t xml:space="preserve"> </w:t>
      </w:r>
      <w:r>
        <w:t>number</w:t>
      </w:r>
      <w:r>
        <w:rPr>
          <w:spacing w:val="33"/>
        </w:rPr>
        <w:t xml:space="preserve"> </w:t>
      </w:r>
      <w:r>
        <w:t>of data sources with limited temporal rate of updates (notably census data, updated every 10 years), making</w:t>
      </w:r>
      <w:r>
        <w:rPr>
          <w:spacing w:val="28"/>
        </w:rPr>
        <w:t xml:space="preserve"> </w:t>
      </w:r>
      <w:r>
        <w:t>it</w:t>
      </w:r>
      <w:r>
        <w:rPr>
          <w:spacing w:val="28"/>
        </w:rPr>
        <w:t xml:space="preserve"> </w:t>
      </w:r>
      <w:r>
        <w:t>nearly</w:t>
      </w:r>
      <w:r>
        <w:rPr>
          <w:spacing w:val="28"/>
        </w:rPr>
        <w:t xml:space="preserve"> </w:t>
      </w:r>
      <w:r>
        <w:t>impossible</w:t>
      </w:r>
      <w:r>
        <w:rPr>
          <w:spacing w:val="28"/>
        </w:rPr>
        <w:t xml:space="preserve"> </w:t>
      </w:r>
      <w:r>
        <w:t>to</w:t>
      </w:r>
      <w:r>
        <w:rPr>
          <w:spacing w:val="28"/>
        </w:rPr>
        <w:t xml:space="preserve"> </w:t>
      </w:r>
      <w:r>
        <w:t>do</w:t>
      </w:r>
      <w:r>
        <w:rPr>
          <w:spacing w:val="28"/>
        </w:rPr>
        <w:t xml:space="preserve"> </w:t>
      </w:r>
      <w:r>
        <w:t>yearly</w:t>
      </w:r>
      <w:r>
        <w:rPr>
          <w:spacing w:val="28"/>
        </w:rPr>
        <w:t xml:space="preserve"> </w:t>
      </w:r>
      <w:r>
        <w:t>snapshots</w:t>
      </w:r>
      <w:r>
        <w:rPr>
          <w:spacing w:val="28"/>
        </w:rPr>
        <w:t xml:space="preserve"> </w:t>
      </w:r>
      <w:r>
        <w:t>of</w:t>
      </w:r>
      <w:r>
        <w:rPr>
          <w:spacing w:val="28"/>
        </w:rPr>
        <w:t xml:space="preserve"> </w:t>
      </w:r>
      <w:r>
        <w:t>classification</w:t>
      </w:r>
      <w:r>
        <w:rPr>
          <w:spacing w:val="28"/>
        </w:rPr>
        <w:t xml:space="preserve"> </w:t>
      </w:r>
      <w:r>
        <w:t>allowing</w:t>
      </w:r>
      <w:r>
        <w:rPr>
          <w:spacing w:val="28"/>
        </w:rPr>
        <w:t xml:space="preserve"> </w:t>
      </w:r>
      <w:r>
        <w:t>longitudinal</w:t>
      </w:r>
      <w:r>
        <w:rPr>
          <w:spacing w:val="28"/>
        </w:rPr>
        <w:t xml:space="preserve"> </w:t>
      </w:r>
      <w:r>
        <w:t>studies of evolution of cities. With the classification derived from satellite imagery, we can expect to see a much higher temporal resolution, easily resulting in annual updates, providing a detailed insight</w:t>
      </w:r>
      <w:r>
        <w:rPr>
          <w:spacing w:val="40"/>
        </w:rPr>
        <w:t xml:space="preserve"> </w:t>
      </w:r>
      <w:r>
        <w:t>into</w:t>
      </w:r>
      <w:r>
        <w:rPr>
          <w:spacing w:val="40"/>
        </w:rPr>
        <w:t xml:space="preserve"> </w:t>
      </w:r>
      <w:r>
        <w:t>the</w:t>
      </w:r>
      <w:r>
        <w:rPr>
          <w:spacing w:val="40"/>
        </w:rPr>
        <w:t xml:space="preserve"> </w:t>
      </w:r>
      <w:r>
        <w:t>dynamics</w:t>
      </w:r>
      <w:r>
        <w:rPr>
          <w:spacing w:val="40"/>
        </w:rPr>
        <w:t xml:space="preserve"> </w:t>
      </w:r>
      <w:r>
        <w:t>of</w:t>
      </w:r>
      <w:r>
        <w:rPr>
          <w:spacing w:val="40"/>
        </w:rPr>
        <w:t xml:space="preserve"> </w:t>
      </w:r>
      <w:r>
        <w:t>urban</w:t>
      </w:r>
      <w:r>
        <w:rPr>
          <w:spacing w:val="40"/>
        </w:rPr>
        <w:t xml:space="preserve"> </w:t>
      </w:r>
      <w:r>
        <w:t>expansion,</w:t>
      </w:r>
      <w:r>
        <w:rPr>
          <w:spacing w:val="40"/>
        </w:rPr>
        <w:t xml:space="preserve"> </w:t>
      </w:r>
      <w:r>
        <w:t>densification</w:t>
      </w:r>
      <w:r>
        <w:rPr>
          <w:spacing w:val="40"/>
        </w:rPr>
        <w:t xml:space="preserve"> </w:t>
      </w:r>
      <w:r>
        <w:t>and</w:t>
      </w:r>
      <w:r>
        <w:rPr>
          <w:spacing w:val="40"/>
        </w:rPr>
        <w:t xml:space="preserve"> </w:t>
      </w:r>
      <w:r>
        <w:t>overall</w:t>
      </w:r>
      <w:r>
        <w:rPr>
          <w:spacing w:val="40"/>
        </w:rPr>
        <w:t xml:space="preserve"> </w:t>
      </w:r>
      <w:r>
        <w:t>change</w:t>
      </w:r>
      <w:r>
        <w:rPr>
          <w:spacing w:val="40"/>
        </w:rPr>
        <w:t xml:space="preserve"> </w:t>
      </w:r>
      <w:r>
        <w:t>of</w:t>
      </w:r>
      <w:r>
        <w:rPr>
          <w:spacing w:val="40"/>
        </w:rPr>
        <w:t xml:space="preserve"> </w:t>
      </w:r>
      <w:r>
        <w:t>the</w:t>
      </w:r>
      <w:r>
        <w:rPr>
          <w:spacing w:val="40"/>
        </w:rPr>
        <w:t xml:space="preserve"> </w:t>
      </w:r>
      <w:r>
        <w:t>shape</w:t>
      </w:r>
      <w:r>
        <w:rPr>
          <w:spacing w:val="40"/>
        </w:rPr>
        <w:t xml:space="preserve"> </w:t>
      </w:r>
      <w:r>
        <w:t>of</w:t>
      </w:r>
      <w:r>
        <w:rPr>
          <w:spacing w:val="40"/>
        </w:rPr>
        <w:t xml:space="preserve"> </w:t>
      </w:r>
      <w:r>
        <w:t>cities. This is a potential application that is not limited to spatial signatures but can be extended to any classification of urban environments.</w:t>
      </w:r>
    </w:p>
    <w:p w14:paraId="548D919E" w14:textId="77777777" w:rsidR="00E37508" w:rsidRDefault="00000000">
      <w:pPr>
        <w:pStyle w:val="BodyText"/>
        <w:spacing w:before="9" w:line="304" w:lineRule="auto"/>
        <w:ind w:left="117" w:right="729" w:firstLine="283"/>
        <w:jc w:val="both"/>
      </w:pPr>
      <w:r>
        <w:t>When using openly available satellite data that are currently limited to the resolution of 10 meters</w:t>
      </w:r>
      <w:r>
        <w:rPr>
          <w:spacing w:val="40"/>
        </w:rPr>
        <w:t xml:space="preserve"> </w:t>
      </w:r>
      <w:r>
        <w:t>per</w:t>
      </w:r>
      <w:r>
        <w:rPr>
          <w:spacing w:val="40"/>
        </w:rPr>
        <w:t xml:space="preserve"> </w:t>
      </w:r>
      <w:r>
        <w:t>pixel</w:t>
      </w:r>
      <w:r>
        <w:rPr>
          <w:spacing w:val="40"/>
        </w:rPr>
        <w:t xml:space="preserve"> </w:t>
      </w:r>
      <w:r>
        <w:t>at</w:t>
      </w:r>
      <w:r>
        <w:rPr>
          <w:spacing w:val="40"/>
        </w:rPr>
        <w:t xml:space="preserve"> </w:t>
      </w:r>
      <w:r>
        <w:t>best,</w:t>
      </w:r>
      <w:r>
        <w:rPr>
          <w:spacing w:val="40"/>
        </w:rPr>
        <w:t xml:space="preserve"> </w:t>
      </w:r>
      <w:r>
        <w:t>and</w:t>
      </w:r>
      <w:r>
        <w:rPr>
          <w:spacing w:val="40"/>
        </w:rPr>
        <w:t xml:space="preserve"> </w:t>
      </w:r>
      <w:r>
        <w:t>classification</w:t>
      </w:r>
      <w:r>
        <w:rPr>
          <w:spacing w:val="40"/>
        </w:rPr>
        <w:t xml:space="preserve"> </w:t>
      </w:r>
      <w:r>
        <w:t>focusing</w:t>
      </w:r>
      <w:r>
        <w:rPr>
          <w:spacing w:val="40"/>
        </w:rPr>
        <w:t xml:space="preserve"> </w:t>
      </w:r>
      <w:r>
        <w:t>on</w:t>
      </w:r>
      <w:r>
        <w:rPr>
          <w:spacing w:val="40"/>
        </w:rPr>
        <w:t xml:space="preserve"> </w:t>
      </w:r>
      <w:r>
        <w:t>primarily</w:t>
      </w:r>
      <w:r>
        <w:rPr>
          <w:spacing w:val="40"/>
        </w:rPr>
        <w:t xml:space="preserve"> </w:t>
      </w:r>
      <w:r>
        <w:t>urban</w:t>
      </w:r>
      <w:r>
        <w:rPr>
          <w:spacing w:val="40"/>
        </w:rPr>
        <w:t xml:space="preserve"> </w:t>
      </w:r>
      <w:r>
        <w:t>landscape,</w:t>
      </w:r>
      <w:r>
        <w:rPr>
          <w:spacing w:val="40"/>
        </w:rPr>
        <w:t xml:space="preserve"> </w:t>
      </w:r>
      <w:r>
        <w:t>our</w:t>
      </w:r>
      <w:r>
        <w:rPr>
          <w:spacing w:val="40"/>
        </w:rPr>
        <w:t xml:space="preserve"> </w:t>
      </w:r>
      <w:r>
        <w:t>results show</w:t>
      </w:r>
      <w:r>
        <w:rPr>
          <w:spacing w:val="40"/>
        </w:rPr>
        <w:t xml:space="preserve"> </w:t>
      </w:r>
      <w:r>
        <w:t>both</w:t>
      </w:r>
      <w:r>
        <w:rPr>
          <w:spacing w:val="40"/>
        </w:rPr>
        <w:t xml:space="preserve"> </w:t>
      </w:r>
      <w:r>
        <w:t>potential</w:t>
      </w:r>
      <w:r>
        <w:rPr>
          <w:spacing w:val="40"/>
        </w:rPr>
        <w:t xml:space="preserve"> </w:t>
      </w:r>
      <w:r>
        <w:t>and</w:t>
      </w:r>
      <w:r>
        <w:rPr>
          <w:spacing w:val="40"/>
        </w:rPr>
        <w:t xml:space="preserve"> </w:t>
      </w:r>
      <w:r>
        <w:t>limits.</w:t>
      </w:r>
      <w:r>
        <w:rPr>
          <w:spacing w:val="40"/>
        </w:rPr>
        <w:t xml:space="preserve"> </w:t>
      </w:r>
      <w:r>
        <w:t>Accuracy</w:t>
      </w:r>
      <w:r>
        <w:rPr>
          <w:spacing w:val="40"/>
        </w:rPr>
        <w:t xml:space="preserve"> </w:t>
      </w:r>
      <w:r>
        <w:t>is</w:t>
      </w:r>
      <w:r>
        <w:rPr>
          <w:spacing w:val="40"/>
        </w:rPr>
        <w:t xml:space="preserve"> </w:t>
      </w:r>
      <w:r>
        <w:t>not</w:t>
      </w:r>
      <w:r>
        <w:rPr>
          <w:spacing w:val="40"/>
        </w:rPr>
        <w:t xml:space="preserve"> </w:t>
      </w:r>
      <w:r>
        <w:t>far</w:t>
      </w:r>
      <w:r>
        <w:rPr>
          <w:spacing w:val="40"/>
        </w:rPr>
        <w:t xml:space="preserve"> </w:t>
      </w:r>
      <w:r>
        <w:t>from</w:t>
      </w:r>
      <w:r>
        <w:rPr>
          <w:spacing w:val="40"/>
        </w:rPr>
        <w:t xml:space="preserve"> </w:t>
      </w:r>
      <w:r>
        <w:t>that</w:t>
      </w:r>
      <w:r>
        <w:rPr>
          <w:spacing w:val="40"/>
        </w:rPr>
        <w:t xml:space="preserve"> </w:t>
      </w:r>
      <w:r>
        <w:t>of</w:t>
      </w:r>
      <w:r>
        <w:rPr>
          <w:spacing w:val="40"/>
        </w:rPr>
        <w:t xml:space="preserve"> </w:t>
      </w:r>
      <w:r>
        <w:t>established</w:t>
      </w:r>
      <w:r>
        <w:rPr>
          <w:spacing w:val="40"/>
        </w:rPr>
        <w:t xml:space="preserve"> </w:t>
      </w:r>
      <w:r>
        <w:t>LULC</w:t>
      </w:r>
      <w:r>
        <w:rPr>
          <w:spacing w:val="40"/>
        </w:rPr>
        <w:t xml:space="preserve"> </w:t>
      </w:r>
      <w:r>
        <w:t>models</w:t>
      </w:r>
      <w:r>
        <w:rPr>
          <w:spacing w:val="40"/>
        </w:rPr>
        <w:t xml:space="preserve"> </w:t>
      </w:r>
      <w:r>
        <w:t>that could be increased in future by expansion of the training data set and possible inclusion of other available</w:t>
      </w:r>
      <w:r>
        <w:rPr>
          <w:spacing w:val="40"/>
        </w:rPr>
        <w:t xml:space="preserve"> </w:t>
      </w:r>
      <w:r>
        <w:t>bands</w:t>
      </w:r>
      <w:r>
        <w:rPr>
          <w:spacing w:val="40"/>
        </w:rPr>
        <w:t xml:space="preserve"> </w:t>
      </w:r>
      <w:r>
        <w:t>(like</w:t>
      </w:r>
      <w:r>
        <w:rPr>
          <w:spacing w:val="40"/>
        </w:rPr>
        <w:t xml:space="preserve"> </w:t>
      </w:r>
      <w:r>
        <w:t>near-infrared)</w:t>
      </w:r>
      <w:r>
        <w:rPr>
          <w:spacing w:val="40"/>
        </w:rPr>
        <w:t xml:space="preserve"> </w:t>
      </w:r>
      <w:r>
        <w:t>in</w:t>
      </w:r>
      <w:r>
        <w:rPr>
          <w:spacing w:val="40"/>
        </w:rPr>
        <w:t xml:space="preserve"> </w:t>
      </w:r>
      <w:r>
        <w:t>the</w:t>
      </w:r>
      <w:r>
        <w:rPr>
          <w:spacing w:val="40"/>
        </w:rPr>
        <w:t xml:space="preserve"> </w:t>
      </w:r>
      <w:r>
        <w:t>model.</w:t>
      </w:r>
      <w:r>
        <w:rPr>
          <w:spacing w:val="80"/>
        </w:rPr>
        <w:t xml:space="preserve"> </w:t>
      </w:r>
      <w:r>
        <w:t>A</w:t>
      </w:r>
      <w:r>
        <w:rPr>
          <w:spacing w:val="40"/>
        </w:rPr>
        <w:t xml:space="preserve"> </w:t>
      </w:r>
      <w:r>
        <w:t>limitation</w:t>
      </w:r>
      <w:r>
        <w:rPr>
          <w:spacing w:val="40"/>
        </w:rPr>
        <w:t xml:space="preserve"> </w:t>
      </w:r>
      <w:r>
        <w:t>in</w:t>
      </w:r>
      <w:r>
        <w:rPr>
          <w:spacing w:val="40"/>
        </w:rPr>
        <w:t xml:space="preserve"> </w:t>
      </w:r>
      <w:r>
        <w:t>decreased</w:t>
      </w:r>
      <w:r>
        <w:rPr>
          <w:spacing w:val="40"/>
        </w:rPr>
        <w:t xml:space="preserve"> </w:t>
      </w:r>
      <w:r>
        <w:t>performance</w:t>
      </w:r>
      <w:r>
        <w:rPr>
          <w:spacing w:val="40"/>
        </w:rPr>
        <w:t xml:space="preserve"> </w:t>
      </w:r>
      <w:r>
        <w:t>when it comes to distinction between urban areas that are neither too dense nor too sparse but show different</w:t>
      </w:r>
      <w:r>
        <w:rPr>
          <w:spacing w:val="37"/>
        </w:rPr>
        <w:t xml:space="preserve"> </w:t>
      </w:r>
      <w:r>
        <w:t>form</w:t>
      </w:r>
      <w:r>
        <w:rPr>
          <w:spacing w:val="37"/>
        </w:rPr>
        <w:t xml:space="preserve"> </w:t>
      </w:r>
      <w:r>
        <w:t>and</w:t>
      </w:r>
      <w:r>
        <w:rPr>
          <w:spacing w:val="37"/>
        </w:rPr>
        <w:t xml:space="preserve"> </w:t>
      </w:r>
      <w:r>
        <w:t>function</w:t>
      </w:r>
      <w:r>
        <w:rPr>
          <w:spacing w:val="37"/>
        </w:rPr>
        <w:t xml:space="preserve"> </w:t>
      </w:r>
      <w:r>
        <w:t>profiles.</w:t>
      </w:r>
      <w:r>
        <w:rPr>
          <w:spacing w:val="40"/>
        </w:rPr>
        <w:t xml:space="preserve"> </w:t>
      </w:r>
      <w:r>
        <w:t>It</w:t>
      </w:r>
      <w:r>
        <w:rPr>
          <w:spacing w:val="37"/>
        </w:rPr>
        <w:t xml:space="preserve"> </w:t>
      </w:r>
      <w:r>
        <w:t>is</w:t>
      </w:r>
      <w:r>
        <w:rPr>
          <w:spacing w:val="37"/>
        </w:rPr>
        <w:t xml:space="preserve"> </w:t>
      </w:r>
      <w:r>
        <w:t>either</w:t>
      </w:r>
      <w:r>
        <w:rPr>
          <w:spacing w:val="37"/>
        </w:rPr>
        <w:t xml:space="preserve"> </w:t>
      </w:r>
      <w:r>
        <w:t>a</w:t>
      </w:r>
      <w:r>
        <w:rPr>
          <w:spacing w:val="37"/>
        </w:rPr>
        <w:t xml:space="preserve"> </w:t>
      </w:r>
      <w:r>
        <w:t>difference</w:t>
      </w:r>
      <w:r>
        <w:rPr>
          <w:spacing w:val="37"/>
        </w:rPr>
        <w:t xml:space="preserve"> </w:t>
      </w:r>
      <w:r>
        <w:t>that</w:t>
      </w:r>
      <w:r>
        <w:rPr>
          <w:spacing w:val="37"/>
        </w:rPr>
        <w:t xml:space="preserve"> </w:t>
      </w:r>
      <w:r>
        <w:t>is</w:t>
      </w:r>
      <w:r>
        <w:rPr>
          <w:spacing w:val="37"/>
        </w:rPr>
        <w:t xml:space="preserve"> </w:t>
      </w:r>
      <w:r>
        <w:t>not</w:t>
      </w:r>
      <w:r>
        <w:rPr>
          <w:spacing w:val="37"/>
        </w:rPr>
        <w:t xml:space="preserve"> </w:t>
      </w:r>
      <w:r>
        <w:t>visible</w:t>
      </w:r>
      <w:r>
        <w:rPr>
          <w:spacing w:val="37"/>
        </w:rPr>
        <w:t xml:space="preserve"> </w:t>
      </w:r>
      <w:r>
        <w:t>on</w:t>
      </w:r>
      <w:r>
        <w:rPr>
          <w:spacing w:val="37"/>
        </w:rPr>
        <w:t xml:space="preserve"> </w:t>
      </w:r>
      <w:r>
        <w:t>imagery</w:t>
      </w:r>
      <w:r>
        <w:rPr>
          <w:spacing w:val="37"/>
        </w:rPr>
        <w:t xml:space="preserve"> </w:t>
      </w:r>
      <w:r>
        <w:t>(e.g. more driven by function) or a limitation of the available resolution and/or training data volume.</w:t>
      </w:r>
      <w:r>
        <w:rPr>
          <w:spacing w:val="40"/>
        </w:rPr>
        <w:t xml:space="preserve"> </w:t>
      </w:r>
      <w:r>
        <w:t>This issue could have been primarily driven by the nature of spatial signatures as a classification target,</w:t>
      </w:r>
      <w:r>
        <w:rPr>
          <w:spacing w:val="34"/>
        </w:rPr>
        <w:t xml:space="preserve"> </w:t>
      </w:r>
      <w:r>
        <w:t>and</w:t>
      </w:r>
      <w:r>
        <w:rPr>
          <w:spacing w:val="34"/>
        </w:rPr>
        <w:t xml:space="preserve"> </w:t>
      </w:r>
      <w:r>
        <w:t>it</w:t>
      </w:r>
      <w:r>
        <w:rPr>
          <w:spacing w:val="34"/>
        </w:rPr>
        <w:t xml:space="preserve"> </w:t>
      </w:r>
      <w:r>
        <w:t>shall</w:t>
      </w:r>
      <w:r>
        <w:rPr>
          <w:spacing w:val="34"/>
        </w:rPr>
        <w:t xml:space="preserve"> </w:t>
      </w:r>
      <w:r>
        <w:t>be</w:t>
      </w:r>
      <w:r>
        <w:rPr>
          <w:spacing w:val="34"/>
        </w:rPr>
        <w:t xml:space="preserve"> </w:t>
      </w:r>
      <w:r>
        <w:t>tested</w:t>
      </w:r>
      <w:r>
        <w:rPr>
          <w:spacing w:val="34"/>
        </w:rPr>
        <w:t xml:space="preserve"> </w:t>
      </w:r>
      <w:r>
        <w:t>on</w:t>
      </w:r>
      <w:r>
        <w:rPr>
          <w:spacing w:val="34"/>
        </w:rPr>
        <w:t xml:space="preserve"> </w:t>
      </w:r>
      <w:r>
        <w:t>other</w:t>
      </w:r>
      <w:r>
        <w:rPr>
          <w:spacing w:val="34"/>
        </w:rPr>
        <w:t xml:space="preserve"> </w:t>
      </w:r>
      <w:r>
        <w:t>types</w:t>
      </w:r>
      <w:r>
        <w:rPr>
          <w:spacing w:val="34"/>
        </w:rPr>
        <w:t xml:space="preserve"> </w:t>
      </w:r>
      <w:r>
        <w:t>of</w:t>
      </w:r>
      <w:r>
        <w:rPr>
          <w:spacing w:val="34"/>
        </w:rPr>
        <w:t xml:space="preserve"> </w:t>
      </w:r>
      <w:r>
        <w:t>urban</w:t>
      </w:r>
      <w:r>
        <w:rPr>
          <w:spacing w:val="34"/>
        </w:rPr>
        <w:t xml:space="preserve"> </w:t>
      </w:r>
      <w:r>
        <w:t>classification</w:t>
      </w:r>
      <w:r>
        <w:rPr>
          <w:spacing w:val="34"/>
        </w:rPr>
        <w:t xml:space="preserve"> </w:t>
      </w:r>
      <w:r>
        <w:t>in</w:t>
      </w:r>
      <w:r>
        <w:rPr>
          <w:spacing w:val="34"/>
        </w:rPr>
        <w:t xml:space="preserve"> </w:t>
      </w:r>
      <w:r>
        <w:t>the</w:t>
      </w:r>
      <w:r>
        <w:rPr>
          <w:spacing w:val="34"/>
        </w:rPr>
        <w:t xml:space="preserve"> </w:t>
      </w:r>
      <w:r>
        <w:t>future.</w:t>
      </w:r>
    </w:p>
    <w:p w14:paraId="561834E9" w14:textId="77777777" w:rsidR="00E37508" w:rsidRDefault="00000000">
      <w:pPr>
        <w:pStyle w:val="BodyText"/>
        <w:spacing w:before="11" w:line="304" w:lineRule="auto"/>
        <w:ind w:left="117" w:right="729" w:firstLine="283"/>
        <w:jc w:val="both"/>
      </w:pPr>
      <w:r>
        <w:t>While satellite imagery and neural networks have been around for some time already, we are</w:t>
      </w:r>
      <w:r>
        <w:rPr>
          <w:spacing w:val="80"/>
        </w:rPr>
        <w:t xml:space="preserve"> </w:t>
      </w:r>
      <w:r>
        <w:t>just entering the era of an increasing abundance of satellite-based data.</w:t>
      </w:r>
      <w:r>
        <w:rPr>
          <w:spacing w:val="36"/>
        </w:rPr>
        <w:t xml:space="preserve"> </w:t>
      </w:r>
      <w:r>
        <w:t>What used to be reserved for national agencies and international consortia is becoming a domain of commercial subjects. Research</w:t>
      </w:r>
      <w:r>
        <w:rPr>
          <w:spacing w:val="35"/>
        </w:rPr>
        <w:t xml:space="preserve"> </w:t>
      </w:r>
      <w:r>
        <w:t>in</w:t>
      </w:r>
      <w:r>
        <w:rPr>
          <w:spacing w:val="34"/>
        </w:rPr>
        <w:t xml:space="preserve"> </w:t>
      </w:r>
      <w:r>
        <w:t>the</w:t>
      </w:r>
      <w:r>
        <w:rPr>
          <w:spacing w:val="35"/>
        </w:rPr>
        <w:t xml:space="preserve"> </w:t>
      </w:r>
      <w:r>
        <w:t>remote</w:t>
      </w:r>
      <w:r>
        <w:rPr>
          <w:spacing w:val="34"/>
        </w:rPr>
        <w:t xml:space="preserve"> </w:t>
      </w:r>
      <w:r>
        <w:t>sensing</w:t>
      </w:r>
      <w:r>
        <w:rPr>
          <w:spacing w:val="35"/>
        </w:rPr>
        <w:t xml:space="preserve"> </w:t>
      </w:r>
      <w:r>
        <w:t>area</w:t>
      </w:r>
      <w:r>
        <w:rPr>
          <w:spacing w:val="34"/>
        </w:rPr>
        <w:t xml:space="preserve"> </w:t>
      </w:r>
      <w:r>
        <w:t>will</w:t>
      </w:r>
      <w:r>
        <w:rPr>
          <w:spacing w:val="35"/>
        </w:rPr>
        <w:t xml:space="preserve"> </w:t>
      </w:r>
      <w:r>
        <w:t>face</w:t>
      </w:r>
      <w:r>
        <w:rPr>
          <w:spacing w:val="34"/>
        </w:rPr>
        <w:t xml:space="preserve"> </w:t>
      </w:r>
      <w:r>
        <w:t>not</w:t>
      </w:r>
      <w:r>
        <w:rPr>
          <w:spacing w:val="35"/>
        </w:rPr>
        <w:t xml:space="preserve"> </w:t>
      </w:r>
      <w:r>
        <w:t>a</w:t>
      </w:r>
      <w:r>
        <w:rPr>
          <w:spacing w:val="34"/>
        </w:rPr>
        <w:t xml:space="preserve"> </w:t>
      </w:r>
      <w:r>
        <w:t>lack</w:t>
      </w:r>
      <w:r>
        <w:rPr>
          <w:spacing w:val="35"/>
        </w:rPr>
        <w:t xml:space="preserve"> </w:t>
      </w:r>
      <w:r>
        <w:t>of</w:t>
      </w:r>
      <w:r>
        <w:rPr>
          <w:spacing w:val="34"/>
        </w:rPr>
        <w:t xml:space="preserve"> </w:t>
      </w:r>
      <w:r>
        <w:t>available</w:t>
      </w:r>
      <w:r>
        <w:rPr>
          <w:spacing w:val="35"/>
        </w:rPr>
        <w:t xml:space="preserve"> </w:t>
      </w:r>
      <w:r>
        <w:t>data</w:t>
      </w:r>
      <w:r>
        <w:rPr>
          <w:spacing w:val="34"/>
        </w:rPr>
        <w:t xml:space="preserve"> </w:t>
      </w:r>
      <w:r>
        <w:t>but</w:t>
      </w:r>
      <w:r>
        <w:rPr>
          <w:spacing w:val="35"/>
        </w:rPr>
        <w:t xml:space="preserve"> </w:t>
      </w:r>
      <w:r>
        <w:t>the</w:t>
      </w:r>
      <w:r>
        <w:rPr>
          <w:spacing w:val="34"/>
        </w:rPr>
        <w:t xml:space="preserve"> </w:t>
      </w:r>
      <w:r>
        <w:t>opposite.</w:t>
      </w:r>
      <w:r>
        <w:rPr>
          <w:spacing w:val="80"/>
        </w:rPr>
        <w:t xml:space="preserve"> </w:t>
      </w:r>
      <w:r>
        <w:t>We may find ourselves in a situation where a vast amount of data streams will come our way, but we</w:t>
      </w:r>
      <w:r>
        <w:rPr>
          <w:spacing w:val="40"/>
        </w:rPr>
        <w:t xml:space="preserve"> </w:t>
      </w:r>
      <w:r>
        <w:t>will struggle to make sense of it.</w:t>
      </w:r>
      <w:r>
        <w:rPr>
          <w:spacing w:val="40"/>
        </w:rPr>
        <w:t xml:space="preserve"> </w:t>
      </w:r>
      <w:r>
        <w:t>We believe that the research presented in this article helps in finding our way through.</w:t>
      </w:r>
    </w:p>
    <w:p w14:paraId="79B2B8AA" w14:textId="77777777" w:rsidR="00E37508" w:rsidRDefault="00E37508">
      <w:pPr>
        <w:pStyle w:val="BodyText"/>
        <w:spacing w:before="75"/>
      </w:pPr>
    </w:p>
    <w:p w14:paraId="586352C8" w14:textId="77777777" w:rsidR="00E37508" w:rsidRDefault="00000000">
      <w:pPr>
        <w:pStyle w:val="Heading1"/>
        <w:ind w:left="117" w:firstLine="0"/>
        <w:jc w:val="both"/>
      </w:pPr>
      <w:r>
        <w:t>Data</w:t>
      </w:r>
      <w:r>
        <w:rPr>
          <w:spacing w:val="-1"/>
        </w:rPr>
        <w:t xml:space="preserve"> </w:t>
      </w:r>
      <w:r>
        <w:t xml:space="preserve">and code availability </w:t>
      </w:r>
      <w:r>
        <w:rPr>
          <w:spacing w:val="-2"/>
        </w:rPr>
        <w:t>statement</w:t>
      </w:r>
    </w:p>
    <w:p w14:paraId="756BBA9D" w14:textId="77777777" w:rsidR="00E37508" w:rsidRDefault="00000000">
      <w:pPr>
        <w:pStyle w:val="BodyText"/>
        <w:spacing w:before="283" w:line="304" w:lineRule="auto"/>
        <w:ind w:left="117" w:right="729"/>
        <w:jc w:val="both"/>
      </w:pPr>
      <w:r>
        <w:rPr>
          <w:w w:val="105"/>
        </w:rPr>
        <w:t>All the data and code will be available on a public repository with DOI upon acceptance of the article to ensure the anonymity of a double-blind review.</w:t>
      </w:r>
    </w:p>
    <w:p w14:paraId="40E311D2" w14:textId="77777777" w:rsidR="00E37508" w:rsidRDefault="00E37508">
      <w:pPr>
        <w:spacing w:line="304" w:lineRule="auto"/>
        <w:jc w:val="both"/>
        <w:sectPr w:rsidR="00E37508">
          <w:pgSz w:w="12240" w:h="15840"/>
          <w:pgMar w:top="1060" w:right="680" w:bottom="760" w:left="1300" w:header="0" w:footer="565" w:gutter="0"/>
          <w:cols w:space="720"/>
        </w:sectPr>
      </w:pPr>
    </w:p>
    <w:p w14:paraId="622F77A2" w14:textId="77777777" w:rsidR="00E37508" w:rsidRDefault="00000000">
      <w:pPr>
        <w:pStyle w:val="Heading1"/>
        <w:spacing w:before="61"/>
        <w:ind w:left="117" w:firstLine="0"/>
      </w:pPr>
      <w:bookmarkStart w:id="288" w:name="References"/>
      <w:bookmarkEnd w:id="288"/>
      <w:r>
        <w:rPr>
          <w:spacing w:val="-2"/>
        </w:rPr>
        <w:lastRenderedPageBreak/>
        <w:t>References</w:t>
      </w:r>
    </w:p>
    <w:p w14:paraId="520D7398" w14:textId="77777777" w:rsidR="00E37508" w:rsidRDefault="00000000">
      <w:pPr>
        <w:pStyle w:val="BodyText"/>
        <w:spacing w:before="225" w:line="252" w:lineRule="auto"/>
        <w:ind w:left="335" w:right="729" w:hanging="219"/>
        <w:jc w:val="both"/>
      </w:pPr>
      <w:bookmarkStart w:id="289" w:name="_bookmark23"/>
      <w:bookmarkEnd w:id="289"/>
      <w:r>
        <w:rPr>
          <w:w w:val="105"/>
        </w:rPr>
        <w:t>Arribas-Bel, D. and Fleischmann, M. (2022).</w:t>
      </w:r>
      <w:r>
        <w:rPr>
          <w:spacing w:val="40"/>
          <w:w w:val="105"/>
        </w:rPr>
        <w:t xml:space="preserve"> </w:t>
      </w:r>
      <w:r>
        <w:rPr>
          <w:w w:val="105"/>
        </w:rPr>
        <w:t xml:space="preserve">Spatial signatures - understanding (urban) spaces </w:t>
      </w:r>
      <w:r>
        <w:t>through form and function.</w:t>
      </w:r>
      <w:r>
        <w:rPr>
          <w:spacing w:val="40"/>
        </w:rPr>
        <w:t xml:space="preserve"> </w:t>
      </w:r>
      <w:r>
        <w:rPr>
          <w:i/>
        </w:rPr>
        <w:t>Habitat International</w:t>
      </w:r>
      <w:r>
        <w:t>, 128:102641.</w:t>
      </w:r>
    </w:p>
    <w:p w14:paraId="69185DB7" w14:textId="77777777" w:rsidR="00E37508" w:rsidRDefault="00000000">
      <w:pPr>
        <w:pStyle w:val="BodyText"/>
        <w:spacing w:before="151" w:line="252" w:lineRule="auto"/>
        <w:ind w:left="335" w:right="729" w:hanging="219"/>
        <w:jc w:val="both"/>
      </w:pPr>
      <w:bookmarkStart w:id="290" w:name="_bookmark24"/>
      <w:bookmarkEnd w:id="290"/>
      <w:r>
        <w:rPr>
          <w:w w:val="105"/>
        </w:rPr>
        <w:t>Brown, C. F., Brumby, S. P., Guzder-Williams, B., Birch, T., Hyde, S. B., Mazzariello, J., Czerwinski, W.,</w:t>
      </w:r>
      <w:r>
        <w:rPr>
          <w:spacing w:val="-4"/>
          <w:w w:val="105"/>
        </w:rPr>
        <w:t xml:space="preserve"> </w:t>
      </w:r>
      <w:r>
        <w:rPr>
          <w:w w:val="105"/>
        </w:rPr>
        <w:t>Pasquarella,</w:t>
      </w:r>
      <w:r>
        <w:rPr>
          <w:spacing w:val="-4"/>
          <w:w w:val="105"/>
        </w:rPr>
        <w:t xml:space="preserve"> </w:t>
      </w:r>
      <w:r>
        <w:rPr>
          <w:w w:val="105"/>
        </w:rPr>
        <w:t>V.</w:t>
      </w:r>
      <w:r>
        <w:rPr>
          <w:spacing w:val="-4"/>
          <w:w w:val="105"/>
        </w:rPr>
        <w:t xml:space="preserve"> </w:t>
      </w:r>
      <w:r>
        <w:rPr>
          <w:w w:val="105"/>
        </w:rPr>
        <w:t>J.,</w:t>
      </w:r>
      <w:r>
        <w:rPr>
          <w:spacing w:val="-4"/>
          <w:w w:val="105"/>
        </w:rPr>
        <w:t xml:space="preserve"> </w:t>
      </w:r>
      <w:r>
        <w:rPr>
          <w:w w:val="105"/>
        </w:rPr>
        <w:t>Haertel,</w:t>
      </w:r>
      <w:r>
        <w:rPr>
          <w:spacing w:val="-4"/>
          <w:w w:val="105"/>
        </w:rPr>
        <w:t xml:space="preserve"> </w:t>
      </w:r>
      <w:r>
        <w:rPr>
          <w:w w:val="105"/>
        </w:rPr>
        <w:t>R.,</w:t>
      </w:r>
      <w:r>
        <w:rPr>
          <w:spacing w:val="-4"/>
          <w:w w:val="105"/>
        </w:rPr>
        <w:t xml:space="preserve"> </w:t>
      </w:r>
      <w:r>
        <w:rPr>
          <w:w w:val="105"/>
        </w:rPr>
        <w:t>Ilyushchenko,</w:t>
      </w:r>
      <w:r>
        <w:rPr>
          <w:spacing w:val="-4"/>
          <w:w w:val="105"/>
        </w:rPr>
        <w:t xml:space="preserve"> </w:t>
      </w:r>
      <w:r>
        <w:rPr>
          <w:w w:val="105"/>
        </w:rPr>
        <w:t>S.,</w:t>
      </w:r>
      <w:r>
        <w:rPr>
          <w:spacing w:val="-4"/>
          <w:w w:val="105"/>
        </w:rPr>
        <w:t xml:space="preserve"> </w:t>
      </w:r>
      <w:r>
        <w:rPr>
          <w:w w:val="105"/>
        </w:rPr>
        <w:t>et</w:t>
      </w:r>
      <w:r>
        <w:rPr>
          <w:spacing w:val="-4"/>
          <w:w w:val="105"/>
        </w:rPr>
        <w:t xml:space="preserve"> </w:t>
      </w:r>
      <w:r>
        <w:rPr>
          <w:w w:val="105"/>
        </w:rPr>
        <w:t>al.</w:t>
      </w:r>
      <w:r>
        <w:rPr>
          <w:spacing w:val="-4"/>
          <w:w w:val="105"/>
        </w:rPr>
        <w:t xml:space="preserve"> </w:t>
      </w:r>
      <w:r>
        <w:rPr>
          <w:w w:val="105"/>
        </w:rPr>
        <w:t>(2022). Dynamic</w:t>
      </w:r>
      <w:r>
        <w:rPr>
          <w:spacing w:val="-4"/>
          <w:w w:val="105"/>
        </w:rPr>
        <w:t xml:space="preserve"> </w:t>
      </w:r>
      <w:r>
        <w:rPr>
          <w:w w:val="105"/>
        </w:rPr>
        <w:t>world,</w:t>
      </w:r>
      <w:r>
        <w:rPr>
          <w:spacing w:val="-4"/>
          <w:w w:val="105"/>
        </w:rPr>
        <w:t xml:space="preserve"> </w:t>
      </w:r>
      <w:r>
        <w:rPr>
          <w:w w:val="105"/>
        </w:rPr>
        <w:t>near</w:t>
      </w:r>
      <w:r>
        <w:rPr>
          <w:spacing w:val="-4"/>
          <w:w w:val="105"/>
        </w:rPr>
        <w:t xml:space="preserve"> </w:t>
      </w:r>
      <w:r>
        <w:rPr>
          <w:w w:val="105"/>
        </w:rPr>
        <w:t>real-time global</w:t>
      </w:r>
      <w:r>
        <w:rPr>
          <w:spacing w:val="-1"/>
          <w:w w:val="105"/>
        </w:rPr>
        <w:t xml:space="preserve"> </w:t>
      </w:r>
      <w:r>
        <w:rPr>
          <w:w w:val="105"/>
        </w:rPr>
        <w:t>10</w:t>
      </w:r>
      <w:r>
        <w:rPr>
          <w:spacing w:val="-1"/>
          <w:w w:val="105"/>
        </w:rPr>
        <w:t xml:space="preserve"> </w:t>
      </w:r>
      <w:r>
        <w:rPr>
          <w:w w:val="105"/>
        </w:rPr>
        <w:t>m</w:t>
      </w:r>
      <w:r>
        <w:rPr>
          <w:spacing w:val="-1"/>
          <w:w w:val="105"/>
        </w:rPr>
        <w:t xml:space="preserve"> </w:t>
      </w:r>
      <w:r>
        <w:rPr>
          <w:w w:val="105"/>
        </w:rPr>
        <w:t>land</w:t>
      </w:r>
      <w:r>
        <w:rPr>
          <w:spacing w:val="-1"/>
          <w:w w:val="105"/>
        </w:rPr>
        <w:t xml:space="preserve"> </w:t>
      </w:r>
      <w:r>
        <w:rPr>
          <w:w w:val="105"/>
        </w:rPr>
        <w:t>use</w:t>
      </w:r>
      <w:r>
        <w:rPr>
          <w:spacing w:val="-1"/>
          <w:w w:val="105"/>
        </w:rPr>
        <w:t xml:space="preserve"> </w:t>
      </w:r>
      <w:r>
        <w:rPr>
          <w:w w:val="105"/>
        </w:rPr>
        <w:t>land</w:t>
      </w:r>
      <w:r>
        <w:rPr>
          <w:spacing w:val="-1"/>
          <w:w w:val="105"/>
        </w:rPr>
        <w:t xml:space="preserve"> </w:t>
      </w:r>
      <w:r>
        <w:rPr>
          <w:w w:val="105"/>
        </w:rPr>
        <w:t>cover</w:t>
      </w:r>
      <w:r>
        <w:rPr>
          <w:spacing w:val="-1"/>
          <w:w w:val="105"/>
        </w:rPr>
        <w:t xml:space="preserve"> </w:t>
      </w:r>
      <w:r>
        <w:rPr>
          <w:w w:val="105"/>
        </w:rPr>
        <w:t>mapping.</w:t>
      </w:r>
      <w:r>
        <w:rPr>
          <w:spacing w:val="17"/>
          <w:w w:val="105"/>
        </w:rPr>
        <w:t xml:space="preserve"> </w:t>
      </w:r>
      <w:r>
        <w:rPr>
          <w:i/>
          <w:w w:val="105"/>
        </w:rPr>
        <w:t>Scientific</w:t>
      </w:r>
      <w:r>
        <w:rPr>
          <w:i/>
          <w:spacing w:val="-3"/>
          <w:w w:val="105"/>
        </w:rPr>
        <w:t xml:space="preserve"> </w:t>
      </w:r>
      <w:r>
        <w:rPr>
          <w:i/>
          <w:w w:val="105"/>
        </w:rPr>
        <w:t>Data</w:t>
      </w:r>
      <w:r>
        <w:rPr>
          <w:w w:val="105"/>
        </w:rPr>
        <w:t>,</w:t>
      </w:r>
      <w:r>
        <w:rPr>
          <w:spacing w:val="-1"/>
          <w:w w:val="105"/>
        </w:rPr>
        <w:t xml:space="preserve"> </w:t>
      </w:r>
      <w:r>
        <w:rPr>
          <w:w w:val="105"/>
        </w:rPr>
        <w:t>9(1):1–17.</w:t>
      </w:r>
    </w:p>
    <w:p w14:paraId="66D02AF7" w14:textId="77777777" w:rsidR="00E37508" w:rsidRDefault="00000000">
      <w:pPr>
        <w:spacing w:before="151"/>
        <w:ind w:left="117"/>
      </w:pPr>
      <w:bookmarkStart w:id="291" w:name="_bookmark25"/>
      <w:bookmarkEnd w:id="291"/>
      <w:r>
        <w:rPr>
          <w:spacing w:val="-2"/>
          <w:w w:val="105"/>
        </w:rPr>
        <w:t>Cliff,</w:t>
      </w:r>
      <w:r>
        <w:rPr>
          <w:spacing w:val="-3"/>
          <w:w w:val="105"/>
        </w:rPr>
        <w:t xml:space="preserve"> </w:t>
      </w:r>
      <w:r>
        <w:rPr>
          <w:spacing w:val="-2"/>
          <w:w w:val="105"/>
        </w:rPr>
        <w:t>A. D. and Ord, J. K. (1981).</w:t>
      </w:r>
      <w:r>
        <w:rPr>
          <w:spacing w:val="15"/>
          <w:w w:val="105"/>
        </w:rPr>
        <w:t xml:space="preserve"> </w:t>
      </w:r>
      <w:r>
        <w:rPr>
          <w:i/>
          <w:spacing w:val="-2"/>
          <w:w w:val="105"/>
        </w:rPr>
        <w:t>Spatial</w:t>
      </w:r>
      <w:r>
        <w:rPr>
          <w:i/>
          <w:spacing w:val="-4"/>
          <w:w w:val="105"/>
        </w:rPr>
        <w:t xml:space="preserve"> </w:t>
      </w:r>
      <w:r>
        <w:rPr>
          <w:i/>
          <w:spacing w:val="-2"/>
          <w:w w:val="105"/>
        </w:rPr>
        <w:t>processes:</w:t>
      </w:r>
      <w:r>
        <w:rPr>
          <w:i/>
          <w:spacing w:val="6"/>
          <w:w w:val="105"/>
        </w:rPr>
        <w:t xml:space="preserve"> </w:t>
      </w:r>
      <w:r>
        <w:rPr>
          <w:i/>
          <w:spacing w:val="-2"/>
          <w:w w:val="105"/>
        </w:rPr>
        <w:t>models</w:t>
      </w:r>
      <w:r>
        <w:rPr>
          <w:i/>
          <w:spacing w:val="-4"/>
          <w:w w:val="105"/>
        </w:rPr>
        <w:t xml:space="preserve"> </w:t>
      </w:r>
      <w:r>
        <w:rPr>
          <w:i/>
          <w:spacing w:val="-2"/>
          <w:w w:val="105"/>
        </w:rPr>
        <w:t>&amp;</w:t>
      </w:r>
      <w:r>
        <w:rPr>
          <w:i/>
          <w:spacing w:val="-5"/>
          <w:w w:val="105"/>
        </w:rPr>
        <w:t xml:space="preserve"> </w:t>
      </w:r>
      <w:r>
        <w:rPr>
          <w:i/>
          <w:spacing w:val="-2"/>
          <w:w w:val="105"/>
        </w:rPr>
        <w:t>applications</w:t>
      </w:r>
      <w:r>
        <w:rPr>
          <w:spacing w:val="-2"/>
          <w:w w:val="105"/>
        </w:rPr>
        <w:t>.</w:t>
      </w:r>
      <w:r>
        <w:rPr>
          <w:spacing w:val="16"/>
          <w:w w:val="105"/>
        </w:rPr>
        <w:t xml:space="preserve"> </w:t>
      </w:r>
      <w:r>
        <w:rPr>
          <w:spacing w:val="-2"/>
          <w:w w:val="105"/>
        </w:rPr>
        <w:t>Taylor &amp; Francis.</w:t>
      </w:r>
    </w:p>
    <w:p w14:paraId="5B0D3EBD" w14:textId="77777777" w:rsidR="00E37508" w:rsidRDefault="00000000">
      <w:pPr>
        <w:spacing w:before="163" w:line="252" w:lineRule="auto"/>
        <w:ind w:left="335" w:right="729" w:hanging="219"/>
        <w:jc w:val="both"/>
      </w:pPr>
      <w:bookmarkStart w:id="292" w:name="_bookmark26"/>
      <w:bookmarkEnd w:id="292"/>
      <w:r>
        <w:t>Cohen, J. (1960).</w:t>
      </w:r>
      <w:r>
        <w:rPr>
          <w:spacing w:val="40"/>
        </w:rPr>
        <w:t xml:space="preserve"> </w:t>
      </w:r>
      <w:r>
        <w:t>A coefficient of agreement for nominal scales.</w:t>
      </w:r>
      <w:r>
        <w:rPr>
          <w:spacing w:val="40"/>
        </w:rPr>
        <w:t xml:space="preserve"> </w:t>
      </w:r>
      <w:r>
        <w:rPr>
          <w:i/>
        </w:rPr>
        <w:t>Educational and psychological measurement</w:t>
      </w:r>
      <w:r>
        <w:t>,</w:t>
      </w:r>
      <w:r>
        <w:rPr>
          <w:spacing w:val="-7"/>
        </w:rPr>
        <w:t xml:space="preserve"> </w:t>
      </w:r>
      <w:r>
        <w:t>20(1):37–46.</w:t>
      </w:r>
    </w:p>
    <w:p w14:paraId="262CBFEA" w14:textId="77777777" w:rsidR="00E37508" w:rsidRDefault="00000000">
      <w:pPr>
        <w:pStyle w:val="BodyText"/>
        <w:spacing w:before="151" w:line="252" w:lineRule="auto"/>
        <w:ind w:left="335" w:right="729" w:hanging="219"/>
        <w:jc w:val="both"/>
      </w:pPr>
      <w:bookmarkStart w:id="293" w:name="_bookmark27"/>
      <w:bookmarkEnd w:id="293"/>
      <w:r>
        <w:rPr>
          <w:w w:val="105"/>
        </w:rPr>
        <w:t>Corbane,</w:t>
      </w:r>
      <w:r>
        <w:rPr>
          <w:spacing w:val="30"/>
          <w:w w:val="105"/>
        </w:rPr>
        <w:t xml:space="preserve"> </w:t>
      </w:r>
      <w:r>
        <w:rPr>
          <w:w w:val="105"/>
        </w:rPr>
        <w:t>C.,</w:t>
      </w:r>
      <w:r>
        <w:rPr>
          <w:spacing w:val="31"/>
          <w:w w:val="105"/>
        </w:rPr>
        <w:t xml:space="preserve"> </w:t>
      </w:r>
      <w:r>
        <w:rPr>
          <w:w w:val="105"/>
        </w:rPr>
        <w:t>Politis,</w:t>
      </w:r>
      <w:r>
        <w:rPr>
          <w:spacing w:val="30"/>
          <w:w w:val="105"/>
        </w:rPr>
        <w:t xml:space="preserve"> </w:t>
      </w:r>
      <w:r>
        <w:rPr>
          <w:w w:val="105"/>
        </w:rPr>
        <w:t>P.,</w:t>
      </w:r>
      <w:r>
        <w:rPr>
          <w:spacing w:val="31"/>
          <w:w w:val="105"/>
        </w:rPr>
        <w:t xml:space="preserve"> </w:t>
      </w:r>
      <w:r>
        <w:rPr>
          <w:w w:val="105"/>
        </w:rPr>
        <w:t>Kempeneers,</w:t>
      </w:r>
      <w:r>
        <w:rPr>
          <w:spacing w:val="30"/>
          <w:w w:val="105"/>
        </w:rPr>
        <w:t xml:space="preserve"> </w:t>
      </w:r>
      <w:r>
        <w:rPr>
          <w:w w:val="105"/>
        </w:rPr>
        <w:t>P.,</w:t>
      </w:r>
      <w:r>
        <w:rPr>
          <w:spacing w:val="31"/>
          <w:w w:val="105"/>
        </w:rPr>
        <w:t xml:space="preserve"> </w:t>
      </w:r>
      <w:r>
        <w:rPr>
          <w:w w:val="105"/>
        </w:rPr>
        <w:t>Simonetti,</w:t>
      </w:r>
      <w:r>
        <w:rPr>
          <w:spacing w:val="30"/>
          <w:w w:val="105"/>
        </w:rPr>
        <w:t xml:space="preserve"> </w:t>
      </w:r>
      <w:r>
        <w:rPr>
          <w:w w:val="105"/>
        </w:rPr>
        <w:t>D.,</w:t>
      </w:r>
      <w:r>
        <w:rPr>
          <w:spacing w:val="30"/>
          <w:w w:val="105"/>
        </w:rPr>
        <w:t xml:space="preserve"> </w:t>
      </w:r>
      <w:r>
        <w:rPr>
          <w:w w:val="105"/>
        </w:rPr>
        <w:t>Soille,</w:t>
      </w:r>
      <w:r>
        <w:rPr>
          <w:spacing w:val="31"/>
          <w:w w:val="105"/>
        </w:rPr>
        <w:t xml:space="preserve"> </w:t>
      </w:r>
      <w:r>
        <w:rPr>
          <w:w w:val="105"/>
        </w:rPr>
        <w:t>P.,</w:t>
      </w:r>
      <w:r>
        <w:rPr>
          <w:spacing w:val="30"/>
          <w:w w:val="105"/>
        </w:rPr>
        <w:t xml:space="preserve"> </w:t>
      </w:r>
      <w:r>
        <w:rPr>
          <w:w w:val="105"/>
        </w:rPr>
        <w:t>Burger,</w:t>
      </w:r>
      <w:r>
        <w:rPr>
          <w:spacing w:val="31"/>
          <w:w w:val="105"/>
        </w:rPr>
        <w:t xml:space="preserve"> </w:t>
      </w:r>
      <w:r>
        <w:rPr>
          <w:w w:val="105"/>
        </w:rPr>
        <w:t>A.,</w:t>
      </w:r>
      <w:r>
        <w:rPr>
          <w:spacing w:val="30"/>
          <w:w w:val="105"/>
        </w:rPr>
        <w:t xml:space="preserve"> </w:t>
      </w:r>
      <w:r>
        <w:rPr>
          <w:w w:val="105"/>
        </w:rPr>
        <w:t>Pesaresi,</w:t>
      </w:r>
      <w:r>
        <w:rPr>
          <w:spacing w:val="31"/>
          <w:w w:val="105"/>
        </w:rPr>
        <w:t xml:space="preserve"> </w:t>
      </w:r>
      <w:r>
        <w:rPr>
          <w:w w:val="105"/>
        </w:rPr>
        <w:t>M.,</w:t>
      </w:r>
      <w:r>
        <w:rPr>
          <w:spacing w:val="30"/>
          <w:w w:val="105"/>
        </w:rPr>
        <w:t xml:space="preserve"> </w:t>
      </w:r>
      <w:r>
        <w:rPr>
          <w:w w:val="105"/>
        </w:rPr>
        <w:t>Sabo, F., Syrris, V., and Kemper, T. (2020).</w:t>
      </w:r>
      <w:r>
        <w:rPr>
          <w:spacing w:val="40"/>
          <w:w w:val="105"/>
        </w:rPr>
        <w:t xml:space="preserve"> </w:t>
      </w:r>
      <w:r>
        <w:rPr>
          <w:w w:val="105"/>
        </w:rPr>
        <w:t>A global cloud free pixel- based image composite from sentinel-2</w:t>
      </w:r>
      <w:r>
        <w:rPr>
          <w:spacing w:val="-10"/>
          <w:w w:val="105"/>
        </w:rPr>
        <w:t xml:space="preserve"> </w:t>
      </w:r>
      <w:r>
        <w:rPr>
          <w:w w:val="105"/>
        </w:rPr>
        <w:t>data.</w:t>
      </w:r>
      <w:r>
        <w:rPr>
          <w:spacing w:val="5"/>
          <w:w w:val="105"/>
        </w:rPr>
        <w:t xml:space="preserve"> </w:t>
      </w:r>
      <w:r>
        <w:rPr>
          <w:i/>
          <w:w w:val="105"/>
        </w:rPr>
        <w:t>Data</w:t>
      </w:r>
      <w:r>
        <w:rPr>
          <w:i/>
          <w:spacing w:val="-11"/>
          <w:w w:val="105"/>
        </w:rPr>
        <w:t xml:space="preserve"> </w:t>
      </w:r>
      <w:r>
        <w:rPr>
          <w:i/>
          <w:w w:val="105"/>
        </w:rPr>
        <w:t>in</w:t>
      </w:r>
      <w:r>
        <w:rPr>
          <w:i/>
          <w:spacing w:val="-12"/>
          <w:w w:val="105"/>
        </w:rPr>
        <w:t xml:space="preserve"> </w:t>
      </w:r>
      <w:r>
        <w:rPr>
          <w:i/>
          <w:w w:val="105"/>
        </w:rPr>
        <w:t>Brief</w:t>
      </w:r>
      <w:r>
        <w:rPr>
          <w:w w:val="105"/>
        </w:rPr>
        <w:t>,</w:t>
      </w:r>
      <w:r>
        <w:rPr>
          <w:spacing w:val="-10"/>
          <w:w w:val="105"/>
        </w:rPr>
        <w:t xml:space="preserve"> </w:t>
      </w:r>
      <w:r>
        <w:rPr>
          <w:w w:val="105"/>
        </w:rPr>
        <w:t>31:105737.</w:t>
      </w:r>
    </w:p>
    <w:p w14:paraId="1DCB3306" w14:textId="77777777" w:rsidR="00E37508" w:rsidRDefault="00000000">
      <w:pPr>
        <w:spacing w:before="151" w:line="247" w:lineRule="auto"/>
        <w:ind w:left="335" w:right="729" w:hanging="219"/>
        <w:jc w:val="both"/>
      </w:pPr>
      <w:bookmarkStart w:id="294" w:name="_bookmark28"/>
      <w:bookmarkEnd w:id="294"/>
      <w:r>
        <w:rPr>
          <w:w w:val="105"/>
        </w:rPr>
        <w:t>Deng, J., Dong, W., Socher, R., Li, L.-J., Li, K., and Fei-Fei, L. (2009).</w:t>
      </w:r>
      <w:r>
        <w:rPr>
          <w:spacing w:val="40"/>
          <w:w w:val="105"/>
        </w:rPr>
        <w:t xml:space="preserve"> </w:t>
      </w:r>
      <w:r>
        <w:rPr>
          <w:w w:val="105"/>
        </w:rPr>
        <w:t xml:space="preserve">Imagenet: A large-scale </w:t>
      </w:r>
      <w:r>
        <w:t>hierarchical image database.</w:t>
      </w:r>
      <w:r>
        <w:rPr>
          <w:spacing w:val="40"/>
        </w:rPr>
        <w:t xml:space="preserve"> </w:t>
      </w:r>
      <w:r>
        <w:t xml:space="preserve">In </w:t>
      </w:r>
      <w:r>
        <w:rPr>
          <w:rFonts w:ascii="Calibri" w:hAnsi="Calibri"/>
          <w:i/>
        </w:rPr>
        <w:t xml:space="preserve">2009 </w:t>
      </w:r>
      <w:r>
        <w:rPr>
          <w:i/>
        </w:rPr>
        <w:t>IEEE conference on computer vision and pattern recognition</w:t>
      </w:r>
      <w:r>
        <w:t xml:space="preserve">, </w:t>
      </w:r>
      <w:r>
        <w:rPr>
          <w:w w:val="105"/>
        </w:rPr>
        <w:t>pages 248–255. Ieee.</w:t>
      </w:r>
    </w:p>
    <w:p w14:paraId="17713DCE" w14:textId="77777777" w:rsidR="00E37508" w:rsidRDefault="00000000">
      <w:pPr>
        <w:pStyle w:val="BodyText"/>
        <w:spacing w:before="155"/>
        <w:ind w:left="117"/>
      </w:pPr>
      <w:bookmarkStart w:id="295" w:name="_bookmark29"/>
      <w:bookmarkEnd w:id="295"/>
      <w:r>
        <w:rPr>
          <w:w w:val="105"/>
        </w:rPr>
        <w:t>European</w:t>
      </w:r>
      <w:r>
        <w:rPr>
          <w:spacing w:val="2"/>
          <w:w w:val="105"/>
        </w:rPr>
        <w:t xml:space="preserve"> </w:t>
      </w:r>
      <w:r>
        <w:rPr>
          <w:w w:val="105"/>
        </w:rPr>
        <w:t>Environment</w:t>
      </w:r>
      <w:r>
        <w:rPr>
          <w:spacing w:val="3"/>
          <w:w w:val="105"/>
        </w:rPr>
        <w:t xml:space="preserve"> </w:t>
      </w:r>
      <w:r>
        <w:rPr>
          <w:w w:val="105"/>
        </w:rPr>
        <w:t>Agency</w:t>
      </w:r>
      <w:r>
        <w:rPr>
          <w:spacing w:val="3"/>
          <w:w w:val="105"/>
        </w:rPr>
        <w:t xml:space="preserve"> </w:t>
      </w:r>
      <w:r>
        <w:rPr>
          <w:w w:val="105"/>
        </w:rPr>
        <w:t>(1990).</w:t>
      </w:r>
      <w:r>
        <w:rPr>
          <w:spacing w:val="22"/>
          <w:w w:val="105"/>
        </w:rPr>
        <w:t xml:space="preserve"> </w:t>
      </w:r>
      <w:r>
        <w:rPr>
          <w:w w:val="105"/>
        </w:rPr>
        <w:t>CORINE</w:t>
      </w:r>
      <w:r>
        <w:rPr>
          <w:spacing w:val="3"/>
          <w:w w:val="105"/>
        </w:rPr>
        <w:t xml:space="preserve"> </w:t>
      </w:r>
      <w:r>
        <w:rPr>
          <w:w w:val="105"/>
        </w:rPr>
        <w:t>Land</w:t>
      </w:r>
      <w:r>
        <w:rPr>
          <w:spacing w:val="3"/>
          <w:w w:val="105"/>
        </w:rPr>
        <w:t xml:space="preserve"> </w:t>
      </w:r>
      <w:r>
        <w:rPr>
          <w:w w:val="105"/>
        </w:rPr>
        <w:t>Cover.</w:t>
      </w:r>
      <w:r>
        <w:rPr>
          <w:spacing w:val="22"/>
          <w:w w:val="105"/>
        </w:rPr>
        <w:t xml:space="preserve"> </w:t>
      </w:r>
      <w:r>
        <w:rPr>
          <w:w w:val="105"/>
        </w:rPr>
        <w:t>pages</w:t>
      </w:r>
      <w:r>
        <w:rPr>
          <w:spacing w:val="3"/>
          <w:w w:val="105"/>
        </w:rPr>
        <w:t xml:space="preserve"> </w:t>
      </w:r>
      <w:r>
        <w:rPr>
          <w:spacing w:val="-2"/>
          <w:w w:val="105"/>
        </w:rPr>
        <w:t>1–163.</w:t>
      </w:r>
    </w:p>
    <w:p w14:paraId="6E5CCC65" w14:textId="77777777" w:rsidR="00E37508" w:rsidRDefault="00000000">
      <w:pPr>
        <w:pStyle w:val="BodyText"/>
        <w:spacing w:before="164" w:line="252" w:lineRule="auto"/>
        <w:ind w:left="335" w:right="729" w:hanging="219"/>
        <w:jc w:val="both"/>
      </w:pPr>
      <w:bookmarkStart w:id="296" w:name="_bookmark30"/>
      <w:bookmarkEnd w:id="296"/>
      <w:r>
        <w:t>European Environment Agency and European Environment Agency (2020).</w:t>
      </w:r>
      <w:r>
        <w:rPr>
          <w:spacing w:val="40"/>
        </w:rPr>
        <w:t xml:space="preserve"> </w:t>
      </w:r>
      <w:r>
        <w:t>Urban atlas land cover/land use 2018 (vector), europe, 6-yearly, jul. 2021.</w:t>
      </w:r>
    </w:p>
    <w:p w14:paraId="791A203F" w14:textId="77777777" w:rsidR="00E37508" w:rsidRDefault="00000000">
      <w:pPr>
        <w:pStyle w:val="BodyText"/>
        <w:spacing w:before="150" w:line="252" w:lineRule="auto"/>
        <w:ind w:left="335" w:right="729" w:hanging="219"/>
        <w:jc w:val="both"/>
      </w:pPr>
      <w:bookmarkStart w:id="297" w:name="_bookmark31"/>
      <w:bookmarkEnd w:id="297"/>
      <w:r>
        <w:t>Fleischmann, M. and Arribas-Bel, D. (2022).</w:t>
      </w:r>
      <w:r>
        <w:rPr>
          <w:spacing w:val="40"/>
        </w:rPr>
        <w:t xml:space="preserve"> </w:t>
      </w:r>
      <w:r>
        <w:t>Geographical characterisation of british urban form</w:t>
      </w:r>
      <w:r>
        <w:rPr>
          <w:spacing w:val="80"/>
        </w:rPr>
        <w:t xml:space="preserve"> </w:t>
      </w:r>
      <w:r>
        <w:t>and function using the spatial signatures framework.</w:t>
      </w:r>
      <w:r>
        <w:rPr>
          <w:spacing w:val="40"/>
        </w:rPr>
        <w:t xml:space="preserve"> </w:t>
      </w:r>
      <w:r>
        <w:rPr>
          <w:i/>
        </w:rPr>
        <w:t>Scientific Data</w:t>
      </w:r>
      <w:r>
        <w:t>, 9(546):1–15.</w:t>
      </w:r>
    </w:p>
    <w:p w14:paraId="7A53FDC1" w14:textId="77777777" w:rsidR="00E37508" w:rsidRDefault="00000000">
      <w:pPr>
        <w:pStyle w:val="BodyText"/>
        <w:spacing w:before="151" w:line="252" w:lineRule="auto"/>
        <w:ind w:left="335" w:right="729" w:hanging="219"/>
        <w:jc w:val="both"/>
      </w:pPr>
      <w:bookmarkStart w:id="298" w:name="_bookmark32"/>
      <w:bookmarkEnd w:id="298"/>
      <w:r>
        <w:rPr>
          <w:w w:val="105"/>
        </w:rPr>
        <w:t>Izzo, S., Prezioso, E., Giampaolo, F., Mele, V., Di Somma, V., and Mei, G. (2022).</w:t>
      </w:r>
      <w:r>
        <w:rPr>
          <w:spacing w:val="40"/>
          <w:w w:val="105"/>
        </w:rPr>
        <w:t xml:space="preserve"> </w:t>
      </w:r>
      <w:r>
        <w:rPr>
          <w:w w:val="105"/>
        </w:rPr>
        <w:t xml:space="preserve">Classification of </w:t>
      </w:r>
      <w:r>
        <w:t>urban functional zones through deep learning.</w:t>
      </w:r>
      <w:r>
        <w:rPr>
          <w:spacing w:val="40"/>
        </w:rPr>
        <w:t xml:space="preserve"> </w:t>
      </w:r>
      <w:r>
        <w:rPr>
          <w:i/>
        </w:rPr>
        <w:t>Neural Computing and Applications</w:t>
      </w:r>
      <w:r>
        <w:t xml:space="preserve">, 34(9):6973– </w:t>
      </w:r>
      <w:r>
        <w:rPr>
          <w:spacing w:val="-4"/>
          <w:w w:val="105"/>
        </w:rPr>
        <w:t>6990.</w:t>
      </w:r>
    </w:p>
    <w:p w14:paraId="033AD279" w14:textId="77777777" w:rsidR="00E37508" w:rsidRDefault="00000000">
      <w:pPr>
        <w:pStyle w:val="BodyText"/>
        <w:spacing w:before="151" w:line="252" w:lineRule="auto"/>
        <w:ind w:left="335" w:right="729" w:hanging="219"/>
        <w:jc w:val="both"/>
      </w:pPr>
      <w:bookmarkStart w:id="299" w:name="_bookmark33"/>
      <w:bookmarkEnd w:id="299"/>
      <w:r>
        <w:rPr>
          <w:w w:val="105"/>
        </w:rPr>
        <w:t>Jing, Y., Sun, R., and Chen, L. (2022).</w:t>
      </w:r>
      <w:r>
        <w:rPr>
          <w:spacing w:val="36"/>
          <w:w w:val="105"/>
        </w:rPr>
        <w:t xml:space="preserve"> </w:t>
      </w:r>
      <w:r>
        <w:rPr>
          <w:w w:val="105"/>
        </w:rPr>
        <w:t>A method for identifying urban functional zones based on landscape</w:t>
      </w:r>
      <w:r>
        <w:rPr>
          <w:spacing w:val="-10"/>
          <w:w w:val="105"/>
        </w:rPr>
        <w:t xml:space="preserve"> </w:t>
      </w:r>
      <w:r>
        <w:rPr>
          <w:w w:val="105"/>
        </w:rPr>
        <w:t>types</w:t>
      </w:r>
      <w:r>
        <w:rPr>
          <w:spacing w:val="-10"/>
          <w:w w:val="105"/>
        </w:rPr>
        <w:t xml:space="preserve"> </w:t>
      </w:r>
      <w:r>
        <w:rPr>
          <w:w w:val="105"/>
        </w:rPr>
        <w:t>and</w:t>
      </w:r>
      <w:r>
        <w:rPr>
          <w:spacing w:val="-9"/>
          <w:w w:val="105"/>
        </w:rPr>
        <w:t xml:space="preserve"> </w:t>
      </w:r>
      <w:r>
        <w:rPr>
          <w:w w:val="105"/>
        </w:rPr>
        <w:t>human</w:t>
      </w:r>
      <w:r>
        <w:rPr>
          <w:spacing w:val="-10"/>
          <w:w w:val="105"/>
        </w:rPr>
        <w:t xml:space="preserve"> </w:t>
      </w:r>
      <w:r>
        <w:rPr>
          <w:w w:val="105"/>
        </w:rPr>
        <w:t>activities.</w:t>
      </w:r>
      <w:r>
        <w:rPr>
          <w:spacing w:val="5"/>
          <w:w w:val="105"/>
        </w:rPr>
        <w:t xml:space="preserve"> </w:t>
      </w:r>
      <w:r>
        <w:rPr>
          <w:i/>
          <w:w w:val="105"/>
        </w:rPr>
        <w:t>Sustainability</w:t>
      </w:r>
      <w:r>
        <w:rPr>
          <w:w w:val="105"/>
        </w:rPr>
        <w:t>,</w:t>
      </w:r>
      <w:r>
        <w:rPr>
          <w:spacing w:val="-9"/>
          <w:w w:val="105"/>
        </w:rPr>
        <w:t xml:space="preserve"> </w:t>
      </w:r>
      <w:r>
        <w:rPr>
          <w:w w:val="105"/>
        </w:rPr>
        <w:t>14(7):4130.</w:t>
      </w:r>
    </w:p>
    <w:p w14:paraId="02A91B17" w14:textId="77777777" w:rsidR="00E37508" w:rsidRDefault="00000000">
      <w:pPr>
        <w:spacing w:before="151" w:line="247" w:lineRule="auto"/>
        <w:ind w:left="335" w:right="729" w:hanging="219"/>
        <w:jc w:val="both"/>
      </w:pPr>
      <w:bookmarkStart w:id="300" w:name="_bookmark34"/>
      <w:bookmarkEnd w:id="300"/>
      <w:r>
        <w:rPr>
          <w:w w:val="105"/>
        </w:rPr>
        <w:t>Karra, K., Kontgis, C., Statman-Weil, Z., Mazzariello, J. C., Mathis, M., and Brumby, S. P. (2021). Global land use/land cover with sentinel 2 and deep learning.</w:t>
      </w:r>
      <w:r>
        <w:rPr>
          <w:spacing w:val="40"/>
          <w:w w:val="105"/>
        </w:rPr>
        <w:t xml:space="preserve"> </w:t>
      </w:r>
      <w:r>
        <w:rPr>
          <w:w w:val="105"/>
        </w:rPr>
        <w:t xml:space="preserve">In </w:t>
      </w:r>
      <w:r>
        <w:rPr>
          <w:rFonts w:ascii="Calibri" w:hAnsi="Calibri"/>
          <w:i/>
          <w:w w:val="105"/>
        </w:rPr>
        <w:t xml:space="preserve">2021 </w:t>
      </w:r>
      <w:r>
        <w:rPr>
          <w:i/>
          <w:w w:val="105"/>
        </w:rPr>
        <w:t xml:space="preserve">IEEE international </w:t>
      </w:r>
      <w:r>
        <w:rPr>
          <w:i/>
        </w:rPr>
        <w:t>geoscience and remote sensing symposium IGARSS</w:t>
      </w:r>
      <w:r>
        <w:t>, pages 4704–4707. IEEE.</w:t>
      </w:r>
    </w:p>
    <w:p w14:paraId="2C80FE80" w14:textId="77777777" w:rsidR="00E37508" w:rsidRDefault="00000000">
      <w:pPr>
        <w:spacing w:before="155" w:line="252" w:lineRule="auto"/>
        <w:ind w:left="335" w:right="729" w:hanging="219"/>
        <w:jc w:val="both"/>
      </w:pPr>
      <w:bookmarkStart w:id="301" w:name="_bookmark35"/>
      <w:bookmarkEnd w:id="301"/>
      <w:r>
        <w:rPr>
          <w:w w:val="105"/>
        </w:rPr>
        <w:t xml:space="preserve">Ke, G., Meng, Q., Finley, T., Wang, T., Chen, W., Ma, W., Ye, Q., and Liu, T.-Y. (2017). Lightgbm: A </w:t>
      </w:r>
      <w:r>
        <w:t>highly</w:t>
      </w:r>
      <w:r>
        <w:rPr>
          <w:spacing w:val="-1"/>
        </w:rPr>
        <w:t xml:space="preserve"> </w:t>
      </w:r>
      <w:r>
        <w:t>efficient</w:t>
      </w:r>
      <w:r>
        <w:rPr>
          <w:spacing w:val="-1"/>
        </w:rPr>
        <w:t xml:space="preserve"> </w:t>
      </w:r>
      <w:r>
        <w:t>gradient</w:t>
      </w:r>
      <w:r>
        <w:rPr>
          <w:spacing w:val="-1"/>
        </w:rPr>
        <w:t xml:space="preserve"> </w:t>
      </w:r>
      <w:r>
        <w:t>boosting</w:t>
      </w:r>
      <w:r>
        <w:rPr>
          <w:spacing w:val="-1"/>
        </w:rPr>
        <w:t xml:space="preserve"> </w:t>
      </w:r>
      <w:r>
        <w:t>decision</w:t>
      </w:r>
      <w:r>
        <w:rPr>
          <w:spacing w:val="-1"/>
        </w:rPr>
        <w:t xml:space="preserve"> </w:t>
      </w:r>
      <w:r>
        <w:t xml:space="preserve">tree. </w:t>
      </w:r>
      <w:r>
        <w:rPr>
          <w:i/>
        </w:rPr>
        <w:t>Advances</w:t>
      </w:r>
      <w:r>
        <w:rPr>
          <w:i/>
          <w:spacing w:val="-3"/>
        </w:rPr>
        <w:t xml:space="preserve"> </w:t>
      </w:r>
      <w:r>
        <w:rPr>
          <w:i/>
        </w:rPr>
        <w:t>in</w:t>
      </w:r>
      <w:r>
        <w:rPr>
          <w:i/>
          <w:spacing w:val="-3"/>
        </w:rPr>
        <w:t xml:space="preserve"> </w:t>
      </w:r>
      <w:r>
        <w:rPr>
          <w:i/>
        </w:rPr>
        <w:t>neural</w:t>
      </w:r>
      <w:r>
        <w:rPr>
          <w:i/>
          <w:spacing w:val="-3"/>
        </w:rPr>
        <w:t xml:space="preserve"> </w:t>
      </w:r>
      <w:r>
        <w:rPr>
          <w:i/>
        </w:rPr>
        <w:t>information</w:t>
      </w:r>
      <w:r>
        <w:rPr>
          <w:i/>
          <w:spacing w:val="-3"/>
        </w:rPr>
        <w:t xml:space="preserve"> </w:t>
      </w:r>
      <w:r>
        <w:rPr>
          <w:i/>
        </w:rPr>
        <w:t>processing</w:t>
      </w:r>
      <w:r>
        <w:rPr>
          <w:i/>
          <w:spacing w:val="-3"/>
        </w:rPr>
        <w:t xml:space="preserve"> </w:t>
      </w:r>
      <w:r>
        <w:rPr>
          <w:i/>
        </w:rPr>
        <w:t>systems</w:t>
      </w:r>
      <w:r>
        <w:t xml:space="preserve">, </w:t>
      </w:r>
      <w:r>
        <w:rPr>
          <w:spacing w:val="-4"/>
          <w:w w:val="105"/>
        </w:rPr>
        <w:t>30.</w:t>
      </w:r>
    </w:p>
    <w:p w14:paraId="6BB0475D" w14:textId="77777777" w:rsidR="00E37508" w:rsidRDefault="00000000">
      <w:pPr>
        <w:pStyle w:val="BodyText"/>
        <w:spacing w:before="151" w:line="252" w:lineRule="auto"/>
        <w:ind w:left="335" w:right="729" w:hanging="219"/>
        <w:jc w:val="both"/>
      </w:pPr>
      <w:bookmarkStart w:id="302" w:name="_bookmark36"/>
      <w:bookmarkEnd w:id="302"/>
      <w:r>
        <w:rPr>
          <w:w w:val="105"/>
        </w:rPr>
        <w:t>Ke, Y. and Quackenbush, L. J. (2011).</w:t>
      </w:r>
      <w:r>
        <w:rPr>
          <w:spacing w:val="40"/>
          <w:w w:val="105"/>
        </w:rPr>
        <w:t xml:space="preserve"> </w:t>
      </w:r>
      <w:r>
        <w:rPr>
          <w:w w:val="105"/>
        </w:rPr>
        <w:t xml:space="preserve">A review of methods for automatic individual tree-crown </w:t>
      </w:r>
      <w:r>
        <w:t>detection and delineation from passive remote sensing.</w:t>
      </w:r>
      <w:r>
        <w:rPr>
          <w:spacing w:val="40"/>
        </w:rPr>
        <w:t xml:space="preserve"> </w:t>
      </w:r>
      <w:r>
        <w:rPr>
          <w:i/>
        </w:rPr>
        <w:t>International Journal of Remote Sensing</w:t>
      </w:r>
      <w:r>
        <w:t xml:space="preserve">, </w:t>
      </w:r>
      <w:r>
        <w:rPr>
          <w:spacing w:val="-2"/>
        </w:rPr>
        <w:t>32(17):4725–4747.</w:t>
      </w:r>
    </w:p>
    <w:p w14:paraId="64AEAF4C" w14:textId="77777777" w:rsidR="00E37508" w:rsidRDefault="00000000">
      <w:pPr>
        <w:pStyle w:val="BodyText"/>
        <w:spacing w:before="151" w:line="247" w:lineRule="auto"/>
        <w:ind w:left="335" w:right="729" w:hanging="219"/>
        <w:jc w:val="both"/>
      </w:pPr>
      <w:bookmarkStart w:id="303" w:name="_bookmark37"/>
      <w:bookmarkEnd w:id="303"/>
      <w:r>
        <w:t>Koc, C. B., Osmond, P., Peters, A., and Irger, M. (2017).</w:t>
      </w:r>
      <w:r>
        <w:rPr>
          <w:spacing w:val="40"/>
        </w:rPr>
        <w:t xml:space="preserve"> </w:t>
      </w:r>
      <w:r>
        <w:t>Mapping local climate zones for urban morphology classification based on airborne remote sensing data.</w:t>
      </w:r>
      <w:r>
        <w:rPr>
          <w:spacing w:val="40"/>
        </w:rPr>
        <w:t xml:space="preserve"> </w:t>
      </w:r>
      <w:r>
        <w:t xml:space="preserve">In </w:t>
      </w:r>
      <w:r>
        <w:rPr>
          <w:rFonts w:ascii="Calibri" w:hAnsi="Calibri"/>
          <w:i/>
        </w:rPr>
        <w:t xml:space="preserve">2017 </w:t>
      </w:r>
      <w:r>
        <w:rPr>
          <w:i/>
        </w:rPr>
        <w:t>Joint Urban Remote Sensing Event (JURSE)</w:t>
      </w:r>
      <w:r>
        <w:t>, pages 1–4. IEEE.</w:t>
      </w:r>
    </w:p>
    <w:p w14:paraId="1C87E1D6" w14:textId="77777777" w:rsidR="00E37508" w:rsidRDefault="00000000">
      <w:pPr>
        <w:spacing w:before="157" w:line="252" w:lineRule="auto"/>
        <w:ind w:left="335" w:right="729" w:hanging="219"/>
        <w:jc w:val="both"/>
      </w:pPr>
      <w:bookmarkStart w:id="304" w:name="_bookmark38"/>
      <w:bookmarkEnd w:id="304"/>
      <w:r>
        <w:t>Kuffer,</w:t>
      </w:r>
      <w:r>
        <w:rPr>
          <w:spacing w:val="36"/>
        </w:rPr>
        <w:t xml:space="preserve"> </w:t>
      </w:r>
      <w:r>
        <w:t>M.,</w:t>
      </w:r>
      <w:r>
        <w:rPr>
          <w:spacing w:val="40"/>
        </w:rPr>
        <w:t xml:space="preserve"> </w:t>
      </w:r>
      <w:r>
        <w:t>Grippa,</w:t>
      </w:r>
      <w:r>
        <w:rPr>
          <w:spacing w:val="40"/>
        </w:rPr>
        <w:t xml:space="preserve"> </w:t>
      </w:r>
      <w:r>
        <w:t>T.,</w:t>
      </w:r>
      <w:r>
        <w:rPr>
          <w:spacing w:val="40"/>
        </w:rPr>
        <w:t xml:space="preserve"> </w:t>
      </w:r>
      <w:r>
        <w:t>Persello,</w:t>
      </w:r>
      <w:r>
        <w:rPr>
          <w:spacing w:val="40"/>
        </w:rPr>
        <w:t xml:space="preserve"> </w:t>
      </w:r>
      <w:r>
        <w:t>C.,</w:t>
      </w:r>
      <w:r>
        <w:rPr>
          <w:spacing w:val="40"/>
        </w:rPr>
        <w:t xml:space="preserve"> </w:t>
      </w:r>
      <w:r>
        <w:t>Taubenbo¨</w:t>
      </w:r>
      <w:r>
        <w:rPr>
          <w:spacing w:val="-13"/>
        </w:rPr>
        <w:t xml:space="preserve"> </w:t>
      </w:r>
      <w:r>
        <w:t>ck,</w:t>
      </w:r>
      <w:r>
        <w:rPr>
          <w:spacing w:val="40"/>
        </w:rPr>
        <w:t xml:space="preserve"> </w:t>
      </w:r>
      <w:r>
        <w:t>H.,</w:t>
      </w:r>
      <w:r>
        <w:rPr>
          <w:spacing w:val="40"/>
        </w:rPr>
        <w:t xml:space="preserve"> </w:t>
      </w:r>
      <w:r>
        <w:t>Pfeffer,</w:t>
      </w:r>
      <w:r>
        <w:rPr>
          <w:spacing w:val="40"/>
        </w:rPr>
        <w:t xml:space="preserve"> </w:t>
      </w:r>
      <w:r>
        <w:t>K.,</w:t>
      </w:r>
      <w:r>
        <w:rPr>
          <w:spacing w:val="40"/>
        </w:rPr>
        <w:t xml:space="preserve"> </w:t>
      </w:r>
      <w:r>
        <w:t>and</w:t>
      </w:r>
      <w:r>
        <w:rPr>
          <w:spacing w:val="40"/>
        </w:rPr>
        <w:t xml:space="preserve"> </w:t>
      </w:r>
      <w:r>
        <w:t>Sliuzas,</w:t>
      </w:r>
      <w:r>
        <w:rPr>
          <w:spacing w:val="40"/>
        </w:rPr>
        <w:t xml:space="preserve"> </w:t>
      </w:r>
      <w:r>
        <w:t>R.</w:t>
      </w:r>
      <w:r>
        <w:rPr>
          <w:spacing w:val="40"/>
        </w:rPr>
        <w:t xml:space="preserve"> </w:t>
      </w:r>
      <w:r>
        <w:t>(2021).</w:t>
      </w:r>
      <w:r>
        <w:rPr>
          <w:spacing w:val="80"/>
        </w:rPr>
        <w:t xml:space="preserve"> </w:t>
      </w:r>
      <w:r>
        <w:t>Mapping the morphology of urban deprivation: The role of remote sensing for developing a global slum repository.</w:t>
      </w:r>
      <w:r>
        <w:rPr>
          <w:spacing w:val="34"/>
        </w:rPr>
        <w:t xml:space="preserve"> </w:t>
      </w:r>
      <w:r>
        <w:rPr>
          <w:i/>
        </w:rPr>
        <w:t>Urban Remote Sensing: Monitoring, Synthesis, and Modeling in the Urban Environment</w:t>
      </w:r>
      <w:r>
        <w:t>, pages 305–323.</w:t>
      </w:r>
    </w:p>
    <w:p w14:paraId="23EF7F73" w14:textId="77777777" w:rsidR="00E37508" w:rsidRDefault="00E37508">
      <w:pPr>
        <w:spacing w:line="252" w:lineRule="auto"/>
        <w:jc w:val="both"/>
        <w:sectPr w:rsidR="00E37508">
          <w:pgSz w:w="12240" w:h="15840"/>
          <w:pgMar w:top="1040" w:right="680" w:bottom="760" w:left="1300" w:header="0" w:footer="565" w:gutter="0"/>
          <w:cols w:space="720"/>
        </w:sectPr>
      </w:pPr>
    </w:p>
    <w:p w14:paraId="35F914CD" w14:textId="77777777" w:rsidR="00E37508" w:rsidRDefault="00000000">
      <w:pPr>
        <w:pStyle w:val="BodyText"/>
        <w:spacing w:before="84" w:line="252" w:lineRule="auto"/>
        <w:ind w:left="335" w:right="729" w:hanging="219"/>
        <w:jc w:val="both"/>
      </w:pPr>
      <w:bookmarkStart w:id="305" w:name="_bookmark39"/>
      <w:bookmarkEnd w:id="305"/>
      <w:r>
        <w:rPr>
          <w:w w:val="105"/>
        </w:rPr>
        <w:lastRenderedPageBreak/>
        <w:t>Kuffer,</w:t>
      </w:r>
      <w:r>
        <w:rPr>
          <w:spacing w:val="-1"/>
          <w:w w:val="105"/>
        </w:rPr>
        <w:t xml:space="preserve"> </w:t>
      </w:r>
      <w:r>
        <w:rPr>
          <w:w w:val="105"/>
        </w:rPr>
        <w:t>M.,</w:t>
      </w:r>
      <w:r>
        <w:rPr>
          <w:spacing w:val="-1"/>
          <w:w w:val="105"/>
        </w:rPr>
        <w:t xml:space="preserve"> </w:t>
      </w:r>
      <w:r>
        <w:rPr>
          <w:w w:val="105"/>
        </w:rPr>
        <w:t>Pfeffer,</w:t>
      </w:r>
      <w:r>
        <w:rPr>
          <w:spacing w:val="-1"/>
          <w:w w:val="105"/>
        </w:rPr>
        <w:t xml:space="preserve"> </w:t>
      </w:r>
      <w:r>
        <w:rPr>
          <w:w w:val="105"/>
        </w:rPr>
        <w:t>K.,</w:t>
      </w:r>
      <w:r>
        <w:rPr>
          <w:spacing w:val="-1"/>
          <w:w w:val="105"/>
        </w:rPr>
        <w:t xml:space="preserve"> </w:t>
      </w:r>
      <w:r>
        <w:rPr>
          <w:w w:val="105"/>
        </w:rPr>
        <w:t>and</w:t>
      </w:r>
      <w:r>
        <w:rPr>
          <w:spacing w:val="-2"/>
          <w:w w:val="105"/>
        </w:rPr>
        <w:t xml:space="preserve"> </w:t>
      </w:r>
      <w:r>
        <w:rPr>
          <w:w w:val="105"/>
        </w:rPr>
        <w:t>Sliuzas,</w:t>
      </w:r>
      <w:r>
        <w:rPr>
          <w:spacing w:val="-1"/>
          <w:w w:val="105"/>
        </w:rPr>
        <w:t xml:space="preserve"> </w:t>
      </w:r>
      <w:r>
        <w:rPr>
          <w:w w:val="105"/>
        </w:rPr>
        <w:t>R.</w:t>
      </w:r>
      <w:r>
        <w:rPr>
          <w:spacing w:val="-2"/>
          <w:w w:val="105"/>
        </w:rPr>
        <w:t xml:space="preserve"> </w:t>
      </w:r>
      <w:r>
        <w:rPr>
          <w:w w:val="105"/>
        </w:rPr>
        <w:t>(2016). Slums</w:t>
      </w:r>
      <w:r>
        <w:rPr>
          <w:spacing w:val="-2"/>
          <w:w w:val="105"/>
        </w:rPr>
        <w:t xml:space="preserve"> </w:t>
      </w:r>
      <w:r>
        <w:rPr>
          <w:w w:val="105"/>
        </w:rPr>
        <w:t>from</w:t>
      </w:r>
      <w:r>
        <w:rPr>
          <w:spacing w:val="-2"/>
          <w:w w:val="105"/>
        </w:rPr>
        <w:t xml:space="preserve"> </w:t>
      </w:r>
      <w:r>
        <w:rPr>
          <w:w w:val="105"/>
        </w:rPr>
        <w:t>space</w:t>
      </w:r>
      <w:r>
        <w:rPr>
          <w:spacing w:val="-2"/>
          <w:w w:val="105"/>
        </w:rPr>
        <w:t xml:space="preserve"> </w:t>
      </w:r>
      <w:r>
        <w:rPr>
          <w:w w:val="105"/>
        </w:rPr>
        <w:t>-</w:t>
      </w:r>
      <w:r>
        <w:rPr>
          <w:spacing w:val="-2"/>
          <w:w w:val="105"/>
        </w:rPr>
        <w:t xml:space="preserve"> </w:t>
      </w:r>
      <w:r>
        <w:rPr>
          <w:w w:val="105"/>
        </w:rPr>
        <w:t>15</w:t>
      </w:r>
      <w:r>
        <w:rPr>
          <w:spacing w:val="-2"/>
          <w:w w:val="105"/>
        </w:rPr>
        <w:t xml:space="preserve"> </w:t>
      </w:r>
      <w:r>
        <w:rPr>
          <w:w w:val="105"/>
        </w:rPr>
        <w:t>years</w:t>
      </w:r>
      <w:r>
        <w:rPr>
          <w:spacing w:val="-2"/>
          <w:w w:val="105"/>
        </w:rPr>
        <w:t xml:space="preserve"> </w:t>
      </w:r>
      <w:r>
        <w:rPr>
          <w:w w:val="105"/>
        </w:rPr>
        <w:t>of</w:t>
      </w:r>
      <w:r>
        <w:rPr>
          <w:spacing w:val="-2"/>
          <w:w w:val="105"/>
        </w:rPr>
        <w:t xml:space="preserve"> </w:t>
      </w:r>
      <w:r>
        <w:rPr>
          <w:w w:val="105"/>
        </w:rPr>
        <w:t>slum</w:t>
      </w:r>
      <w:r>
        <w:rPr>
          <w:spacing w:val="-2"/>
          <w:w w:val="105"/>
        </w:rPr>
        <w:t xml:space="preserve"> </w:t>
      </w:r>
      <w:r>
        <w:rPr>
          <w:w w:val="105"/>
        </w:rPr>
        <w:t>mapping</w:t>
      </w:r>
      <w:r>
        <w:rPr>
          <w:spacing w:val="-2"/>
          <w:w w:val="105"/>
        </w:rPr>
        <w:t xml:space="preserve"> </w:t>
      </w:r>
      <w:r>
        <w:rPr>
          <w:w w:val="105"/>
        </w:rPr>
        <w:t>using remote</w:t>
      </w:r>
      <w:r>
        <w:rPr>
          <w:spacing w:val="-10"/>
          <w:w w:val="105"/>
        </w:rPr>
        <w:t xml:space="preserve"> </w:t>
      </w:r>
      <w:r>
        <w:rPr>
          <w:w w:val="105"/>
        </w:rPr>
        <w:t>sensing.</w:t>
      </w:r>
      <w:r>
        <w:rPr>
          <w:spacing w:val="5"/>
          <w:w w:val="105"/>
        </w:rPr>
        <w:t xml:space="preserve"> </w:t>
      </w:r>
      <w:r>
        <w:rPr>
          <w:i/>
          <w:w w:val="105"/>
        </w:rPr>
        <w:t>Remote</w:t>
      </w:r>
      <w:r>
        <w:rPr>
          <w:i/>
          <w:spacing w:val="-11"/>
          <w:w w:val="105"/>
        </w:rPr>
        <w:t xml:space="preserve"> </w:t>
      </w:r>
      <w:r>
        <w:rPr>
          <w:i/>
          <w:w w:val="105"/>
        </w:rPr>
        <w:t>Sensing</w:t>
      </w:r>
      <w:r>
        <w:rPr>
          <w:w w:val="105"/>
        </w:rPr>
        <w:t>,</w:t>
      </w:r>
      <w:r>
        <w:rPr>
          <w:spacing w:val="-10"/>
          <w:w w:val="105"/>
        </w:rPr>
        <w:t xml:space="preserve"> </w:t>
      </w:r>
      <w:r>
        <w:rPr>
          <w:w w:val="105"/>
        </w:rPr>
        <w:t>8(6):455.</w:t>
      </w:r>
    </w:p>
    <w:p w14:paraId="2F9FD4E4" w14:textId="77777777" w:rsidR="00E37508" w:rsidRDefault="00000000">
      <w:pPr>
        <w:spacing w:before="179" w:line="252" w:lineRule="auto"/>
        <w:ind w:left="335" w:right="729" w:hanging="219"/>
        <w:jc w:val="both"/>
      </w:pPr>
      <w:bookmarkStart w:id="306" w:name="_bookmark40"/>
      <w:bookmarkEnd w:id="306"/>
      <w:r>
        <w:t>Lai,</w:t>
      </w:r>
      <w:r>
        <w:rPr>
          <w:spacing w:val="33"/>
        </w:rPr>
        <w:t xml:space="preserve"> </w:t>
      </w:r>
      <w:r>
        <w:t>F.,</w:t>
      </w:r>
      <w:r>
        <w:rPr>
          <w:spacing w:val="33"/>
        </w:rPr>
        <w:t xml:space="preserve"> </w:t>
      </w:r>
      <w:r>
        <w:t>Sharma,</w:t>
      </w:r>
      <w:r>
        <w:rPr>
          <w:spacing w:val="33"/>
        </w:rPr>
        <w:t xml:space="preserve"> </w:t>
      </w:r>
      <w:r>
        <w:t>A.,</w:t>
      </w:r>
      <w:r>
        <w:rPr>
          <w:spacing w:val="33"/>
        </w:rPr>
        <w:t xml:space="preserve"> </w:t>
      </w:r>
      <w:r>
        <w:t>Liu,</w:t>
      </w:r>
      <w:r>
        <w:rPr>
          <w:spacing w:val="33"/>
        </w:rPr>
        <w:t xml:space="preserve"> </w:t>
      </w:r>
      <w:r>
        <w:t>X.,</w:t>
      </w:r>
      <w:r>
        <w:rPr>
          <w:spacing w:val="33"/>
        </w:rPr>
        <w:t xml:space="preserve"> </w:t>
      </w:r>
      <w:r>
        <w:t>and</w:t>
      </w:r>
      <w:r>
        <w:rPr>
          <w:spacing w:val="32"/>
        </w:rPr>
        <w:t xml:space="preserve"> </w:t>
      </w:r>
      <w:r>
        <w:t>Yang,</w:t>
      </w:r>
      <w:r>
        <w:rPr>
          <w:spacing w:val="33"/>
        </w:rPr>
        <w:t xml:space="preserve"> </w:t>
      </w:r>
      <w:r>
        <w:t>X.</w:t>
      </w:r>
      <w:r>
        <w:rPr>
          <w:spacing w:val="32"/>
        </w:rPr>
        <w:t xml:space="preserve"> </w:t>
      </w:r>
      <w:r>
        <w:t>(2021).</w:t>
      </w:r>
      <w:r>
        <w:rPr>
          <w:spacing w:val="40"/>
        </w:rPr>
        <w:t xml:space="preserve"> </w:t>
      </w:r>
      <w:r>
        <w:t>Deep</w:t>
      </w:r>
      <w:r>
        <w:rPr>
          <w:spacing w:val="32"/>
        </w:rPr>
        <w:t xml:space="preserve"> </w:t>
      </w:r>
      <w:r>
        <w:t>learning</w:t>
      </w:r>
      <w:r>
        <w:rPr>
          <w:spacing w:val="32"/>
        </w:rPr>
        <w:t xml:space="preserve"> </w:t>
      </w:r>
      <w:r>
        <w:t>for</w:t>
      </w:r>
      <w:r>
        <w:rPr>
          <w:spacing w:val="32"/>
        </w:rPr>
        <w:t xml:space="preserve"> </w:t>
      </w:r>
      <w:r>
        <w:t>urban</w:t>
      </w:r>
      <w:r>
        <w:rPr>
          <w:spacing w:val="32"/>
        </w:rPr>
        <w:t xml:space="preserve"> </w:t>
      </w:r>
      <w:r>
        <w:t>and</w:t>
      </w:r>
      <w:r>
        <w:rPr>
          <w:spacing w:val="32"/>
        </w:rPr>
        <w:t xml:space="preserve"> </w:t>
      </w:r>
      <w:r>
        <w:t>landscape</w:t>
      </w:r>
      <w:r>
        <w:rPr>
          <w:spacing w:val="32"/>
        </w:rPr>
        <w:t xml:space="preserve"> </w:t>
      </w:r>
      <w:r>
        <w:t>mapping from remotely sensed imagery.</w:t>
      </w:r>
      <w:r>
        <w:rPr>
          <w:spacing w:val="32"/>
        </w:rPr>
        <w:t xml:space="preserve"> </w:t>
      </w:r>
      <w:r>
        <w:rPr>
          <w:i/>
        </w:rPr>
        <w:t>Urban Remote Sensing: Monitoring, Synthesis, and Modeling in the Urban Environment</w:t>
      </w:r>
      <w:r>
        <w:t>, pages 153–174.</w:t>
      </w:r>
    </w:p>
    <w:p w14:paraId="21B6EF32" w14:textId="77777777" w:rsidR="00E37508" w:rsidRDefault="00000000">
      <w:pPr>
        <w:pStyle w:val="BodyText"/>
        <w:spacing w:before="180"/>
        <w:ind w:left="117"/>
      </w:pPr>
      <w:bookmarkStart w:id="307" w:name="_bookmark41"/>
      <w:bookmarkEnd w:id="307"/>
      <w:r>
        <w:t>LeCun,</w:t>
      </w:r>
      <w:r>
        <w:rPr>
          <w:spacing w:val="29"/>
        </w:rPr>
        <w:t xml:space="preserve"> </w:t>
      </w:r>
      <w:r>
        <w:t>Y.,</w:t>
      </w:r>
      <w:r>
        <w:rPr>
          <w:spacing w:val="29"/>
        </w:rPr>
        <w:t xml:space="preserve"> </w:t>
      </w:r>
      <w:r>
        <w:t>Bengio,</w:t>
      </w:r>
      <w:r>
        <w:rPr>
          <w:spacing w:val="30"/>
        </w:rPr>
        <w:t xml:space="preserve"> </w:t>
      </w:r>
      <w:r>
        <w:t>Y.,</w:t>
      </w:r>
      <w:r>
        <w:rPr>
          <w:spacing w:val="29"/>
        </w:rPr>
        <w:t xml:space="preserve"> </w:t>
      </w:r>
      <w:r>
        <w:t>and</w:t>
      </w:r>
      <w:r>
        <w:rPr>
          <w:spacing w:val="29"/>
        </w:rPr>
        <w:t xml:space="preserve"> </w:t>
      </w:r>
      <w:r>
        <w:t>Hinton,</w:t>
      </w:r>
      <w:r>
        <w:rPr>
          <w:spacing w:val="30"/>
        </w:rPr>
        <w:t xml:space="preserve"> </w:t>
      </w:r>
      <w:r>
        <w:t>G.</w:t>
      </w:r>
      <w:r>
        <w:rPr>
          <w:spacing w:val="29"/>
        </w:rPr>
        <w:t xml:space="preserve"> </w:t>
      </w:r>
      <w:r>
        <w:t>(2015).</w:t>
      </w:r>
      <w:r>
        <w:rPr>
          <w:spacing w:val="58"/>
        </w:rPr>
        <w:t xml:space="preserve"> </w:t>
      </w:r>
      <w:r>
        <w:t>Deep</w:t>
      </w:r>
      <w:r>
        <w:rPr>
          <w:spacing w:val="29"/>
        </w:rPr>
        <w:t xml:space="preserve"> </w:t>
      </w:r>
      <w:r>
        <w:t>learning.</w:t>
      </w:r>
      <w:r>
        <w:rPr>
          <w:spacing w:val="58"/>
        </w:rPr>
        <w:t xml:space="preserve"> </w:t>
      </w:r>
      <w:r>
        <w:rPr>
          <w:i/>
        </w:rPr>
        <w:t>nature</w:t>
      </w:r>
      <w:r>
        <w:t>,</w:t>
      </w:r>
      <w:r>
        <w:rPr>
          <w:spacing w:val="29"/>
        </w:rPr>
        <w:t xml:space="preserve"> </w:t>
      </w:r>
      <w:r>
        <w:rPr>
          <w:spacing w:val="-2"/>
        </w:rPr>
        <w:t>521(7553):436–444.</w:t>
      </w:r>
    </w:p>
    <w:p w14:paraId="020305C5" w14:textId="77777777" w:rsidR="00E37508" w:rsidRDefault="00000000">
      <w:pPr>
        <w:spacing w:before="193" w:line="252" w:lineRule="auto"/>
        <w:ind w:left="335" w:right="729" w:hanging="219"/>
        <w:jc w:val="both"/>
      </w:pPr>
      <w:bookmarkStart w:id="308" w:name="_bookmark42"/>
      <w:bookmarkEnd w:id="308"/>
      <w:r>
        <w:t>Liu,</w:t>
      </w:r>
      <w:r>
        <w:rPr>
          <w:spacing w:val="40"/>
        </w:rPr>
        <w:t xml:space="preserve"> </w:t>
      </w:r>
      <w:r>
        <w:t>S.</w:t>
      </w:r>
      <w:r>
        <w:rPr>
          <w:spacing w:val="40"/>
        </w:rPr>
        <w:t xml:space="preserve"> </w:t>
      </w:r>
      <w:r>
        <w:t>and</w:t>
      </w:r>
      <w:r>
        <w:rPr>
          <w:spacing w:val="40"/>
        </w:rPr>
        <w:t xml:space="preserve"> </w:t>
      </w:r>
      <w:r>
        <w:t>Shi,</w:t>
      </w:r>
      <w:r>
        <w:rPr>
          <w:spacing w:val="40"/>
        </w:rPr>
        <w:t xml:space="preserve"> </w:t>
      </w:r>
      <w:r>
        <w:t>Q.</w:t>
      </w:r>
      <w:r>
        <w:rPr>
          <w:spacing w:val="40"/>
        </w:rPr>
        <w:t xml:space="preserve"> </w:t>
      </w:r>
      <w:r>
        <w:t>(2020).</w:t>
      </w:r>
      <w:r>
        <w:rPr>
          <w:spacing w:val="80"/>
        </w:rPr>
        <w:t xml:space="preserve"> </w:t>
      </w:r>
      <w:r>
        <w:t>Local</w:t>
      </w:r>
      <w:r>
        <w:rPr>
          <w:spacing w:val="40"/>
        </w:rPr>
        <w:t xml:space="preserve"> </w:t>
      </w:r>
      <w:r>
        <w:t>climate</w:t>
      </w:r>
      <w:r>
        <w:rPr>
          <w:spacing w:val="40"/>
        </w:rPr>
        <w:t xml:space="preserve"> </w:t>
      </w:r>
      <w:r>
        <w:t>zone</w:t>
      </w:r>
      <w:r>
        <w:rPr>
          <w:spacing w:val="40"/>
        </w:rPr>
        <w:t xml:space="preserve"> </w:t>
      </w:r>
      <w:r>
        <w:t>mapping</w:t>
      </w:r>
      <w:r>
        <w:rPr>
          <w:spacing w:val="40"/>
        </w:rPr>
        <w:t xml:space="preserve"> </w:t>
      </w:r>
      <w:r>
        <w:t>as</w:t>
      </w:r>
      <w:r>
        <w:rPr>
          <w:spacing w:val="40"/>
        </w:rPr>
        <w:t xml:space="preserve"> </w:t>
      </w:r>
      <w:r>
        <w:t>remote</w:t>
      </w:r>
      <w:r>
        <w:rPr>
          <w:spacing w:val="40"/>
        </w:rPr>
        <w:t xml:space="preserve"> </w:t>
      </w:r>
      <w:r>
        <w:t>sensing</w:t>
      </w:r>
      <w:r>
        <w:rPr>
          <w:spacing w:val="40"/>
        </w:rPr>
        <w:t xml:space="preserve"> </w:t>
      </w:r>
      <w:r>
        <w:t>scene</w:t>
      </w:r>
      <w:r>
        <w:rPr>
          <w:spacing w:val="40"/>
        </w:rPr>
        <w:t xml:space="preserve"> </w:t>
      </w:r>
      <w:r>
        <w:t>classification using deep learning: A case study of metropolitan china.</w:t>
      </w:r>
      <w:r>
        <w:rPr>
          <w:spacing w:val="40"/>
        </w:rPr>
        <w:t xml:space="preserve"> </w:t>
      </w:r>
      <w:r>
        <w:rPr>
          <w:i/>
        </w:rPr>
        <w:t>ISPRS Journal of Photogrammetry and Remote Sensing</w:t>
      </w:r>
      <w:r>
        <w:t>, 164:229–242.</w:t>
      </w:r>
    </w:p>
    <w:p w14:paraId="4900F74F" w14:textId="77777777" w:rsidR="00E37508" w:rsidRDefault="00000000">
      <w:pPr>
        <w:pStyle w:val="BodyText"/>
        <w:spacing w:before="179" w:line="252" w:lineRule="auto"/>
        <w:ind w:left="335" w:right="729" w:hanging="219"/>
        <w:jc w:val="both"/>
      </w:pPr>
      <w:bookmarkStart w:id="309" w:name="_bookmark43"/>
      <w:bookmarkEnd w:id="309"/>
      <w:r>
        <w:t>Longley, P. A. (2002).</w:t>
      </w:r>
      <w:r>
        <w:rPr>
          <w:spacing w:val="40"/>
        </w:rPr>
        <w:t xml:space="preserve"> </w:t>
      </w:r>
      <w:r>
        <w:t>Geographical information systems:</w:t>
      </w:r>
      <w:r>
        <w:rPr>
          <w:spacing w:val="40"/>
        </w:rPr>
        <w:t xml:space="preserve"> </w:t>
      </w:r>
      <w:r>
        <w:t>will developments in urban remote sensing and gis lead to ’better’ urban geography?</w:t>
      </w:r>
      <w:r>
        <w:rPr>
          <w:spacing w:val="40"/>
        </w:rPr>
        <w:t xml:space="preserve"> </w:t>
      </w:r>
      <w:r>
        <w:rPr>
          <w:i/>
        </w:rPr>
        <w:t>Progress in Human Geography</w:t>
      </w:r>
      <w:r>
        <w:t>, 26(2):231–239.</w:t>
      </w:r>
    </w:p>
    <w:p w14:paraId="451C7A00" w14:textId="77777777" w:rsidR="00E37508" w:rsidRDefault="00000000">
      <w:pPr>
        <w:pStyle w:val="BodyText"/>
        <w:spacing w:before="180" w:line="252" w:lineRule="auto"/>
        <w:ind w:left="335" w:right="729" w:hanging="219"/>
        <w:jc w:val="both"/>
      </w:pPr>
      <w:bookmarkStart w:id="310" w:name="_bookmark44"/>
      <w:bookmarkEnd w:id="310"/>
      <w:r>
        <w:rPr>
          <w:w w:val="105"/>
        </w:rPr>
        <w:t>Lu, W., Qi, J., and Feng, H. (2022).</w:t>
      </w:r>
      <w:r>
        <w:rPr>
          <w:spacing w:val="29"/>
          <w:w w:val="105"/>
        </w:rPr>
        <w:t xml:space="preserve"> </w:t>
      </w:r>
      <w:r>
        <w:rPr>
          <w:w w:val="105"/>
        </w:rPr>
        <w:t xml:space="preserve">Urban functional zone classification based on self-supervised </w:t>
      </w:r>
      <w:r>
        <w:rPr>
          <w:spacing w:val="-2"/>
          <w:w w:val="105"/>
        </w:rPr>
        <w:t>learning:</w:t>
      </w:r>
      <w:r>
        <w:rPr>
          <w:spacing w:val="12"/>
          <w:w w:val="105"/>
        </w:rPr>
        <w:t xml:space="preserve"> </w:t>
      </w:r>
      <w:r>
        <w:rPr>
          <w:spacing w:val="-2"/>
          <w:w w:val="105"/>
        </w:rPr>
        <w:t>A case study in beijing, china.</w:t>
      </w:r>
      <w:r>
        <w:rPr>
          <w:spacing w:val="19"/>
          <w:w w:val="105"/>
        </w:rPr>
        <w:t xml:space="preserve"> </w:t>
      </w:r>
      <w:r>
        <w:rPr>
          <w:i/>
          <w:spacing w:val="-2"/>
          <w:w w:val="105"/>
        </w:rPr>
        <w:t>Frontiers in Environmental Science</w:t>
      </w:r>
      <w:r>
        <w:rPr>
          <w:spacing w:val="-2"/>
          <w:w w:val="105"/>
        </w:rPr>
        <w:t>, 10:1010630.</w:t>
      </w:r>
    </w:p>
    <w:p w14:paraId="70813CD8" w14:textId="77777777" w:rsidR="00E37508" w:rsidRDefault="00000000">
      <w:pPr>
        <w:pStyle w:val="BodyText"/>
        <w:tabs>
          <w:tab w:val="left" w:pos="3041"/>
          <w:tab w:val="left" w:pos="6206"/>
        </w:tabs>
        <w:spacing w:before="180" w:line="252" w:lineRule="auto"/>
        <w:ind w:left="335" w:right="729" w:hanging="219"/>
        <w:jc w:val="both"/>
      </w:pPr>
      <w:bookmarkStart w:id="311" w:name="_bookmark45"/>
      <w:bookmarkEnd w:id="311"/>
      <w:r>
        <w:rPr>
          <w:w w:val="105"/>
        </w:rPr>
        <w:t>Microsoft</w:t>
      </w:r>
      <w:r>
        <w:rPr>
          <w:spacing w:val="80"/>
          <w:w w:val="105"/>
        </w:rPr>
        <w:t xml:space="preserve">  </w:t>
      </w:r>
      <w:r>
        <w:rPr>
          <w:w w:val="105"/>
        </w:rPr>
        <w:t>(2019).</w:t>
      </w:r>
      <w:r>
        <w:tab/>
      </w:r>
      <w:r>
        <w:rPr>
          <w:spacing w:val="-2"/>
          <w:w w:val="105"/>
        </w:rPr>
        <w:t>USBuildingFootprints.</w:t>
      </w:r>
      <w:r>
        <w:tab/>
      </w:r>
      <w:hyperlink r:id="rId18">
        <w:r>
          <w:rPr>
            <w:color w:val="0000FF"/>
            <w:spacing w:val="-2"/>
            <w:w w:val="105"/>
          </w:rPr>
          <w:t>https://github.com/Microsoft/</w:t>
        </w:r>
      </w:hyperlink>
      <w:r>
        <w:rPr>
          <w:color w:val="0000FF"/>
          <w:spacing w:val="-2"/>
          <w:w w:val="105"/>
        </w:rPr>
        <w:t xml:space="preserve"> </w:t>
      </w:r>
      <w:hyperlink r:id="rId19">
        <w:r>
          <w:rPr>
            <w:color w:val="0000FF"/>
            <w:spacing w:val="-2"/>
            <w:w w:val="105"/>
          </w:rPr>
          <w:t>USBuildingFootprints</w:t>
        </w:r>
      </w:hyperlink>
      <w:r>
        <w:rPr>
          <w:spacing w:val="-2"/>
          <w:w w:val="105"/>
        </w:rPr>
        <w:t>.</w:t>
      </w:r>
    </w:p>
    <w:p w14:paraId="29082B6C" w14:textId="77777777" w:rsidR="00E37508" w:rsidRDefault="00000000">
      <w:pPr>
        <w:spacing w:before="179" w:line="252" w:lineRule="auto"/>
        <w:ind w:left="335" w:right="729" w:hanging="219"/>
        <w:jc w:val="both"/>
      </w:pPr>
      <w:bookmarkStart w:id="312" w:name="_bookmark46"/>
      <w:bookmarkEnd w:id="312"/>
      <w:r>
        <w:t>Openshaw, S. (1981).</w:t>
      </w:r>
      <w:r>
        <w:rPr>
          <w:spacing w:val="40"/>
        </w:rPr>
        <w:t xml:space="preserve"> </w:t>
      </w:r>
      <w:r>
        <w:t>The modifiable areal unit problem.</w:t>
      </w:r>
      <w:r>
        <w:rPr>
          <w:spacing w:val="40"/>
        </w:rPr>
        <w:t xml:space="preserve"> </w:t>
      </w:r>
      <w:r>
        <w:rPr>
          <w:i/>
        </w:rPr>
        <w:t>Quantitative geography: A British view</w:t>
      </w:r>
      <w:r>
        <w:t>, pages 60–69.</w:t>
      </w:r>
    </w:p>
    <w:p w14:paraId="397698F0" w14:textId="77777777" w:rsidR="00E37508" w:rsidRDefault="00000000">
      <w:pPr>
        <w:pStyle w:val="BodyText"/>
        <w:spacing w:before="180" w:line="252" w:lineRule="auto"/>
        <w:ind w:left="335" w:right="729" w:hanging="219"/>
        <w:jc w:val="both"/>
      </w:pPr>
      <w:bookmarkStart w:id="313" w:name="_bookmark47"/>
      <w:bookmarkEnd w:id="313"/>
      <w:r>
        <w:rPr>
          <w:w w:val="105"/>
        </w:rPr>
        <w:t>Pedregosa, F., Varoquaux, G., Gramfort, A., Michel, V., Thirion, B., Grisel, O., Blondel, M., Prettenhofer,</w:t>
      </w:r>
      <w:r>
        <w:rPr>
          <w:spacing w:val="-3"/>
          <w:w w:val="105"/>
        </w:rPr>
        <w:t xml:space="preserve"> </w:t>
      </w:r>
      <w:r>
        <w:rPr>
          <w:w w:val="105"/>
        </w:rPr>
        <w:t>P.,</w:t>
      </w:r>
      <w:r>
        <w:rPr>
          <w:spacing w:val="-3"/>
          <w:w w:val="105"/>
        </w:rPr>
        <w:t xml:space="preserve"> </w:t>
      </w:r>
      <w:r>
        <w:rPr>
          <w:w w:val="105"/>
        </w:rPr>
        <w:t>Weiss,</w:t>
      </w:r>
      <w:r>
        <w:rPr>
          <w:spacing w:val="-3"/>
          <w:w w:val="105"/>
        </w:rPr>
        <w:t xml:space="preserve"> </w:t>
      </w:r>
      <w:r>
        <w:rPr>
          <w:w w:val="105"/>
        </w:rPr>
        <w:t>R.,</w:t>
      </w:r>
      <w:r>
        <w:rPr>
          <w:spacing w:val="-3"/>
          <w:w w:val="105"/>
        </w:rPr>
        <w:t xml:space="preserve"> </w:t>
      </w:r>
      <w:r>
        <w:rPr>
          <w:w w:val="105"/>
        </w:rPr>
        <w:t>Dubourg,</w:t>
      </w:r>
      <w:r>
        <w:rPr>
          <w:spacing w:val="-3"/>
          <w:w w:val="105"/>
        </w:rPr>
        <w:t xml:space="preserve"> </w:t>
      </w:r>
      <w:r>
        <w:rPr>
          <w:w w:val="105"/>
        </w:rPr>
        <w:t>V.,</w:t>
      </w:r>
      <w:r>
        <w:rPr>
          <w:spacing w:val="-3"/>
          <w:w w:val="105"/>
        </w:rPr>
        <w:t xml:space="preserve"> </w:t>
      </w:r>
      <w:r>
        <w:rPr>
          <w:w w:val="105"/>
        </w:rPr>
        <w:t>et</w:t>
      </w:r>
      <w:r>
        <w:rPr>
          <w:spacing w:val="-4"/>
          <w:w w:val="105"/>
        </w:rPr>
        <w:t xml:space="preserve"> </w:t>
      </w:r>
      <w:r>
        <w:rPr>
          <w:w w:val="105"/>
        </w:rPr>
        <w:t>al.</w:t>
      </w:r>
      <w:r>
        <w:rPr>
          <w:spacing w:val="-4"/>
          <w:w w:val="105"/>
        </w:rPr>
        <w:t xml:space="preserve"> </w:t>
      </w:r>
      <w:r>
        <w:rPr>
          <w:w w:val="105"/>
        </w:rPr>
        <w:t>(2011).</w:t>
      </w:r>
      <w:r>
        <w:rPr>
          <w:spacing w:val="18"/>
          <w:w w:val="105"/>
        </w:rPr>
        <w:t xml:space="preserve"> </w:t>
      </w:r>
      <w:r>
        <w:rPr>
          <w:w w:val="105"/>
        </w:rPr>
        <w:t>Scikit-learn: Machine</w:t>
      </w:r>
      <w:r>
        <w:rPr>
          <w:spacing w:val="-4"/>
          <w:w w:val="105"/>
        </w:rPr>
        <w:t xml:space="preserve"> </w:t>
      </w:r>
      <w:r>
        <w:rPr>
          <w:w w:val="105"/>
        </w:rPr>
        <w:t>learning</w:t>
      </w:r>
      <w:r>
        <w:rPr>
          <w:spacing w:val="-4"/>
          <w:w w:val="105"/>
        </w:rPr>
        <w:t xml:space="preserve"> </w:t>
      </w:r>
      <w:r>
        <w:rPr>
          <w:w w:val="105"/>
        </w:rPr>
        <w:t>in</w:t>
      </w:r>
      <w:r>
        <w:rPr>
          <w:spacing w:val="-4"/>
          <w:w w:val="105"/>
        </w:rPr>
        <w:t xml:space="preserve"> </w:t>
      </w:r>
      <w:r>
        <w:rPr>
          <w:w w:val="105"/>
        </w:rPr>
        <w:t xml:space="preserve">python. </w:t>
      </w:r>
      <w:r>
        <w:rPr>
          <w:i/>
          <w:spacing w:val="-2"/>
        </w:rPr>
        <w:t>the</w:t>
      </w:r>
      <w:r>
        <w:rPr>
          <w:i/>
          <w:spacing w:val="-3"/>
        </w:rPr>
        <w:t xml:space="preserve"> </w:t>
      </w:r>
      <w:r>
        <w:rPr>
          <w:i/>
          <w:spacing w:val="-2"/>
        </w:rPr>
        <w:t>Journal</w:t>
      </w:r>
      <w:r>
        <w:rPr>
          <w:i/>
          <w:spacing w:val="-3"/>
        </w:rPr>
        <w:t xml:space="preserve"> </w:t>
      </w:r>
      <w:r>
        <w:rPr>
          <w:i/>
          <w:spacing w:val="-2"/>
        </w:rPr>
        <w:t>of</w:t>
      </w:r>
      <w:r>
        <w:rPr>
          <w:i/>
          <w:spacing w:val="-3"/>
        </w:rPr>
        <w:t xml:space="preserve"> </w:t>
      </w:r>
      <w:r>
        <w:rPr>
          <w:i/>
          <w:spacing w:val="-2"/>
        </w:rPr>
        <w:t>machine</w:t>
      </w:r>
      <w:r>
        <w:rPr>
          <w:i/>
          <w:spacing w:val="-3"/>
        </w:rPr>
        <w:t xml:space="preserve"> </w:t>
      </w:r>
      <w:r>
        <w:rPr>
          <w:i/>
          <w:spacing w:val="-2"/>
        </w:rPr>
        <w:t>Learning</w:t>
      </w:r>
      <w:r>
        <w:rPr>
          <w:i/>
          <w:spacing w:val="-3"/>
        </w:rPr>
        <w:t xml:space="preserve"> </w:t>
      </w:r>
      <w:r>
        <w:rPr>
          <w:i/>
          <w:spacing w:val="-2"/>
        </w:rPr>
        <w:t>research</w:t>
      </w:r>
      <w:r>
        <w:rPr>
          <w:spacing w:val="-2"/>
        </w:rPr>
        <w:t>, 12:2825–2830.</w:t>
      </w:r>
    </w:p>
    <w:p w14:paraId="15D60CB3" w14:textId="77777777" w:rsidR="00E37508" w:rsidRDefault="00000000">
      <w:pPr>
        <w:spacing w:before="181" w:line="252" w:lineRule="auto"/>
        <w:ind w:left="335" w:right="729" w:hanging="219"/>
        <w:jc w:val="both"/>
      </w:pPr>
      <w:bookmarkStart w:id="314" w:name="_bookmark48"/>
      <w:bookmarkEnd w:id="314"/>
      <w:r>
        <w:t>Rashed,</w:t>
      </w:r>
      <w:r>
        <w:rPr>
          <w:spacing w:val="-13"/>
        </w:rPr>
        <w:t xml:space="preserve"> </w:t>
      </w:r>
      <w:r>
        <w:t>T.</w:t>
      </w:r>
      <w:r>
        <w:rPr>
          <w:spacing w:val="-5"/>
        </w:rPr>
        <w:t xml:space="preserve"> </w:t>
      </w:r>
      <w:r>
        <w:t>and</w:t>
      </w:r>
      <w:r>
        <w:rPr>
          <w:spacing w:val="-2"/>
        </w:rPr>
        <w:t xml:space="preserve"> </w:t>
      </w:r>
      <w:r>
        <w:rPr>
          <w:spacing w:val="34"/>
          <w:w w:val="96"/>
        </w:rPr>
        <w:t>J</w:t>
      </w:r>
      <w:r>
        <w:rPr>
          <w:spacing w:val="-69"/>
          <w:w w:val="97"/>
        </w:rPr>
        <w:t>u</w:t>
      </w:r>
      <w:r>
        <w:rPr>
          <w:spacing w:val="34"/>
          <w:w w:val="105"/>
        </w:rPr>
        <w:t>¨</w:t>
      </w:r>
      <w:r>
        <w:rPr>
          <w:spacing w:val="-11"/>
          <w:w w:val="99"/>
        </w:rPr>
        <w:t xml:space="preserve"> </w:t>
      </w:r>
      <w:r>
        <w:t>rgens,</w:t>
      </w:r>
      <w:r>
        <w:rPr>
          <w:spacing w:val="-2"/>
        </w:rPr>
        <w:t xml:space="preserve"> </w:t>
      </w:r>
      <w:r>
        <w:t>C.</w:t>
      </w:r>
      <w:r>
        <w:rPr>
          <w:spacing w:val="-2"/>
        </w:rPr>
        <w:t xml:space="preserve"> </w:t>
      </w:r>
      <w:r>
        <w:t>(2010).</w:t>
      </w:r>
      <w:r>
        <w:rPr>
          <w:spacing w:val="16"/>
        </w:rPr>
        <w:t xml:space="preserve"> </w:t>
      </w:r>
      <w:r>
        <w:rPr>
          <w:i/>
        </w:rPr>
        <w:t>Remote</w:t>
      </w:r>
      <w:r>
        <w:rPr>
          <w:i/>
          <w:spacing w:val="-4"/>
        </w:rPr>
        <w:t xml:space="preserve"> </w:t>
      </w:r>
      <w:r>
        <w:rPr>
          <w:i/>
        </w:rPr>
        <w:t>sensing</w:t>
      </w:r>
      <w:r>
        <w:rPr>
          <w:i/>
          <w:spacing w:val="-4"/>
        </w:rPr>
        <w:t xml:space="preserve"> </w:t>
      </w:r>
      <w:r>
        <w:rPr>
          <w:i/>
        </w:rPr>
        <w:t>of</w:t>
      </w:r>
      <w:r>
        <w:rPr>
          <w:i/>
          <w:spacing w:val="-4"/>
        </w:rPr>
        <w:t xml:space="preserve"> </w:t>
      </w:r>
      <w:r>
        <w:rPr>
          <w:i/>
        </w:rPr>
        <w:t>urban</w:t>
      </w:r>
      <w:r>
        <w:rPr>
          <w:i/>
          <w:spacing w:val="-4"/>
        </w:rPr>
        <w:t xml:space="preserve"> </w:t>
      </w:r>
      <w:r>
        <w:rPr>
          <w:i/>
        </w:rPr>
        <w:t>and</w:t>
      </w:r>
      <w:r>
        <w:rPr>
          <w:i/>
          <w:spacing w:val="-4"/>
        </w:rPr>
        <w:t xml:space="preserve"> </w:t>
      </w:r>
      <w:r>
        <w:rPr>
          <w:i/>
        </w:rPr>
        <w:t>suburban</w:t>
      </w:r>
      <w:r>
        <w:rPr>
          <w:i/>
          <w:spacing w:val="-4"/>
        </w:rPr>
        <w:t xml:space="preserve"> </w:t>
      </w:r>
      <w:r>
        <w:rPr>
          <w:i/>
        </w:rPr>
        <w:t>areas</w:t>
      </w:r>
      <w:r>
        <w:t>,</w:t>
      </w:r>
      <w:r>
        <w:rPr>
          <w:spacing w:val="-2"/>
        </w:rPr>
        <w:t xml:space="preserve"> </w:t>
      </w:r>
      <w:r>
        <w:t>volume</w:t>
      </w:r>
      <w:r>
        <w:rPr>
          <w:spacing w:val="-2"/>
        </w:rPr>
        <w:t xml:space="preserve"> </w:t>
      </w:r>
      <w:r>
        <w:t>10.</w:t>
      </w:r>
      <w:r>
        <w:rPr>
          <w:spacing w:val="16"/>
        </w:rPr>
        <w:t xml:space="preserve"> </w:t>
      </w:r>
      <w:r>
        <w:t>Springer Science &amp; Business Media.</w:t>
      </w:r>
    </w:p>
    <w:p w14:paraId="4FB1FCE1" w14:textId="77777777" w:rsidR="00E37508" w:rsidRDefault="00000000">
      <w:pPr>
        <w:spacing w:before="179" w:line="252" w:lineRule="auto"/>
        <w:ind w:left="335" w:right="729" w:hanging="219"/>
        <w:jc w:val="both"/>
      </w:pPr>
      <w:bookmarkStart w:id="315" w:name="_bookmark49"/>
      <w:bookmarkEnd w:id="315"/>
      <w:r>
        <w:t>Stewart,</w:t>
      </w:r>
      <w:r>
        <w:rPr>
          <w:spacing w:val="23"/>
        </w:rPr>
        <w:t xml:space="preserve"> </w:t>
      </w:r>
      <w:r>
        <w:t>I.</w:t>
      </w:r>
      <w:r>
        <w:rPr>
          <w:spacing w:val="23"/>
        </w:rPr>
        <w:t xml:space="preserve"> </w:t>
      </w:r>
      <w:r>
        <w:t>D.</w:t>
      </w:r>
      <w:r>
        <w:rPr>
          <w:spacing w:val="23"/>
        </w:rPr>
        <w:t xml:space="preserve"> </w:t>
      </w:r>
      <w:r>
        <w:t>and</w:t>
      </w:r>
      <w:r>
        <w:rPr>
          <w:spacing w:val="23"/>
        </w:rPr>
        <w:t xml:space="preserve"> </w:t>
      </w:r>
      <w:r>
        <w:t>Oke,</w:t>
      </w:r>
      <w:r>
        <w:rPr>
          <w:spacing w:val="23"/>
        </w:rPr>
        <w:t xml:space="preserve"> </w:t>
      </w:r>
      <w:r>
        <w:t>T.</w:t>
      </w:r>
      <w:r>
        <w:rPr>
          <w:spacing w:val="23"/>
        </w:rPr>
        <w:t xml:space="preserve"> </w:t>
      </w:r>
      <w:r>
        <w:t>R.</w:t>
      </w:r>
      <w:r>
        <w:rPr>
          <w:spacing w:val="23"/>
        </w:rPr>
        <w:t xml:space="preserve"> </w:t>
      </w:r>
      <w:r>
        <w:t>(2012).</w:t>
      </w:r>
      <w:r>
        <w:rPr>
          <w:spacing w:val="40"/>
        </w:rPr>
        <w:t xml:space="preserve"> </w:t>
      </w:r>
      <w:r>
        <w:t>Local</w:t>
      </w:r>
      <w:r>
        <w:rPr>
          <w:spacing w:val="23"/>
        </w:rPr>
        <w:t xml:space="preserve"> </w:t>
      </w:r>
      <w:r>
        <w:t>Climate</w:t>
      </w:r>
      <w:r>
        <w:rPr>
          <w:spacing w:val="23"/>
        </w:rPr>
        <w:t xml:space="preserve"> </w:t>
      </w:r>
      <w:r>
        <w:t>Zones</w:t>
      </w:r>
      <w:r>
        <w:rPr>
          <w:spacing w:val="23"/>
        </w:rPr>
        <w:t xml:space="preserve"> </w:t>
      </w:r>
      <w:r>
        <w:t>for</w:t>
      </w:r>
      <w:r>
        <w:rPr>
          <w:spacing w:val="23"/>
        </w:rPr>
        <w:t xml:space="preserve"> </w:t>
      </w:r>
      <w:r>
        <w:t>Urban</w:t>
      </w:r>
      <w:r>
        <w:rPr>
          <w:spacing w:val="23"/>
        </w:rPr>
        <w:t xml:space="preserve"> </w:t>
      </w:r>
      <w:r>
        <w:t>Temperature</w:t>
      </w:r>
      <w:r>
        <w:rPr>
          <w:spacing w:val="23"/>
        </w:rPr>
        <w:t xml:space="preserve"> </w:t>
      </w:r>
      <w:r>
        <w:t>Studies.</w:t>
      </w:r>
      <w:r>
        <w:rPr>
          <w:spacing w:val="40"/>
        </w:rPr>
        <w:t xml:space="preserve"> </w:t>
      </w:r>
      <w:r>
        <w:rPr>
          <w:i/>
        </w:rPr>
        <w:t xml:space="preserve">Bulletin </w:t>
      </w:r>
      <w:r>
        <w:rPr>
          <w:i/>
          <w:spacing w:val="-2"/>
        </w:rPr>
        <w:t>of the American Meteorological Society</w:t>
      </w:r>
      <w:r>
        <w:rPr>
          <w:spacing w:val="-2"/>
        </w:rPr>
        <w:t>, 93(12):1879–1900.</w:t>
      </w:r>
    </w:p>
    <w:p w14:paraId="7A3F1302" w14:textId="77777777" w:rsidR="00E37508" w:rsidRDefault="00000000">
      <w:pPr>
        <w:pStyle w:val="BodyText"/>
        <w:spacing w:before="179" w:line="252" w:lineRule="auto"/>
        <w:ind w:left="335" w:right="729" w:hanging="219"/>
        <w:jc w:val="both"/>
      </w:pPr>
      <w:bookmarkStart w:id="316" w:name="_bookmark50"/>
      <w:bookmarkEnd w:id="316"/>
      <w:r>
        <w:rPr>
          <w:w w:val="105"/>
        </w:rPr>
        <w:t>Tan, M. and Le, Q. V. (2019).</w:t>
      </w:r>
      <w:r>
        <w:rPr>
          <w:spacing w:val="40"/>
          <w:w w:val="105"/>
        </w:rPr>
        <w:t xml:space="preserve"> </w:t>
      </w:r>
      <w:r>
        <w:rPr>
          <w:w w:val="105"/>
        </w:rPr>
        <w:t xml:space="preserve">Efficientnet: Rethinking model scaling for convolutional neural </w:t>
      </w:r>
      <w:r>
        <w:rPr>
          <w:spacing w:val="-2"/>
          <w:w w:val="105"/>
        </w:rPr>
        <w:t>networks.</w:t>
      </w:r>
    </w:p>
    <w:p w14:paraId="60C93AAC" w14:textId="77777777" w:rsidR="00E37508" w:rsidRDefault="00000000">
      <w:pPr>
        <w:pStyle w:val="BodyText"/>
        <w:spacing w:before="181" w:line="252" w:lineRule="auto"/>
        <w:ind w:left="335" w:right="729" w:hanging="219"/>
        <w:jc w:val="both"/>
      </w:pPr>
      <w:bookmarkStart w:id="317" w:name="_bookmark51"/>
      <w:bookmarkEnd w:id="317"/>
      <w:r>
        <w:rPr>
          <w:w w:val="105"/>
        </w:rPr>
        <w:t>Taubenbo¨</w:t>
      </w:r>
      <w:r>
        <w:rPr>
          <w:spacing w:val="-13"/>
          <w:w w:val="105"/>
        </w:rPr>
        <w:t xml:space="preserve"> </w:t>
      </w:r>
      <w:r>
        <w:rPr>
          <w:w w:val="105"/>
        </w:rPr>
        <w:t>ck,</w:t>
      </w:r>
      <w:r>
        <w:rPr>
          <w:spacing w:val="-7"/>
          <w:w w:val="105"/>
        </w:rPr>
        <w:t xml:space="preserve"> </w:t>
      </w:r>
      <w:r>
        <w:rPr>
          <w:w w:val="105"/>
        </w:rPr>
        <w:t>H., Debray, H., Qiu, C., Schmitt, M., Wang, Y., and Zhu, X. (2020).</w:t>
      </w:r>
      <w:r>
        <w:rPr>
          <w:spacing w:val="39"/>
          <w:w w:val="105"/>
        </w:rPr>
        <w:t xml:space="preserve"> </w:t>
      </w:r>
      <w:r>
        <w:rPr>
          <w:w w:val="105"/>
        </w:rPr>
        <w:t>Seven city types representing</w:t>
      </w:r>
      <w:r>
        <w:rPr>
          <w:spacing w:val="-10"/>
          <w:w w:val="105"/>
        </w:rPr>
        <w:t xml:space="preserve"> </w:t>
      </w:r>
      <w:r>
        <w:rPr>
          <w:w w:val="105"/>
        </w:rPr>
        <w:t>morphologic</w:t>
      </w:r>
      <w:r>
        <w:rPr>
          <w:spacing w:val="-9"/>
          <w:w w:val="105"/>
        </w:rPr>
        <w:t xml:space="preserve"> </w:t>
      </w:r>
      <w:r>
        <w:rPr>
          <w:w w:val="105"/>
        </w:rPr>
        <w:t>configurations</w:t>
      </w:r>
      <w:r>
        <w:rPr>
          <w:spacing w:val="-10"/>
          <w:w w:val="105"/>
        </w:rPr>
        <w:t xml:space="preserve"> </w:t>
      </w:r>
      <w:r>
        <w:rPr>
          <w:w w:val="105"/>
        </w:rPr>
        <w:t>of</w:t>
      </w:r>
      <w:r>
        <w:rPr>
          <w:spacing w:val="-9"/>
          <w:w w:val="105"/>
        </w:rPr>
        <w:t xml:space="preserve"> </w:t>
      </w:r>
      <w:r>
        <w:rPr>
          <w:w w:val="105"/>
        </w:rPr>
        <w:t>cities</w:t>
      </w:r>
      <w:r>
        <w:rPr>
          <w:spacing w:val="-10"/>
          <w:w w:val="105"/>
        </w:rPr>
        <w:t xml:space="preserve"> </w:t>
      </w:r>
      <w:r>
        <w:rPr>
          <w:w w:val="105"/>
        </w:rPr>
        <w:t>across</w:t>
      </w:r>
      <w:r>
        <w:rPr>
          <w:spacing w:val="-9"/>
          <w:w w:val="105"/>
        </w:rPr>
        <w:t xml:space="preserve"> </w:t>
      </w:r>
      <w:r>
        <w:rPr>
          <w:w w:val="105"/>
        </w:rPr>
        <w:t>the</w:t>
      </w:r>
      <w:r>
        <w:rPr>
          <w:spacing w:val="-10"/>
          <w:w w:val="105"/>
        </w:rPr>
        <w:t xml:space="preserve"> </w:t>
      </w:r>
      <w:r>
        <w:rPr>
          <w:w w:val="105"/>
        </w:rPr>
        <w:t>globe.</w:t>
      </w:r>
      <w:r>
        <w:rPr>
          <w:spacing w:val="6"/>
          <w:w w:val="105"/>
        </w:rPr>
        <w:t xml:space="preserve"> </w:t>
      </w:r>
      <w:r>
        <w:rPr>
          <w:i/>
          <w:w w:val="105"/>
        </w:rPr>
        <w:t>Cities</w:t>
      </w:r>
      <w:r>
        <w:rPr>
          <w:w w:val="105"/>
        </w:rPr>
        <w:t>,</w:t>
      </w:r>
      <w:r>
        <w:rPr>
          <w:spacing w:val="-10"/>
          <w:w w:val="105"/>
        </w:rPr>
        <w:t xml:space="preserve"> </w:t>
      </w:r>
      <w:r>
        <w:rPr>
          <w:w w:val="105"/>
        </w:rPr>
        <w:t>105:102814.</w:t>
      </w:r>
    </w:p>
    <w:p w14:paraId="22DCB792" w14:textId="77777777" w:rsidR="00E37508" w:rsidRDefault="00000000">
      <w:pPr>
        <w:pStyle w:val="BodyText"/>
        <w:spacing w:before="179" w:line="252" w:lineRule="auto"/>
        <w:ind w:left="335" w:right="729" w:hanging="219"/>
        <w:jc w:val="both"/>
      </w:pPr>
      <w:bookmarkStart w:id="318" w:name="_bookmark52"/>
      <w:bookmarkEnd w:id="318"/>
      <w:r>
        <w:rPr>
          <w:w w:val="105"/>
        </w:rPr>
        <w:t>Tobler,</w:t>
      </w:r>
      <w:r>
        <w:rPr>
          <w:spacing w:val="-10"/>
          <w:w w:val="105"/>
        </w:rPr>
        <w:t xml:space="preserve"> </w:t>
      </w:r>
      <w:r>
        <w:rPr>
          <w:w w:val="105"/>
        </w:rPr>
        <w:t>W.</w:t>
      </w:r>
      <w:r>
        <w:rPr>
          <w:spacing w:val="-11"/>
          <w:w w:val="105"/>
        </w:rPr>
        <w:t xml:space="preserve"> </w:t>
      </w:r>
      <w:r>
        <w:rPr>
          <w:w w:val="105"/>
        </w:rPr>
        <w:t>R.</w:t>
      </w:r>
      <w:r>
        <w:rPr>
          <w:spacing w:val="-11"/>
          <w:w w:val="105"/>
        </w:rPr>
        <w:t xml:space="preserve"> </w:t>
      </w:r>
      <w:r>
        <w:rPr>
          <w:w w:val="105"/>
        </w:rPr>
        <w:t>(1970).</w:t>
      </w:r>
      <w:r>
        <w:rPr>
          <w:spacing w:val="7"/>
          <w:w w:val="105"/>
        </w:rPr>
        <w:t xml:space="preserve"> </w:t>
      </w:r>
      <w:r>
        <w:rPr>
          <w:w w:val="105"/>
        </w:rPr>
        <w:t>A</w:t>
      </w:r>
      <w:r>
        <w:rPr>
          <w:spacing w:val="-11"/>
          <w:w w:val="105"/>
        </w:rPr>
        <w:t xml:space="preserve"> </w:t>
      </w:r>
      <w:r>
        <w:rPr>
          <w:w w:val="105"/>
        </w:rPr>
        <w:t>computer</w:t>
      </w:r>
      <w:r>
        <w:rPr>
          <w:spacing w:val="-11"/>
          <w:w w:val="105"/>
        </w:rPr>
        <w:t xml:space="preserve"> </w:t>
      </w:r>
      <w:r>
        <w:rPr>
          <w:w w:val="105"/>
        </w:rPr>
        <w:t>movie</w:t>
      </w:r>
      <w:r>
        <w:rPr>
          <w:spacing w:val="-11"/>
          <w:w w:val="105"/>
        </w:rPr>
        <w:t xml:space="preserve"> </w:t>
      </w:r>
      <w:r>
        <w:rPr>
          <w:w w:val="105"/>
        </w:rPr>
        <w:t>simulating</w:t>
      </w:r>
      <w:r>
        <w:rPr>
          <w:spacing w:val="-11"/>
          <w:w w:val="105"/>
        </w:rPr>
        <w:t xml:space="preserve"> </w:t>
      </w:r>
      <w:r>
        <w:rPr>
          <w:w w:val="105"/>
        </w:rPr>
        <w:t>urban</w:t>
      </w:r>
      <w:r>
        <w:rPr>
          <w:spacing w:val="-11"/>
          <w:w w:val="105"/>
        </w:rPr>
        <w:t xml:space="preserve"> </w:t>
      </w:r>
      <w:r>
        <w:rPr>
          <w:w w:val="105"/>
        </w:rPr>
        <w:t>growth</w:t>
      </w:r>
      <w:r>
        <w:rPr>
          <w:spacing w:val="-11"/>
          <w:w w:val="105"/>
        </w:rPr>
        <w:t xml:space="preserve"> </w:t>
      </w:r>
      <w:r>
        <w:rPr>
          <w:w w:val="105"/>
        </w:rPr>
        <w:t>in</w:t>
      </w:r>
      <w:r>
        <w:rPr>
          <w:spacing w:val="-11"/>
          <w:w w:val="105"/>
        </w:rPr>
        <w:t xml:space="preserve"> </w:t>
      </w:r>
      <w:r>
        <w:rPr>
          <w:w w:val="105"/>
        </w:rPr>
        <w:t>the</w:t>
      </w:r>
      <w:r>
        <w:rPr>
          <w:spacing w:val="-11"/>
          <w:w w:val="105"/>
        </w:rPr>
        <w:t xml:space="preserve"> </w:t>
      </w:r>
      <w:r>
        <w:rPr>
          <w:w w:val="105"/>
        </w:rPr>
        <w:t>detroit</w:t>
      </w:r>
      <w:r>
        <w:rPr>
          <w:spacing w:val="-11"/>
          <w:w w:val="105"/>
        </w:rPr>
        <w:t xml:space="preserve"> </w:t>
      </w:r>
      <w:r>
        <w:rPr>
          <w:w w:val="105"/>
        </w:rPr>
        <w:t>region.</w:t>
      </w:r>
      <w:r>
        <w:rPr>
          <w:spacing w:val="7"/>
          <w:w w:val="105"/>
        </w:rPr>
        <w:t xml:space="preserve"> </w:t>
      </w:r>
      <w:r>
        <w:rPr>
          <w:i/>
          <w:w w:val="105"/>
        </w:rPr>
        <w:t xml:space="preserve">Economic </w:t>
      </w:r>
      <w:r>
        <w:rPr>
          <w:i/>
        </w:rPr>
        <w:t>geography</w:t>
      </w:r>
      <w:r>
        <w:t>,</w:t>
      </w:r>
      <w:r>
        <w:rPr>
          <w:spacing w:val="-6"/>
        </w:rPr>
        <w:t xml:space="preserve"> </w:t>
      </w:r>
      <w:r>
        <w:t>46(sup1):234–240.</w:t>
      </w:r>
    </w:p>
    <w:p w14:paraId="087B22C6" w14:textId="77777777" w:rsidR="00E37508" w:rsidRDefault="00000000">
      <w:pPr>
        <w:pStyle w:val="BodyText"/>
        <w:spacing w:before="179" w:line="252" w:lineRule="auto"/>
        <w:ind w:left="335" w:right="729" w:hanging="219"/>
        <w:jc w:val="both"/>
      </w:pPr>
      <w:bookmarkStart w:id="319" w:name="_bookmark53"/>
      <w:bookmarkEnd w:id="319"/>
      <w:r>
        <w:rPr>
          <w:w w:val="105"/>
        </w:rPr>
        <w:t>Venter,</w:t>
      </w:r>
      <w:r>
        <w:rPr>
          <w:spacing w:val="34"/>
          <w:w w:val="105"/>
        </w:rPr>
        <w:t xml:space="preserve"> </w:t>
      </w:r>
      <w:r>
        <w:rPr>
          <w:w w:val="105"/>
        </w:rPr>
        <w:t>Z. S.,</w:t>
      </w:r>
      <w:r>
        <w:rPr>
          <w:spacing w:val="34"/>
          <w:w w:val="105"/>
        </w:rPr>
        <w:t xml:space="preserve"> </w:t>
      </w:r>
      <w:r>
        <w:rPr>
          <w:w w:val="105"/>
        </w:rPr>
        <w:t>Barton,</w:t>
      </w:r>
      <w:r>
        <w:rPr>
          <w:spacing w:val="33"/>
          <w:w w:val="105"/>
        </w:rPr>
        <w:t xml:space="preserve"> </w:t>
      </w:r>
      <w:r>
        <w:rPr>
          <w:w w:val="105"/>
        </w:rPr>
        <w:t>D. N.,</w:t>
      </w:r>
      <w:r>
        <w:rPr>
          <w:spacing w:val="33"/>
          <w:w w:val="105"/>
        </w:rPr>
        <w:t xml:space="preserve"> </w:t>
      </w:r>
      <w:r>
        <w:rPr>
          <w:w w:val="105"/>
        </w:rPr>
        <w:t>Chakraborty,</w:t>
      </w:r>
      <w:r>
        <w:rPr>
          <w:spacing w:val="34"/>
          <w:w w:val="105"/>
        </w:rPr>
        <w:t xml:space="preserve"> </w:t>
      </w:r>
      <w:r>
        <w:rPr>
          <w:w w:val="105"/>
        </w:rPr>
        <w:t>T.,</w:t>
      </w:r>
      <w:r>
        <w:rPr>
          <w:spacing w:val="34"/>
          <w:w w:val="105"/>
        </w:rPr>
        <w:t xml:space="preserve"> </w:t>
      </w:r>
      <w:r>
        <w:rPr>
          <w:w w:val="105"/>
        </w:rPr>
        <w:t>Simensen,</w:t>
      </w:r>
      <w:r>
        <w:rPr>
          <w:spacing w:val="33"/>
          <w:w w:val="105"/>
        </w:rPr>
        <w:t xml:space="preserve"> </w:t>
      </w:r>
      <w:r>
        <w:rPr>
          <w:w w:val="105"/>
        </w:rPr>
        <w:t>T.,</w:t>
      </w:r>
      <w:r>
        <w:rPr>
          <w:spacing w:val="34"/>
          <w:w w:val="105"/>
        </w:rPr>
        <w:t xml:space="preserve"> </w:t>
      </w:r>
      <w:r>
        <w:rPr>
          <w:w w:val="105"/>
        </w:rPr>
        <w:t>and Singh,</w:t>
      </w:r>
      <w:r>
        <w:rPr>
          <w:spacing w:val="34"/>
          <w:w w:val="105"/>
        </w:rPr>
        <w:t xml:space="preserve"> </w:t>
      </w:r>
      <w:r>
        <w:rPr>
          <w:w w:val="105"/>
        </w:rPr>
        <w:t>G. (2022).</w:t>
      </w:r>
      <w:r>
        <w:rPr>
          <w:spacing w:val="80"/>
          <w:w w:val="105"/>
        </w:rPr>
        <w:t xml:space="preserve"> </w:t>
      </w:r>
      <w:r>
        <w:rPr>
          <w:w w:val="105"/>
        </w:rPr>
        <w:t>Global 10 m land</w:t>
      </w:r>
      <w:r>
        <w:rPr>
          <w:spacing w:val="-11"/>
          <w:w w:val="105"/>
        </w:rPr>
        <w:t xml:space="preserve"> </w:t>
      </w:r>
      <w:r>
        <w:rPr>
          <w:w w:val="105"/>
        </w:rPr>
        <w:t>use</w:t>
      </w:r>
      <w:r>
        <w:rPr>
          <w:spacing w:val="-11"/>
          <w:w w:val="105"/>
        </w:rPr>
        <w:t xml:space="preserve"> </w:t>
      </w:r>
      <w:r>
        <w:rPr>
          <w:w w:val="105"/>
        </w:rPr>
        <w:t>land</w:t>
      </w:r>
      <w:r>
        <w:rPr>
          <w:spacing w:val="-10"/>
          <w:w w:val="105"/>
        </w:rPr>
        <w:t xml:space="preserve"> </w:t>
      </w:r>
      <w:r>
        <w:rPr>
          <w:w w:val="105"/>
        </w:rPr>
        <w:t>cover</w:t>
      </w:r>
      <w:r>
        <w:rPr>
          <w:spacing w:val="-11"/>
          <w:w w:val="105"/>
        </w:rPr>
        <w:t xml:space="preserve"> </w:t>
      </w:r>
      <w:r>
        <w:rPr>
          <w:w w:val="105"/>
        </w:rPr>
        <w:t>datasets: A</w:t>
      </w:r>
      <w:r>
        <w:rPr>
          <w:spacing w:val="-11"/>
          <w:w w:val="105"/>
        </w:rPr>
        <w:t xml:space="preserve"> </w:t>
      </w:r>
      <w:r>
        <w:rPr>
          <w:w w:val="105"/>
        </w:rPr>
        <w:t>comparison</w:t>
      </w:r>
      <w:r>
        <w:rPr>
          <w:spacing w:val="-10"/>
          <w:w w:val="105"/>
        </w:rPr>
        <w:t xml:space="preserve"> </w:t>
      </w:r>
      <w:r>
        <w:rPr>
          <w:w w:val="105"/>
        </w:rPr>
        <w:t>of</w:t>
      </w:r>
      <w:r>
        <w:rPr>
          <w:spacing w:val="-11"/>
          <w:w w:val="105"/>
        </w:rPr>
        <w:t xml:space="preserve"> </w:t>
      </w:r>
      <w:r>
        <w:rPr>
          <w:w w:val="105"/>
        </w:rPr>
        <w:t>dynamic</w:t>
      </w:r>
      <w:r>
        <w:rPr>
          <w:spacing w:val="-11"/>
          <w:w w:val="105"/>
        </w:rPr>
        <w:t xml:space="preserve"> </w:t>
      </w:r>
      <w:r>
        <w:rPr>
          <w:w w:val="105"/>
        </w:rPr>
        <w:t>world,</w:t>
      </w:r>
      <w:r>
        <w:rPr>
          <w:spacing w:val="-9"/>
          <w:w w:val="105"/>
        </w:rPr>
        <w:t xml:space="preserve"> </w:t>
      </w:r>
      <w:r>
        <w:rPr>
          <w:w w:val="105"/>
        </w:rPr>
        <w:t>world</w:t>
      </w:r>
      <w:r>
        <w:rPr>
          <w:spacing w:val="-11"/>
          <w:w w:val="105"/>
        </w:rPr>
        <w:t xml:space="preserve"> </w:t>
      </w:r>
      <w:r>
        <w:rPr>
          <w:w w:val="105"/>
        </w:rPr>
        <w:t>cover</w:t>
      </w:r>
      <w:r>
        <w:rPr>
          <w:spacing w:val="-11"/>
          <w:w w:val="105"/>
        </w:rPr>
        <w:t xml:space="preserve"> </w:t>
      </w:r>
      <w:r>
        <w:rPr>
          <w:w w:val="105"/>
        </w:rPr>
        <w:t>and</w:t>
      </w:r>
      <w:r>
        <w:rPr>
          <w:spacing w:val="-11"/>
          <w:w w:val="105"/>
        </w:rPr>
        <w:t xml:space="preserve"> </w:t>
      </w:r>
      <w:r>
        <w:rPr>
          <w:w w:val="105"/>
        </w:rPr>
        <w:t>esri</w:t>
      </w:r>
      <w:r>
        <w:rPr>
          <w:spacing w:val="-10"/>
          <w:w w:val="105"/>
        </w:rPr>
        <w:t xml:space="preserve"> </w:t>
      </w:r>
      <w:r>
        <w:rPr>
          <w:w w:val="105"/>
        </w:rPr>
        <w:t>land</w:t>
      </w:r>
      <w:r>
        <w:rPr>
          <w:spacing w:val="-11"/>
          <w:w w:val="105"/>
        </w:rPr>
        <w:t xml:space="preserve"> </w:t>
      </w:r>
      <w:r>
        <w:rPr>
          <w:w w:val="105"/>
        </w:rPr>
        <w:t xml:space="preserve">cover. </w:t>
      </w:r>
      <w:r>
        <w:rPr>
          <w:i/>
        </w:rPr>
        <w:t>Remote Sensing</w:t>
      </w:r>
      <w:r>
        <w:t>, 14(16):4101.</w:t>
      </w:r>
    </w:p>
    <w:p w14:paraId="76F1CB63" w14:textId="77777777" w:rsidR="00E37508" w:rsidRDefault="00000000">
      <w:pPr>
        <w:spacing w:before="180" w:line="252" w:lineRule="auto"/>
        <w:ind w:left="335" w:right="729" w:hanging="219"/>
        <w:jc w:val="both"/>
      </w:pPr>
      <w:bookmarkStart w:id="320" w:name="_bookmark54"/>
      <w:bookmarkEnd w:id="320"/>
      <w:r>
        <w:t>Wang, J., Fleischmann, M., Venerandi, A., Kuffer, M., and Porta, S. (2022a).</w:t>
      </w:r>
      <w:r>
        <w:rPr>
          <w:spacing w:val="40"/>
        </w:rPr>
        <w:t xml:space="preserve"> </w:t>
      </w:r>
      <w:r>
        <w:rPr>
          <w:i/>
        </w:rPr>
        <w:t>Earth observation + morphometrics:</w:t>
      </w:r>
      <w:r>
        <w:rPr>
          <w:i/>
          <w:spacing w:val="-13"/>
        </w:rPr>
        <w:t xml:space="preserve"> </w:t>
      </w:r>
      <w:r>
        <w:rPr>
          <w:i/>
        </w:rPr>
        <w:t>towards</w:t>
      </w:r>
      <w:r>
        <w:rPr>
          <w:i/>
          <w:spacing w:val="-12"/>
        </w:rPr>
        <w:t xml:space="preserve"> </w:t>
      </w:r>
      <w:r>
        <w:rPr>
          <w:i/>
        </w:rPr>
        <w:t>a</w:t>
      </w:r>
      <w:r>
        <w:rPr>
          <w:i/>
          <w:spacing w:val="-12"/>
        </w:rPr>
        <w:t xml:space="preserve"> </w:t>
      </w:r>
      <w:r>
        <w:rPr>
          <w:i/>
        </w:rPr>
        <w:t>systematic</w:t>
      </w:r>
      <w:r>
        <w:rPr>
          <w:i/>
          <w:spacing w:val="-12"/>
        </w:rPr>
        <w:t xml:space="preserve"> </w:t>
      </w:r>
      <w:r>
        <w:rPr>
          <w:i/>
        </w:rPr>
        <w:t>understanding</w:t>
      </w:r>
      <w:r>
        <w:rPr>
          <w:i/>
          <w:spacing w:val="-12"/>
        </w:rPr>
        <w:t xml:space="preserve"> </w:t>
      </w:r>
      <w:r>
        <w:rPr>
          <w:i/>
        </w:rPr>
        <w:t>of</w:t>
      </w:r>
      <w:r>
        <w:rPr>
          <w:i/>
          <w:spacing w:val="-12"/>
        </w:rPr>
        <w:t xml:space="preserve"> </w:t>
      </w:r>
      <w:r>
        <w:rPr>
          <w:i/>
        </w:rPr>
        <w:t>cities</w:t>
      </w:r>
      <w:r>
        <w:rPr>
          <w:i/>
          <w:spacing w:val="-12"/>
        </w:rPr>
        <w:t xml:space="preserve"> </w:t>
      </w:r>
      <w:r>
        <w:rPr>
          <w:i/>
        </w:rPr>
        <w:t>in</w:t>
      </w:r>
      <w:r>
        <w:rPr>
          <w:i/>
          <w:spacing w:val="-12"/>
        </w:rPr>
        <w:t xml:space="preserve"> </w:t>
      </w:r>
      <w:r>
        <w:rPr>
          <w:i/>
        </w:rPr>
        <w:t>challenging</w:t>
      </w:r>
      <w:r>
        <w:rPr>
          <w:i/>
          <w:spacing w:val="-12"/>
        </w:rPr>
        <w:t xml:space="preserve"> </w:t>
      </w:r>
      <w:r>
        <w:rPr>
          <w:i/>
        </w:rPr>
        <w:t>contexts</w:t>
      </w:r>
      <w:r>
        <w:t>,</w:t>
      </w:r>
      <w:r>
        <w:rPr>
          <w:spacing w:val="-13"/>
        </w:rPr>
        <w:t xml:space="preserve"> </w:t>
      </w:r>
      <w:r>
        <w:t>pages</w:t>
      </w:r>
      <w:r>
        <w:rPr>
          <w:spacing w:val="-12"/>
        </w:rPr>
        <w:t xml:space="preserve"> </w:t>
      </w:r>
      <w:r>
        <w:t>363–370. University of Strathclyde.</w:t>
      </w:r>
      <w:r>
        <w:rPr>
          <w:spacing w:val="40"/>
        </w:rPr>
        <w:t xml:space="preserve"> </w:t>
      </w:r>
      <w:r>
        <w:t>28th International Seminar on Urban Form, ISUF 2021, ISUF 2021 ; Conference date:</w:t>
      </w:r>
      <w:r>
        <w:rPr>
          <w:spacing w:val="38"/>
        </w:rPr>
        <w:t xml:space="preserve"> </w:t>
      </w:r>
      <w:r>
        <w:t>29-06-2021 Through 03-07-2021.</w:t>
      </w:r>
    </w:p>
    <w:p w14:paraId="35147D6A" w14:textId="77777777" w:rsidR="00E37508" w:rsidRDefault="00000000">
      <w:pPr>
        <w:spacing w:before="180" w:line="252" w:lineRule="auto"/>
        <w:ind w:left="335" w:right="729" w:hanging="219"/>
        <w:jc w:val="both"/>
      </w:pPr>
      <w:bookmarkStart w:id="321" w:name="_bookmark55"/>
      <w:bookmarkEnd w:id="321"/>
      <w:r>
        <w:rPr>
          <w:w w:val="105"/>
        </w:rPr>
        <w:t>Wang, J., Georganos, S., Kuffer, M., Abascal, A., and Vanhuysse, S. (2022b).</w:t>
      </w:r>
      <w:r>
        <w:rPr>
          <w:spacing w:val="40"/>
          <w:w w:val="105"/>
        </w:rPr>
        <w:t xml:space="preserve"> </w:t>
      </w:r>
      <w:r>
        <w:rPr>
          <w:w w:val="105"/>
        </w:rPr>
        <w:t xml:space="preserve">On the knowledge </w:t>
      </w:r>
      <w:r>
        <w:t>gain of urban morphology from space.</w:t>
      </w:r>
      <w:r>
        <w:rPr>
          <w:spacing w:val="40"/>
        </w:rPr>
        <w:t xml:space="preserve"> </w:t>
      </w:r>
      <w:r>
        <w:rPr>
          <w:i/>
        </w:rPr>
        <w:t>Computers, Environment and Urban Systems</w:t>
      </w:r>
      <w:r>
        <w:t>, 95:101831.</w:t>
      </w:r>
    </w:p>
    <w:p w14:paraId="6E1C2D49" w14:textId="77777777" w:rsidR="00E37508" w:rsidRDefault="00E37508">
      <w:pPr>
        <w:spacing w:line="252" w:lineRule="auto"/>
        <w:jc w:val="both"/>
        <w:sectPr w:rsidR="00E37508">
          <w:pgSz w:w="12240" w:h="15840"/>
          <w:pgMar w:top="1060" w:right="680" w:bottom="760" w:left="1300" w:header="0" w:footer="565" w:gutter="0"/>
          <w:cols w:space="720"/>
        </w:sectPr>
      </w:pPr>
    </w:p>
    <w:p w14:paraId="4A024B4C" w14:textId="77777777" w:rsidR="00E37508" w:rsidRDefault="00000000">
      <w:pPr>
        <w:pStyle w:val="BodyText"/>
        <w:spacing w:before="84" w:line="252" w:lineRule="auto"/>
        <w:ind w:left="335" w:right="729" w:hanging="219"/>
        <w:jc w:val="both"/>
      </w:pPr>
      <w:bookmarkStart w:id="322" w:name="_bookmark56"/>
      <w:bookmarkEnd w:id="322"/>
      <w:r>
        <w:rPr>
          <w:w w:val="105"/>
        </w:rPr>
        <w:lastRenderedPageBreak/>
        <w:t>Wang, R., Ren, C., Xu, Y., Lau, K. K.-L., and Shi, Y. (2018).</w:t>
      </w:r>
      <w:r>
        <w:rPr>
          <w:spacing w:val="40"/>
          <w:w w:val="105"/>
        </w:rPr>
        <w:t xml:space="preserve"> </w:t>
      </w:r>
      <w:r>
        <w:rPr>
          <w:w w:val="105"/>
        </w:rPr>
        <w:t>Mapping the local climate zones of urban areas by gis-based and wudapt methods:</w:t>
      </w:r>
      <w:r>
        <w:rPr>
          <w:spacing w:val="40"/>
          <w:w w:val="105"/>
        </w:rPr>
        <w:t xml:space="preserve"> </w:t>
      </w:r>
      <w:r>
        <w:rPr>
          <w:w w:val="105"/>
        </w:rPr>
        <w:t>A case study of hong kong.</w:t>
      </w:r>
      <w:r>
        <w:rPr>
          <w:spacing w:val="40"/>
          <w:w w:val="105"/>
        </w:rPr>
        <w:t xml:space="preserve"> </w:t>
      </w:r>
      <w:r>
        <w:rPr>
          <w:i/>
          <w:w w:val="105"/>
        </w:rPr>
        <w:t>Urban climate</w:t>
      </w:r>
      <w:r>
        <w:rPr>
          <w:w w:val="105"/>
        </w:rPr>
        <w:t xml:space="preserve">, </w:t>
      </w:r>
      <w:r>
        <w:rPr>
          <w:spacing w:val="-2"/>
          <w:w w:val="105"/>
        </w:rPr>
        <w:t>24:567–576.</w:t>
      </w:r>
    </w:p>
    <w:p w14:paraId="550F6D29" w14:textId="77777777" w:rsidR="00E37508" w:rsidRDefault="00000000">
      <w:pPr>
        <w:spacing w:before="180"/>
        <w:ind w:left="117"/>
      </w:pPr>
      <w:bookmarkStart w:id="323" w:name="_bookmark57"/>
      <w:bookmarkEnd w:id="323"/>
      <w:r>
        <w:rPr>
          <w:w w:val="105"/>
        </w:rPr>
        <w:t>Weng,</w:t>
      </w:r>
      <w:r>
        <w:rPr>
          <w:spacing w:val="-3"/>
          <w:w w:val="105"/>
        </w:rPr>
        <w:t xml:space="preserve"> </w:t>
      </w:r>
      <w:r>
        <w:rPr>
          <w:w w:val="105"/>
        </w:rPr>
        <w:t>Q.</w:t>
      </w:r>
      <w:r>
        <w:rPr>
          <w:spacing w:val="-2"/>
          <w:w w:val="105"/>
        </w:rPr>
        <w:t xml:space="preserve"> </w:t>
      </w:r>
      <w:r>
        <w:rPr>
          <w:w w:val="105"/>
        </w:rPr>
        <w:t>and</w:t>
      </w:r>
      <w:r>
        <w:rPr>
          <w:spacing w:val="-3"/>
          <w:w w:val="105"/>
        </w:rPr>
        <w:t xml:space="preserve"> </w:t>
      </w:r>
      <w:r>
        <w:rPr>
          <w:w w:val="105"/>
        </w:rPr>
        <w:t>Quattrochi,</w:t>
      </w:r>
      <w:r>
        <w:rPr>
          <w:spacing w:val="-2"/>
          <w:w w:val="105"/>
        </w:rPr>
        <w:t xml:space="preserve"> </w:t>
      </w:r>
      <w:r>
        <w:rPr>
          <w:w w:val="105"/>
        </w:rPr>
        <w:t>D.</w:t>
      </w:r>
      <w:r>
        <w:rPr>
          <w:spacing w:val="-2"/>
          <w:w w:val="105"/>
        </w:rPr>
        <w:t xml:space="preserve"> </w:t>
      </w:r>
      <w:r>
        <w:rPr>
          <w:w w:val="105"/>
        </w:rPr>
        <w:t>A.</w:t>
      </w:r>
      <w:r>
        <w:rPr>
          <w:spacing w:val="-3"/>
          <w:w w:val="105"/>
        </w:rPr>
        <w:t xml:space="preserve"> </w:t>
      </w:r>
      <w:r>
        <w:rPr>
          <w:w w:val="105"/>
        </w:rPr>
        <w:t>(2018).</w:t>
      </w:r>
      <w:r>
        <w:rPr>
          <w:spacing w:val="15"/>
          <w:w w:val="105"/>
        </w:rPr>
        <w:t xml:space="preserve"> </w:t>
      </w:r>
      <w:r>
        <w:rPr>
          <w:i/>
          <w:w w:val="105"/>
        </w:rPr>
        <w:t>Urban</w:t>
      </w:r>
      <w:r>
        <w:rPr>
          <w:i/>
          <w:spacing w:val="-4"/>
          <w:w w:val="105"/>
        </w:rPr>
        <w:t xml:space="preserve"> </w:t>
      </w:r>
      <w:r>
        <w:rPr>
          <w:i/>
          <w:w w:val="105"/>
        </w:rPr>
        <w:t>remote</w:t>
      </w:r>
      <w:r>
        <w:rPr>
          <w:i/>
          <w:spacing w:val="-5"/>
          <w:w w:val="105"/>
        </w:rPr>
        <w:t xml:space="preserve"> </w:t>
      </w:r>
      <w:r>
        <w:rPr>
          <w:i/>
          <w:w w:val="105"/>
        </w:rPr>
        <w:t>sensing</w:t>
      </w:r>
      <w:r>
        <w:rPr>
          <w:w w:val="105"/>
        </w:rPr>
        <w:t>.</w:t>
      </w:r>
      <w:r>
        <w:rPr>
          <w:spacing w:val="15"/>
          <w:w w:val="105"/>
        </w:rPr>
        <w:t xml:space="preserve"> </w:t>
      </w:r>
      <w:r>
        <w:rPr>
          <w:w w:val="105"/>
        </w:rPr>
        <w:t>CRC</w:t>
      </w:r>
      <w:r>
        <w:rPr>
          <w:spacing w:val="-2"/>
          <w:w w:val="105"/>
        </w:rPr>
        <w:t xml:space="preserve"> press.</w:t>
      </w:r>
    </w:p>
    <w:p w14:paraId="4BDBB3D5" w14:textId="77777777" w:rsidR="00E37508" w:rsidRDefault="00000000">
      <w:pPr>
        <w:spacing w:before="192"/>
        <w:ind w:left="117"/>
      </w:pPr>
      <w:bookmarkStart w:id="324" w:name="_bookmark58"/>
      <w:bookmarkEnd w:id="324"/>
      <w:r>
        <w:t>Yang,</w:t>
      </w:r>
      <w:r>
        <w:rPr>
          <w:spacing w:val="-12"/>
        </w:rPr>
        <w:t xml:space="preserve"> </w:t>
      </w:r>
      <w:r>
        <w:t>X.</w:t>
      </w:r>
      <w:r>
        <w:rPr>
          <w:spacing w:val="-11"/>
        </w:rPr>
        <w:t xml:space="preserve"> </w:t>
      </w:r>
      <w:r>
        <w:t>X.</w:t>
      </w:r>
      <w:r>
        <w:rPr>
          <w:spacing w:val="-10"/>
        </w:rPr>
        <w:t xml:space="preserve"> </w:t>
      </w:r>
      <w:r>
        <w:t xml:space="preserve">(2021). </w:t>
      </w:r>
      <w:r>
        <w:rPr>
          <w:i/>
        </w:rPr>
        <w:t>Urban</w:t>
      </w:r>
      <w:r>
        <w:rPr>
          <w:i/>
          <w:spacing w:val="-12"/>
        </w:rPr>
        <w:t xml:space="preserve"> </w:t>
      </w:r>
      <w:r>
        <w:rPr>
          <w:i/>
        </w:rPr>
        <w:t>remote</w:t>
      </w:r>
      <w:r>
        <w:rPr>
          <w:i/>
          <w:spacing w:val="-12"/>
        </w:rPr>
        <w:t xml:space="preserve"> </w:t>
      </w:r>
      <w:r>
        <w:rPr>
          <w:i/>
        </w:rPr>
        <w:t>sensing:</w:t>
      </w:r>
      <w:r>
        <w:rPr>
          <w:i/>
          <w:spacing w:val="1"/>
        </w:rPr>
        <w:t xml:space="preserve"> </w:t>
      </w:r>
      <w:r>
        <w:rPr>
          <w:i/>
        </w:rPr>
        <w:t>Monitoring,</w:t>
      </w:r>
      <w:r>
        <w:rPr>
          <w:i/>
          <w:spacing w:val="-11"/>
        </w:rPr>
        <w:t xml:space="preserve"> </w:t>
      </w:r>
      <w:r>
        <w:rPr>
          <w:i/>
        </w:rPr>
        <w:t>synthesis</w:t>
      </w:r>
      <w:r>
        <w:rPr>
          <w:i/>
          <w:spacing w:val="-12"/>
        </w:rPr>
        <w:t xml:space="preserve"> </w:t>
      </w:r>
      <w:r>
        <w:rPr>
          <w:i/>
        </w:rPr>
        <w:t>and</w:t>
      </w:r>
      <w:r>
        <w:rPr>
          <w:i/>
          <w:spacing w:val="-12"/>
        </w:rPr>
        <w:t xml:space="preserve"> </w:t>
      </w:r>
      <w:r>
        <w:rPr>
          <w:i/>
        </w:rPr>
        <w:t>modeling</w:t>
      </w:r>
      <w:r>
        <w:rPr>
          <w:i/>
          <w:spacing w:val="-12"/>
        </w:rPr>
        <w:t xml:space="preserve"> </w:t>
      </w:r>
      <w:r>
        <w:rPr>
          <w:i/>
        </w:rPr>
        <w:t>in</w:t>
      </w:r>
      <w:r>
        <w:rPr>
          <w:i/>
          <w:spacing w:val="-12"/>
        </w:rPr>
        <w:t xml:space="preserve"> </w:t>
      </w:r>
      <w:r>
        <w:rPr>
          <w:i/>
        </w:rPr>
        <w:t>the</w:t>
      </w:r>
      <w:r>
        <w:rPr>
          <w:i/>
          <w:spacing w:val="-12"/>
        </w:rPr>
        <w:t xml:space="preserve"> </w:t>
      </w:r>
      <w:r>
        <w:rPr>
          <w:i/>
        </w:rPr>
        <w:t>urban</w:t>
      </w:r>
      <w:r>
        <w:rPr>
          <w:i/>
          <w:spacing w:val="-12"/>
        </w:rPr>
        <w:t xml:space="preserve"> </w:t>
      </w:r>
      <w:r>
        <w:rPr>
          <w:i/>
          <w:spacing w:val="-2"/>
        </w:rPr>
        <w:t>environment</w:t>
      </w:r>
      <w:r>
        <w:rPr>
          <w:spacing w:val="-2"/>
        </w:rPr>
        <w:t>.</w:t>
      </w:r>
    </w:p>
    <w:p w14:paraId="468EC879" w14:textId="77777777" w:rsidR="00E37508" w:rsidRDefault="00000000">
      <w:pPr>
        <w:pStyle w:val="BodyText"/>
        <w:spacing w:before="13"/>
        <w:ind w:left="335"/>
      </w:pPr>
      <w:r>
        <w:rPr>
          <w:w w:val="105"/>
        </w:rPr>
        <w:t>John</w:t>
      </w:r>
      <w:r>
        <w:rPr>
          <w:spacing w:val="9"/>
          <w:w w:val="105"/>
        </w:rPr>
        <w:t xml:space="preserve"> </w:t>
      </w:r>
      <w:r>
        <w:rPr>
          <w:w w:val="105"/>
        </w:rPr>
        <w:t>Wiley</w:t>
      </w:r>
      <w:r>
        <w:rPr>
          <w:spacing w:val="9"/>
          <w:w w:val="105"/>
        </w:rPr>
        <w:t xml:space="preserve"> </w:t>
      </w:r>
      <w:r>
        <w:rPr>
          <w:w w:val="105"/>
        </w:rPr>
        <w:t>&amp;</w:t>
      </w:r>
      <w:r>
        <w:rPr>
          <w:spacing w:val="9"/>
          <w:w w:val="105"/>
        </w:rPr>
        <w:t xml:space="preserve"> </w:t>
      </w:r>
      <w:r>
        <w:rPr>
          <w:spacing w:val="-4"/>
          <w:w w:val="105"/>
        </w:rPr>
        <w:t>Sons.</w:t>
      </w:r>
    </w:p>
    <w:p w14:paraId="6EAD987B" w14:textId="77777777" w:rsidR="00E37508" w:rsidRDefault="00000000">
      <w:pPr>
        <w:pStyle w:val="BodyText"/>
        <w:spacing w:before="192" w:line="252" w:lineRule="auto"/>
        <w:ind w:left="335" w:right="729" w:hanging="219"/>
        <w:jc w:val="both"/>
      </w:pPr>
      <w:bookmarkStart w:id="325" w:name="_bookmark59"/>
      <w:bookmarkEnd w:id="325"/>
      <w:r>
        <w:rPr>
          <w:spacing w:val="-2"/>
          <w:w w:val="110"/>
        </w:rPr>
        <w:t>Zanaga,</w:t>
      </w:r>
      <w:r>
        <w:rPr>
          <w:spacing w:val="-10"/>
          <w:w w:val="110"/>
        </w:rPr>
        <w:t xml:space="preserve"> </w:t>
      </w:r>
      <w:r>
        <w:rPr>
          <w:spacing w:val="-2"/>
          <w:w w:val="110"/>
        </w:rPr>
        <w:t>D.,</w:t>
      </w:r>
      <w:r>
        <w:rPr>
          <w:spacing w:val="-10"/>
          <w:w w:val="110"/>
        </w:rPr>
        <w:t xml:space="preserve"> </w:t>
      </w:r>
      <w:r>
        <w:rPr>
          <w:spacing w:val="-2"/>
          <w:w w:val="110"/>
        </w:rPr>
        <w:t>Van</w:t>
      </w:r>
      <w:r>
        <w:rPr>
          <w:spacing w:val="-10"/>
          <w:w w:val="110"/>
        </w:rPr>
        <w:t xml:space="preserve"> </w:t>
      </w:r>
      <w:r>
        <w:rPr>
          <w:spacing w:val="-2"/>
          <w:w w:val="110"/>
        </w:rPr>
        <w:t>De</w:t>
      </w:r>
      <w:r>
        <w:rPr>
          <w:spacing w:val="-10"/>
          <w:w w:val="110"/>
        </w:rPr>
        <w:t xml:space="preserve"> </w:t>
      </w:r>
      <w:r>
        <w:rPr>
          <w:spacing w:val="-2"/>
          <w:w w:val="110"/>
        </w:rPr>
        <w:t>Kerchove,</w:t>
      </w:r>
      <w:r>
        <w:rPr>
          <w:spacing w:val="-10"/>
          <w:w w:val="110"/>
        </w:rPr>
        <w:t xml:space="preserve"> </w:t>
      </w:r>
      <w:r>
        <w:rPr>
          <w:spacing w:val="-2"/>
          <w:w w:val="110"/>
        </w:rPr>
        <w:t>R.,</w:t>
      </w:r>
      <w:r>
        <w:rPr>
          <w:spacing w:val="-10"/>
          <w:w w:val="110"/>
        </w:rPr>
        <w:t xml:space="preserve"> </w:t>
      </w:r>
      <w:r>
        <w:rPr>
          <w:spacing w:val="-2"/>
          <w:w w:val="110"/>
        </w:rPr>
        <w:t>De</w:t>
      </w:r>
      <w:r>
        <w:rPr>
          <w:spacing w:val="-10"/>
          <w:w w:val="110"/>
        </w:rPr>
        <w:t xml:space="preserve"> </w:t>
      </w:r>
      <w:r>
        <w:rPr>
          <w:spacing w:val="-2"/>
          <w:w w:val="110"/>
        </w:rPr>
        <w:t>Keersmaecker,</w:t>
      </w:r>
      <w:r>
        <w:rPr>
          <w:spacing w:val="-10"/>
          <w:w w:val="110"/>
        </w:rPr>
        <w:t xml:space="preserve"> </w:t>
      </w:r>
      <w:r>
        <w:rPr>
          <w:spacing w:val="-2"/>
          <w:w w:val="110"/>
        </w:rPr>
        <w:t>W.,</w:t>
      </w:r>
      <w:r>
        <w:rPr>
          <w:spacing w:val="-10"/>
          <w:w w:val="110"/>
        </w:rPr>
        <w:t xml:space="preserve"> </w:t>
      </w:r>
      <w:r>
        <w:rPr>
          <w:spacing w:val="-2"/>
          <w:w w:val="110"/>
        </w:rPr>
        <w:t>Souverijns,</w:t>
      </w:r>
      <w:r>
        <w:rPr>
          <w:spacing w:val="-10"/>
          <w:w w:val="110"/>
        </w:rPr>
        <w:t xml:space="preserve"> </w:t>
      </w:r>
      <w:r>
        <w:rPr>
          <w:spacing w:val="-2"/>
          <w:w w:val="110"/>
        </w:rPr>
        <w:t>N.,</w:t>
      </w:r>
      <w:r>
        <w:rPr>
          <w:spacing w:val="-10"/>
          <w:w w:val="110"/>
        </w:rPr>
        <w:t xml:space="preserve"> </w:t>
      </w:r>
      <w:r>
        <w:rPr>
          <w:spacing w:val="-2"/>
          <w:w w:val="110"/>
        </w:rPr>
        <w:t>Brockmann,</w:t>
      </w:r>
      <w:r>
        <w:rPr>
          <w:spacing w:val="-10"/>
          <w:w w:val="110"/>
        </w:rPr>
        <w:t xml:space="preserve"> </w:t>
      </w:r>
      <w:r>
        <w:rPr>
          <w:spacing w:val="-2"/>
          <w:w w:val="110"/>
        </w:rPr>
        <w:t>C.,</w:t>
      </w:r>
      <w:r>
        <w:rPr>
          <w:spacing w:val="-10"/>
          <w:w w:val="110"/>
        </w:rPr>
        <w:t xml:space="preserve"> </w:t>
      </w:r>
      <w:r>
        <w:rPr>
          <w:spacing w:val="-2"/>
          <w:w w:val="110"/>
        </w:rPr>
        <w:t>Quast,</w:t>
      </w:r>
      <w:r>
        <w:rPr>
          <w:spacing w:val="-10"/>
          <w:w w:val="110"/>
        </w:rPr>
        <w:t xml:space="preserve"> </w:t>
      </w:r>
      <w:r>
        <w:rPr>
          <w:spacing w:val="-2"/>
          <w:w w:val="110"/>
        </w:rPr>
        <w:t xml:space="preserve">R., </w:t>
      </w:r>
      <w:r>
        <w:rPr>
          <w:w w:val="110"/>
        </w:rPr>
        <w:t>Wevers,</w:t>
      </w:r>
      <w:r>
        <w:rPr>
          <w:spacing w:val="-3"/>
          <w:w w:val="110"/>
        </w:rPr>
        <w:t xml:space="preserve"> </w:t>
      </w:r>
      <w:r>
        <w:rPr>
          <w:w w:val="110"/>
        </w:rPr>
        <w:t>J.,</w:t>
      </w:r>
      <w:r>
        <w:rPr>
          <w:spacing w:val="-3"/>
          <w:w w:val="110"/>
        </w:rPr>
        <w:t xml:space="preserve"> </w:t>
      </w:r>
      <w:r>
        <w:rPr>
          <w:w w:val="110"/>
        </w:rPr>
        <w:t>Grosu,</w:t>
      </w:r>
      <w:r>
        <w:rPr>
          <w:spacing w:val="-3"/>
          <w:w w:val="110"/>
        </w:rPr>
        <w:t xml:space="preserve"> </w:t>
      </w:r>
      <w:r>
        <w:rPr>
          <w:w w:val="110"/>
        </w:rPr>
        <w:t>A.,</w:t>
      </w:r>
      <w:r>
        <w:rPr>
          <w:spacing w:val="-3"/>
          <w:w w:val="110"/>
        </w:rPr>
        <w:t xml:space="preserve"> </w:t>
      </w:r>
      <w:r>
        <w:rPr>
          <w:w w:val="110"/>
        </w:rPr>
        <w:t>Paccini,</w:t>
      </w:r>
      <w:r>
        <w:rPr>
          <w:spacing w:val="-3"/>
          <w:w w:val="110"/>
        </w:rPr>
        <w:t xml:space="preserve"> </w:t>
      </w:r>
      <w:r>
        <w:rPr>
          <w:w w:val="110"/>
        </w:rPr>
        <w:t>A.,</w:t>
      </w:r>
      <w:r>
        <w:rPr>
          <w:spacing w:val="-3"/>
          <w:w w:val="110"/>
        </w:rPr>
        <w:t xml:space="preserve"> </w:t>
      </w:r>
      <w:r>
        <w:rPr>
          <w:w w:val="110"/>
        </w:rPr>
        <w:t>Vergnaud,</w:t>
      </w:r>
      <w:r>
        <w:rPr>
          <w:spacing w:val="-3"/>
          <w:w w:val="110"/>
        </w:rPr>
        <w:t xml:space="preserve"> </w:t>
      </w:r>
      <w:r>
        <w:rPr>
          <w:w w:val="110"/>
        </w:rPr>
        <w:t>S.,</w:t>
      </w:r>
      <w:r>
        <w:rPr>
          <w:spacing w:val="-3"/>
          <w:w w:val="110"/>
        </w:rPr>
        <w:t xml:space="preserve"> </w:t>
      </w:r>
      <w:r>
        <w:rPr>
          <w:w w:val="110"/>
        </w:rPr>
        <w:t>Cartus,</w:t>
      </w:r>
      <w:r>
        <w:rPr>
          <w:spacing w:val="-3"/>
          <w:w w:val="110"/>
        </w:rPr>
        <w:t xml:space="preserve"> </w:t>
      </w:r>
      <w:r>
        <w:rPr>
          <w:w w:val="110"/>
        </w:rPr>
        <w:t>O.,</w:t>
      </w:r>
      <w:r>
        <w:rPr>
          <w:spacing w:val="-3"/>
          <w:w w:val="110"/>
        </w:rPr>
        <w:t xml:space="preserve"> </w:t>
      </w:r>
      <w:r>
        <w:rPr>
          <w:w w:val="110"/>
        </w:rPr>
        <w:t>Santoro,</w:t>
      </w:r>
      <w:r>
        <w:rPr>
          <w:spacing w:val="-3"/>
          <w:w w:val="110"/>
        </w:rPr>
        <w:t xml:space="preserve"> </w:t>
      </w:r>
      <w:r>
        <w:rPr>
          <w:w w:val="110"/>
        </w:rPr>
        <w:t>M.,</w:t>
      </w:r>
      <w:r>
        <w:rPr>
          <w:spacing w:val="-3"/>
          <w:w w:val="110"/>
        </w:rPr>
        <w:t xml:space="preserve"> </w:t>
      </w:r>
      <w:r>
        <w:rPr>
          <w:w w:val="110"/>
        </w:rPr>
        <w:t>Fritz,</w:t>
      </w:r>
      <w:r>
        <w:rPr>
          <w:spacing w:val="-3"/>
          <w:w w:val="110"/>
        </w:rPr>
        <w:t xml:space="preserve"> </w:t>
      </w:r>
      <w:r>
        <w:rPr>
          <w:w w:val="110"/>
        </w:rPr>
        <w:t>S.,</w:t>
      </w:r>
      <w:r>
        <w:rPr>
          <w:spacing w:val="-3"/>
          <w:w w:val="110"/>
        </w:rPr>
        <w:t xml:space="preserve"> </w:t>
      </w:r>
      <w:r>
        <w:rPr>
          <w:w w:val="110"/>
        </w:rPr>
        <w:t>Georgieva,</w:t>
      </w:r>
      <w:r>
        <w:rPr>
          <w:spacing w:val="-3"/>
          <w:w w:val="110"/>
        </w:rPr>
        <w:t xml:space="preserve"> </w:t>
      </w:r>
      <w:r>
        <w:rPr>
          <w:w w:val="110"/>
        </w:rPr>
        <w:t>I., Lesiv, M., Carter, S., Herold, M., Li, L., Tsendbazar, N.-E., Ramoino, F., and</w:t>
      </w:r>
      <w:r>
        <w:rPr>
          <w:spacing w:val="-2"/>
          <w:w w:val="110"/>
        </w:rPr>
        <w:t xml:space="preserve"> </w:t>
      </w:r>
      <w:r>
        <w:rPr>
          <w:w w:val="110"/>
        </w:rPr>
        <w:t>Arino, O.</w:t>
      </w:r>
      <w:r>
        <w:rPr>
          <w:spacing w:val="-2"/>
          <w:w w:val="110"/>
        </w:rPr>
        <w:t xml:space="preserve"> </w:t>
      </w:r>
      <w:r>
        <w:rPr>
          <w:w w:val="110"/>
        </w:rPr>
        <w:t xml:space="preserve">(2021). </w:t>
      </w:r>
      <w:r>
        <w:t>Esa worldcover 10 m 2020 v100.</w:t>
      </w:r>
    </w:p>
    <w:p w14:paraId="14BF8E50" w14:textId="77777777" w:rsidR="00E37508" w:rsidRDefault="00000000">
      <w:pPr>
        <w:pStyle w:val="BodyText"/>
        <w:spacing w:before="180" w:line="252" w:lineRule="auto"/>
        <w:ind w:left="335" w:right="729" w:hanging="219"/>
        <w:jc w:val="both"/>
      </w:pPr>
      <w:bookmarkStart w:id="326" w:name="_bookmark60"/>
      <w:bookmarkEnd w:id="326"/>
      <w:r>
        <w:t>Zhou, L., Shao, Z., Wang, S., and Huang, X. (2022).</w:t>
      </w:r>
      <w:r>
        <w:rPr>
          <w:spacing w:val="40"/>
        </w:rPr>
        <w:t xml:space="preserve"> </w:t>
      </w:r>
      <w:r>
        <w:t>Deep learning-based local climate zone classification using sentinel-1 sar and sentinel-2 multispectral imagery.</w:t>
      </w:r>
      <w:r>
        <w:rPr>
          <w:spacing w:val="40"/>
        </w:rPr>
        <w:t xml:space="preserve"> </w:t>
      </w:r>
      <w:r>
        <w:rPr>
          <w:i/>
        </w:rPr>
        <w:t>Geo-spatial Information Science</w:t>
      </w:r>
      <w:r>
        <w:t>, pages 1–16.</w:t>
      </w:r>
    </w:p>
    <w:p w14:paraId="13C34EA2" w14:textId="77777777" w:rsidR="00E37508" w:rsidRDefault="00000000">
      <w:pPr>
        <w:spacing w:before="180" w:line="252" w:lineRule="auto"/>
        <w:ind w:left="335" w:right="729" w:hanging="219"/>
        <w:jc w:val="both"/>
      </w:pPr>
      <w:bookmarkStart w:id="327" w:name="_bookmark61"/>
      <w:bookmarkEnd w:id="327"/>
      <w:r>
        <w:t>Zhou,</w:t>
      </w:r>
      <w:r>
        <w:rPr>
          <w:spacing w:val="40"/>
        </w:rPr>
        <w:t xml:space="preserve"> </w:t>
      </w:r>
      <w:r>
        <w:t>Y.,</w:t>
      </w:r>
      <w:r>
        <w:rPr>
          <w:spacing w:val="40"/>
        </w:rPr>
        <w:t xml:space="preserve"> </w:t>
      </w:r>
      <w:r>
        <w:t>Wei,</w:t>
      </w:r>
      <w:r>
        <w:rPr>
          <w:spacing w:val="40"/>
        </w:rPr>
        <w:t xml:space="preserve"> </w:t>
      </w:r>
      <w:r>
        <w:t>T.,</w:t>
      </w:r>
      <w:r>
        <w:rPr>
          <w:spacing w:val="40"/>
        </w:rPr>
        <w:t xml:space="preserve"> </w:t>
      </w:r>
      <w:r>
        <w:t>Zhu,</w:t>
      </w:r>
      <w:r>
        <w:rPr>
          <w:spacing w:val="40"/>
        </w:rPr>
        <w:t xml:space="preserve"> </w:t>
      </w:r>
      <w:r>
        <w:t>X.,</w:t>
      </w:r>
      <w:r>
        <w:rPr>
          <w:spacing w:val="40"/>
        </w:rPr>
        <w:t xml:space="preserve"> </w:t>
      </w:r>
      <w:r>
        <w:t>and</w:t>
      </w:r>
      <w:r>
        <w:rPr>
          <w:spacing w:val="40"/>
        </w:rPr>
        <w:t xml:space="preserve"> </w:t>
      </w:r>
      <w:r>
        <w:t>Collin,</w:t>
      </w:r>
      <w:r>
        <w:rPr>
          <w:spacing w:val="40"/>
        </w:rPr>
        <w:t xml:space="preserve"> </w:t>
      </w:r>
      <w:r>
        <w:t>M.</w:t>
      </w:r>
      <w:r>
        <w:rPr>
          <w:spacing w:val="40"/>
        </w:rPr>
        <w:t xml:space="preserve"> </w:t>
      </w:r>
      <w:r>
        <w:t>(2021).</w:t>
      </w:r>
      <w:r>
        <w:rPr>
          <w:spacing w:val="80"/>
        </w:rPr>
        <w:t xml:space="preserve"> </w:t>
      </w:r>
      <w:r>
        <w:t>A</w:t>
      </w:r>
      <w:r>
        <w:rPr>
          <w:spacing w:val="40"/>
        </w:rPr>
        <w:t xml:space="preserve"> </w:t>
      </w:r>
      <w:r>
        <w:t>parcel-based</w:t>
      </w:r>
      <w:r>
        <w:rPr>
          <w:spacing w:val="40"/>
        </w:rPr>
        <w:t xml:space="preserve"> </w:t>
      </w:r>
      <w:r>
        <w:t>deep-learning</w:t>
      </w:r>
      <w:r>
        <w:rPr>
          <w:spacing w:val="40"/>
        </w:rPr>
        <w:t xml:space="preserve"> </w:t>
      </w:r>
      <w:r>
        <w:t>classification</w:t>
      </w:r>
      <w:r>
        <w:rPr>
          <w:spacing w:val="40"/>
        </w:rPr>
        <w:t xml:space="preserve"> </w:t>
      </w:r>
      <w:r>
        <w:t>to map local climate zones from sentinel-2 images.</w:t>
      </w:r>
      <w:r>
        <w:rPr>
          <w:spacing w:val="40"/>
        </w:rPr>
        <w:t xml:space="preserve"> </w:t>
      </w:r>
      <w:r>
        <w:rPr>
          <w:i/>
        </w:rPr>
        <w:t>IEEE Journal of Selected Topics in Applied Earth Observations and Remote Sensing</w:t>
      </w:r>
      <w:r>
        <w:t>, 14:4194–4204.</w:t>
      </w:r>
    </w:p>
    <w:p w14:paraId="46AC5FD6" w14:textId="77777777" w:rsidR="00E37508" w:rsidRDefault="00E37508">
      <w:pPr>
        <w:spacing w:line="252" w:lineRule="auto"/>
        <w:jc w:val="both"/>
        <w:sectPr w:rsidR="00E37508">
          <w:pgSz w:w="12240" w:h="15840"/>
          <w:pgMar w:top="1060" w:right="680" w:bottom="760" w:left="1300" w:header="0" w:footer="565" w:gutter="0"/>
          <w:cols w:space="720"/>
        </w:sectPr>
      </w:pPr>
    </w:p>
    <w:p w14:paraId="5DE57D6A" w14:textId="77777777" w:rsidR="00E37508" w:rsidRDefault="00000000">
      <w:pPr>
        <w:pStyle w:val="Heading1"/>
        <w:spacing w:before="61"/>
        <w:ind w:left="117" w:firstLine="0"/>
      </w:pPr>
      <w:bookmarkStart w:id="328" w:name="Appendix_A_Technical_appendix"/>
      <w:bookmarkEnd w:id="328"/>
      <w:r>
        <w:lastRenderedPageBreak/>
        <w:t>Appendix</w:t>
      </w:r>
      <w:r>
        <w:rPr>
          <w:spacing w:val="-5"/>
        </w:rPr>
        <w:t xml:space="preserve"> </w:t>
      </w:r>
      <w:r>
        <w:t>A.</w:t>
      </w:r>
      <w:r>
        <w:rPr>
          <w:spacing w:val="35"/>
        </w:rPr>
        <w:t xml:space="preserve"> </w:t>
      </w:r>
      <w:r>
        <w:t>Technical</w:t>
      </w:r>
      <w:r>
        <w:rPr>
          <w:spacing w:val="-5"/>
        </w:rPr>
        <w:t xml:space="preserve"> </w:t>
      </w:r>
      <w:r>
        <w:rPr>
          <w:spacing w:val="-2"/>
        </w:rPr>
        <w:t>appendix</w:t>
      </w:r>
    </w:p>
    <w:p w14:paraId="48094232" w14:textId="77777777" w:rsidR="00E37508" w:rsidRDefault="00000000">
      <w:pPr>
        <w:pStyle w:val="Heading2"/>
        <w:numPr>
          <w:ilvl w:val="0"/>
          <w:numId w:val="1"/>
        </w:numPr>
        <w:tabs>
          <w:tab w:val="left" w:pos="438"/>
        </w:tabs>
        <w:spacing w:before="261"/>
        <w:ind w:hanging="321"/>
      </w:pPr>
      <w:bookmarkStart w:id="329" w:name="A._Pen_portraits_of_the_British_Spatial_"/>
      <w:bookmarkEnd w:id="329"/>
      <w:r>
        <w:t>Pen</w:t>
      </w:r>
      <w:r>
        <w:rPr>
          <w:spacing w:val="1"/>
        </w:rPr>
        <w:t xml:space="preserve"> </w:t>
      </w:r>
      <w:r>
        <w:t>portraits</w:t>
      </w:r>
      <w:r>
        <w:rPr>
          <w:spacing w:val="2"/>
        </w:rPr>
        <w:t xml:space="preserve"> </w:t>
      </w:r>
      <w:r>
        <w:t>of</w:t>
      </w:r>
      <w:r>
        <w:rPr>
          <w:spacing w:val="1"/>
        </w:rPr>
        <w:t xml:space="preserve"> </w:t>
      </w:r>
      <w:r>
        <w:t>the</w:t>
      </w:r>
      <w:r>
        <w:rPr>
          <w:spacing w:val="2"/>
        </w:rPr>
        <w:t xml:space="preserve"> </w:t>
      </w:r>
      <w:r>
        <w:t>British</w:t>
      </w:r>
      <w:r>
        <w:rPr>
          <w:spacing w:val="1"/>
        </w:rPr>
        <w:t xml:space="preserve"> </w:t>
      </w:r>
      <w:r>
        <w:t>Spatial</w:t>
      </w:r>
      <w:r>
        <w:rPr>
          <w:spacing w:val="2"/>
        </w:rPr>
        <w:t xml:space="preserve"> </w:t>
      </w:r>
      <w:r>
        <w:t>Signature</w:t>
      </w:r>
      <w:r>
        <w:rPr>
          <w:spacing w:val="2"/>
        </w:rPr>
        <w:t xml:space="preserve"> </w:t>
      </w:r>
      <w:r>
        <w:rPr>
          <w:spacing w:val="-2"/>
        </w:rPr>
        <w:t>types</w:t>
      </w:r>
    </w:p>
    <w:p w14:paraId="263D4737" w14:textId="77777777" w:rsidR="00E37508" w:rsidRDefault="00E37508">
      <w:pPr>
        <w:pStyle w:val="BodyText"/>
        <w:spacing w:before="110"/>
        <w:rPr>
          <w:rFonts w:ascii="Palatino Linotype"/>
          <w:b/>
          <w:i/>
        </w:rPr>
      </w:pPr>
    </w:p>
    <w:p w14:paraId="17E1D4A9" w14:textId="77777777" w:rsidR="00E37508" w:rsidRDefault="00000000">
      <w:pPr>
        <w:pStyle w:val="BodyText"/>
        <w:spacing w:line="252" w:lineRule="auto"/>
        <w:ind w:left="121" w:right="729"/>
      </w:pPr>
      <w:r>
        <w:t>Table</w:t>
      </w:r>
      <w:r>
        <w:rPr>
          <w:spacing w:val="40"/>
        </w:rPr>
        <w:t xml:space="preserve"> </w:t>
      </w:r>
      <w:r>
        <w:t>6:</w:t>
      </w:r>
      <w:r>
        <w:rPr>
          <w:spacing w:val="80"/>
        </w:rPr>
        <w:t xml:space="preserve"> </w:t>
      </w:r>
      <w:r>
        <w:t>Interpretative</w:t>
      </w:r>
      <w:r>
        <w:rPr>
          <w:spacing w:val="40"/>
        </w:rPr>
        <w:t xml:space="preserve"> </w:t>
      </w:r>
      <w:r>
        <w:t>pen</w:t>
      </w:r>
      <w:r>
        <w:rPr>
          <w:spacing w:val="40"/>
        </w:rPr>
        <w:t xml:space="preserve"> </w:t>
      </w:r>
      <w:r>
        <w:t>portraits</w:t>
      </w:r>
      <w:r>
        <w:rPr>
          <w:spacing w:val="40"/>
        </w:rPr>
        <w:t xml:space="preserve"> </w:t>
      </w:r>
      <w:r>
        <w:t>characterising</w:t>
      </w:r>
      <w:r>
        <w:rPr>
          <w:spacing w:val="40"/>
        </w:rPr>
        <w:t xml:space="preserve"> </w:t>
      </w:r>
      <w:r>
        <w:t>each</w:t>
      </w:r>
      <w:r>
        <w:rPr>
          <w:spacing w:val="40"/>
        </w:rPr>
        <w:t xml:space="preserve"> </w:t>
      </w:r>
      <w:r>
        <w:t>signature</w:t>
      </w:r>
      <w:r>
        <w:rPr>
          <w:spacing w:val="40"/>
        </w:rPr>
        <w:t xml:space="preserve"> </w:t>
      </w:r>
      <w:r>
        <w:t>type</w:t>
      </w:r>
      <w:r>
        <w:rPr>
          <w:spacing w:val="40"/>
        </w:rPr>
        <w:t xml:space="preserve"> </w:t>
      </w:r>
      <w:r>
        <w:t>based</w:t>
      </w:r>
      <w:r>
        <w:rPr>
          <w:spacing w:val="40"/>
        </w:rPr>
        <w:t xml:space="preserve"> </w:t>
      </w:r>
      <w:r>
        <w:t>on</w:t>
      </w:r>
      <w:r>
        <w:rPr>
          <w:spacing w:val="40"/>
        </w:rPr>
        <w:t xml:space="preserve"> </w:t>
      </w:r>
      <w:r>
        <w:t>its</w:t>
      </w:r>
      <w:r>
        <w:rPr>
          <w:spacing w:val="40"/>
        </w:rPr>
        <w:t xml:space="preserve"> </w:t>
      </w:r>
      <w:r>
        <w:t>numerical profile.</w:t>
      </w:r>
      <w:r>
        <w:rPr>
          <w:spacing w:val="40"/>
        </w:rPr>
        <w:t xml:space="preserve"> </w:t>
      </w:r>
      <w:r>
        <w:t>Reproduced</w:t>
      </w:r>
      <w:r>
        <w:rPr>
          <w:spacing w:val="40"/>
        </w:rPr>
        <w:t xml:space="preserve"> </w:t>
      </w:r>
      <w:r>
        <w:t>from</w:t>
      </w:r>
      <w:r>
        <w:rPr>
          <w:spacing w:val="40"/>
        </w:rPr>
        <w:t xml:space="preserve"> </w:t>
      </w:r>
      <w:hyperlink w:anchor="_bookmark31" w:history="1">
        <w:r>
          <w:rPr>
            <w:color w:val="00004C"/>
          </w:rPr>
          <w:t>Fleischmann</w:t>
        </w:r>
        <w:r>
          <w:rPr>
            <w:color w:val="00004C"/>
            <w:spacing w:val="40"/>
          </w:rPr>
          <w:t xml:space="preserve"> </w:t>
        </w:r>
        <w:r>
          <w:rPr>
            <w:color w:val="00004C"/>
          </w:rPr>
          <w:t>and</w:t>
        </w:r>
        <w:r>
          <w:rPr>
            <w:color w:val="00004C"/>
            <w:spacing w:val="40"/>
          </w:rPr>
          <w:t xml:space="preserve"> </w:t>
        </w:r>
        <w:r>
          <w:rPr>
            <w:color w:val="00004C"/>
          </w:rPr>
          <w:t>Arribas-Bel</w:t>
        </w:r>
      </w:hyperlink>
      <w:r>
        <w:rPr>
          <w:color w:val="00004C"/>
          <w:spacing w:val="40"/>
        </w:rPr>
        <w:t xml:space="preserve"> </w:t>
      </w:r>
      <w:r>
        <w:t>(</w:t>
      </w:r>
      <w:hyperlink w:anchor="_bookmark31" w:history="1">
        <w:r>
          <w:rPr>
            <w:color w:val="00004C"/>
          </w:rPr>
          <w:t>2022</w:t>
        </w:r>
      </w:hyperlink>
      <w:r>
        <w:t>)</w:t>
      </w:r>
      <w:r>
        <w:rPr>
          <w:spacing w:val="40"/>
        </w:rPr>
        <w:t xml:space="preserve"> </w:t>
      </w:r>
      <w:r>
        <w:t>published</w:t>
      </w:r>
      <w:r>
        <w:rPr>
          <w:spacing w:val="40"/>
        </w:rPr>
        <w:t xml:space="preserve"> </w:t>
      </w:r>
      <w:r>
        <w:t>under</w:t>
      </w:r>
      <w:r>
        <w:rPr>
          <w:spacing w:val="40"/>
        </w:rPr>
        <w:t xml:space="preserve"> </w:t>
      </w:r>
      <w:r>
        <w:t>CC-BY</w:t>
      </w:r>
      <w:r>
        <w:rPr>
          <w:spacing w:val="40"/>
        </w:rPr>
        <w:t xml:space="preserve"> </w:t>
      </w:r>
      <w:r>
        <w:t>4.0.</w:t>
      </w:r>
    </w:p>
    <w:p w14:paraId="4DA81C67" w14:textId="77777777" w:rsidR="00E37508" w:rsidRDefault="00000000">
      <w:pPr>
        <w:pStyle w:val="BodyText"/>
        <w:spacing w:before="4"/>
        <w:rPr>
          <w:sz w:val="17"/>
        </w:rPr>
      </w:pPr>
      <w:r>
        <w:rPr>
          <w:noProof/>
        </w:rPr>
        <mc:AlternateContent>
          <mc:Choice Requires="wps">
            <w:drawing>
              <wp:anchor distT="0" distB="0" distL="0" distR="0" simplePos="0" relativeHeight="487607296" behindDoc="1" locked="0" layoutInCell="1" allowOverlap="1" wp14:anchorId="791B82ED" wp14:editId="2F7ABAB4">
                <wp:simplePos x="0" y="0"/>
                <wp:positionH relativeFrom="page">
                  <wp:posOffset>899998</wp:posOffset>
                </wp:positionH>
                <wp:positionV relativeFrom="paragraph">
                  <wp:posOffset>144796</wp:posOffset>
                </wp:positionV>
                <wp:extent cx="5981065" cy="127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F90FAC" id="Graphic 174" o:spid="_x0000_s1026" style="position:absolute;margin-left:70.85pt;margin-top:11.4pt;width:470.95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" path="m,l5980849,e" filled="f" strokeweight=".30797mm">
                <v:path arrowok="t"/>
                <w10:wrap type="topAndBottom" anchorx="page"/>
              </v:shape>
            </w:pict>
          </mc:Fallback>
        </mc:AlternateContent>
      </w:r>
    </w:p>
    <w:p w14:paraId="4556806C" w14:textId="77777777" w:rsidR="00E37508" w:rsidRDefault="00000000">
      <w:pPr>
        <w:pStyle w:val="BodyText"/>
        <w:tabs>
          <w:tab w:val="left" w:pos="2828"/>
        </w:tabs>
        <w:spacing w:before="82"/>
        <w:ind w:left="236"/>
      </w:pPr>
      <w:r>
        <w:t>Signature</w:t>
      </w:r>
      <w:r>
        <w:rPr>
          <w:spacing w:val="33"/>
        </w:rPr>
        <w:t xml:space="preserve"> </w:t>
      </w:r>
      <w:r>
        <w:rPr>
          <w:spacing w:val="-4"/>
        </w:rPr>
        <w:t>type</w:t>
      </w:r>
      <w:r>
        <w:tab/>
        <w:t>Pen</w:t>
      </w:r>
      <w:r>
        <w:rPr>
          <w:spacing w:val="22"/>
        </w:rPr>
        <w:t xml:space="preserve"> </w:t>
      </w:r>
      <w:r>
        <w:rPr>
          <w:spacing w:val="-2"/>
        </w:rPr>
        <w:t>Portait</w:t>
      </w:r>
    </w:p>
    <w:p w14:paraId="22898362" w14:textId="77777777" w:rsidR="00E37508" w:rsidRDefault="00000000">
      <w:pPr>
        <w:pStyle w:val="BodyText"/>
        <w:spacing w:before="10"/>
        <w:rPr>
          <w:sz w:val="5"/>
        </w:rPr>
      </w:pPr>
      <w:r>
        <w:rPr>
          <w:noProof/>
        </w:rPr>
        <mc:AlternateContent>
          <mc:Choice Requires="wps">
            <w:drawing>
              <wp:anchor distT="0" distB="0" distL="0" distR="0" simplePos="0" relativeHeight="487607808" behindDoc="1" locked="0" layoutInCell="1" allowOverlap="1" wp14:anchorId="125967EE" wp14:editId="0AF4D574">
                <wp:simplePos x="0" y="0"/>
                <wp:positionH relativeFrom="page">
                  <wp:posOffset>899998</wp:posOffset>
                </wp:positionH>
                <wp:positionV relativeFrom="paragraph">
                  <wp:posOffset>58972</wp:posOffset>
                </wp:positionV>
                <wp:extent cx="5981065" cy="1270"/>
                <wp:effectExtent l="0" t="0" r="0" b="0"/>
                <wp:wrapTopAndBottom/>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683317" id="Graphic 175" o:spid="_x0000_s1026" style="position:absolute;margin-left:70.85pt;margin-top:4.65pt;width:470.95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1081F968" w14:textId="77777777" w:rsidR="00E37508" w:rsidRDefault="00000000">
      <w:pPr>
        <w:pStyle w:val="BodyText"/>
        <w:tabs>
          <w:tab w:val="left" w:pos="2828"/>
        </w:tabs>
        <w:spacing w:before="82" w:line="304" w:lineRule="auto"/>
        <w:ind w:left="2828" w:right="841" w:hanging="2592"/>
        <w:jc w:val="both"/>
      </w:pPr>
      <w:r>
        <w:t>Wild countryside</w:t>
      </w:r>
      <w:r>
        <w:tab/>
        <w:t>In “Wild countryside”, human influence is the least intensive.</w:t>
      </w:r>
      <w:r>
        <w:rPr>
          <w:spacing w:val="40"/>
        </w:rPr>
        <w:t xml:space="preserve"> </w:t>
      </w:r>
      <w:r>
        <w:t>This signature covers large open spaces in the countryside where no urbanisation happens apart from occasional roads, cottages, and pastures.</w:t>
      </w:r>
      <w:r>
        <w:rPr>
          <w:spacing w:val="40"/>
        </w:rPr>
        <w:t xml:space="preserve"> </w:t>
      </w:r>
      <w:r>
        <w:t>You can find it across the Scottish Highlands, numerous national</w:t>
      </w:r>
      <w:r>
        <w:rPr>
          <w:spacing w:val="39"/>
        </w:rPr>
        <w:t xml:space="preserve"> </w:t>
      </w:r>
      <w:r>
        <w:t>parks</w:t>
      </w:r>
      <w:r>
        <w:rPr>
          <w:spacing w:val="39"/>
        </w:rPr>
        <w:t xml:space="preserve"> </w:t>
      </w:r>
      <w:r>
        <w:t>such</w:t>
      </w:r>
      <w:r>
        <w:rPr>
          <w:spacing w:val="39"/>
        </w:rPr>
        <w:t xml:space="preserve"> </w:t>
      </w:r>
      <w:r>
        <w:t>as</w:t>
      </w:r>
      <w:r>
        <w:rPr>
          <w:spacing w:val="39"/>
        </w:rPr>
        <w:t xml:space="preserve"> </w:t>
      </w:r>
      <w:r>
        <w:t>Lake</w:t>
      </w:r>
      <w:r>
        <w:rPr>
          <w:spacing w:val="39"/>
        </w:rPr>
        <w:t xml:space="preserve"> </w:t>
      </w:r>
      <w:r>
        <w:t>District,</w:t>
      </w:r>
      <w:r>
        <w:rPr>
          <w:spacing w:val="39"/>
        </w:rPr>
        <w:t xml:space="preserve"> </w:t>
      </w:r>
      <w:r>
        <w:t>or</w:t>
      </w:r>
      <w:r>
        <w:rPr>
          <w:spacing w:val="39"/>
        </w:rPr>
        <w:t xml:space="preserve"> </w:t>
      </w:r>
      <w:r>
        <w:t>in</w:t>
      </w:r>
      <w:r>
        <w:rPr>
          <w:spacing w:val="39"/>
        </w:rPr>
        <w:t xml:space="preserve"> </w:t>
      </w:r>
      <w:r>
        <w:t>the</w:t>
      </w:r>
      <w:r>
        <w:rPr>
          <w:spacing w:val="39"/>
        </w:rPr>
        <w:t xml:space="preserve"> </w:t>
      </w:r>
      <w:r>
        <w:t>majority</w:t>
      </w:r>
      <w:r>
        <w:rPr>
          <w:spacing w:val="39"/>
        </w:rPr>
        <w:t xml:space="preserve"> </w:t>
      </w:r>
      <w:r>
        <w:t>of</w:t>
      </w:r>
      <w:r>
        <w:rPr>
          <w:spacing w:val="39"/>
        </w:rPr>
        <w:t xml:space="preserve"> </w:t>
      </w:r>
      <w:r>
        <w:t>Wales.</w:t>
      </w:r>
    </w:p>
    <w:p w14:paraId="6549C419" w14:textId="77777777" w:rsidR="00E37508" w:rsidRDefault="00000000">
      <w:pPr>
        <w:pStyle w:val="BodyText"/>
        <w:spacing w:before="6" w:line="304" w:lineRule="auto"/>
        <w:ind w:left="2828" w:right="841" w:hanging="2592"/>
        <w:jc w:val="both"/>
      </w:pPr>
      <w:r>
        <w:rPr>
          <w:w w:val="105"/>
        </w:rPr>
        <w:t>Countryside agriculture</w:t>
      </w:r>
      <w:r>
        <w:rPr>
          <w:spacing w:val="80"/>
          <w:w w:val="105"/>
        </w:rPr>
        <w:t xml:space="preserve"> </w:t>
      </w:r>
      <w:r>
        <w:rPr>
          <w:w w:val="105"/>
        </w:rPr>
        <w:t>“Countryside</w:t>
      </w:r>
      <w:r>
        <w:rPr>
          <w:spacing w:val="-3"/>
          <w:w w:val="105"/>
        </w:rPr>
        <w:t xml:space="preserve"> </w:t>
      </w:r>
      <w:r>
        <w:rPr>
          <w:w w:val="105"/>
        </w:rPr>
        <w:t>agriculture”</w:t>
      </w:r>
      <w:r>
        <w:rPr>
          <w:spacing w:val="-3"/>
          <w:w w:val="105"/>
        </w:rPr>
        <w:t xml:space="preserve"> </w:t>
      </w:r>
      <w:r>
        <w:rPr>
          <w:w w:val="105"/>
        </w:rPr>
        <w:t>features</w:t>
      </w:r>
      <w:r>
        <w:rPr>
          <w:spacing w:val="-3"/>
          <w:w w:val="105"/>
        </w:rPr>
        <w:t xml:space="preserve"> </w:t>
      </w:r>
      <w:r>
        <w:rPr>
          <w:w w:val="105"/>
        </w:rPr>
        <w:t>much</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English</w:t>
      </w:r>
      <w:r>
        <w:rPr>
          <w:spacing w:val="-3"/>
          <w:w w:val="105"/>
        </w:rPr>
        <w:t xml:space="preserve"> </w:t>
      </w:r>
      <w:r>
        <w:rPr>
          <w:w w:val="105"/>
        </w:rPr>
        <w:t xml:space="preserve">countryside and displays a high degree of agriculture including both fields and </w:t>
      </w:r>
      <w:r>
        <w:rPr>
          <w:spacing w:val="-2"/>
          <w:w w:val="105"/>
        </w:rPr>
        <w:t>pastures.</w:t>
      </w:r>
      <w:r>
        <w:rPr>
          <w:spacing w:val="8"/>
          <w:w w:val="105"/>
        </w:rPr>
        <w:t xml:space="preserve"> </w:t>
      </w:r>
      <w:r>
        <w:rPr>
          <w:spacing w:val="-2"/>
          <w:w w:val="105"/>
        </w:rPr>
        <w:t>There</w:t>
      </w:r>
      <w:r>
        <w:rPr>
          <w:spacing w:val="-7"/>
          <w:w w:val="105"/>
        </w:rPr>
        <w:t xml:space="preserve"> </w:t>
      </w:r>
      <w:r>
        <w:rPr>
          <w:spacing w:val="-2"/>
          <w:w w:val="105"/>
        </w:rPr>
        <w:t>are</w:t>
      </w:r>
      <w:r>
        <w:rPr>
          <w:spacing w:val="-7"/>
          <w:w w:val="105"/>
        </w:rPr>
        <w:t xml:space="preserve"> </w:t>
      </w:r>
      <w:r>
        <w:rPr>
          <w:spacing w:val="-2"/>
          <w:w w:val="105"/>
        </w:rPr>
        <w:t>a</w:t>
      </w:r>
      <w:r>
        <w:rPr>
          <w:spacing w:val="-7"/>
          <w:w w:val="105"/>
        </w:rPr>
        <w:t xml:space="preserve"> </w:t>
      </w:r>
      <w:r>
        <w:rPr>
          <w:spacing w:val="-2"/>
          <w:w w:val="105"/>
        </w:rPr>
        <w:t>few</w:t>
      </w:r>
      <w:r>
        <w:rPr>
          <w:spacing w:val="-7"/>
          <w:w w:val="105"/>
        </w:rPr>
        <w:t xml:space="preserve"> </w:t>
      </w:r>
      <w:r>
        <w:rPr>
          <w:spacing w:val="-2"/>
          <w:w w:val="105"/>
        </w:rPr>
        <w:t>buildings</w:t>
      </w:r>
      <w:r>
        <w:rPr>
          <w:spacing w:val="-7"/>
          <w:w w:val="105"/>
        </w:rPr>
        <w:t xml:space="preserve"> </w:t>
      </w:r>
      <w:r>
        <w:rPr>
          <w:spacing w:val="-2"/>
          <w:w w:val="105"/>
        </w:rPr>
        <w:t>scattered</w:t>
      </w:r>
      <w:r>
        <w:rPr>
          <w:spacing w:val="-7"/>
          <w:w w:val="105"/>
        </w:rPr>
        <w:t xml:space="preserve"> </w:t>
      </w:r>
      <w:r>
        <w:rPr>
          <w:spacing w:val="-2"/>
          <w:w w:val="105"/>
        </w:rPr>
        <w:t>across</w:t>
      </w:r>
      <w:r>
        <w:rPr>
          <w:spacing w:val="-7"/>
          <w:w w:val="105"/>
        </w:rPr>
        <w:t xml:space="preserve"> </w:t>
      </w:r>
      <w:r>
        <w:rPr>
          <w:spacing w:val="-2"/>
          <w:w w:val="105"/>
        </w:rPr>
        <w:t>the</w:t>
      </w:r>
      <w:r>
        <w:rPr>
          <w:spacing w:val="-7"/>
          <w:w w:val="105"/>
        </w:rPr>
        <w:t xml:space="preserve"> </w:t>
      </w:r>
      <w:r>
        <w:rPr>
          <w:spacing w:val="-2"/>
          <w:w w:val="105"/>
        </w:rPr>
        <w:t>area</w:t>
      </w:r>
      <w:r>
        <w:rPr>
          <w:spacing w:val="-7"/>
          <w:w w:val="105"/>
        </w:rPr>
        <w:t xml:space="preserve"> </w:t>
      </w:r>
      <w:r>
        <w:rPr>
          <w:spacing w:val="-2"/>
          <w:w w:val="105"/>
        </w:rPr>
        <w:t>but,</w:t>
      </w:r>
      <w:r>
        <w:rPr>
          <w:spacing w:val="-6"/>
          <w:w w:val="105"/>
        </w:rPr>
        <w:t xml:space="preserve"> </w:t>
      </w:r>
      <w:r>
        <w:rPr>
          <w:spacing w:val="-2"/>
          <w:w w:val="105"/>
        </w:rPr>
        <w:t xml:space="preserve">for </w:t>
      </w:r>
      <w:r>
        <w:rPr>
          <w:w w:val="105"/>
        </w:rPr>
        <w:t>the most part, it is green space.</w:t>
      </w:r>
    </w:p>
    <w:p w14:paraId="59F4F18F" w14:textId="77777777" w:rsidR="00E37508" w:rsidRDefault="00000000">
      <w:pPr>
        <w:pStyle w:val="BodyText"/>
        <w:tabs>
          <w:tab w:val="left" w:pos="2828"/>
        </w:tabs>
        <w:spacing w:before="4" w:line="304" w:lineRule="auto"/>
        <w:ind w:left="2828" w:right="841" w:hanging="2592"/>
        <w:jc w:val="both"/>
      </w:pPr>
      <w:r>
        <w:t>Urban buffer</w:t>
      </w:r>
      <w:r>
        <w:tab/>
        <w:t>“Urban</w:t>
      </w:r>
      <w:r>
        <w:rPr>
          <w:spacing w:val="40"/>
        </w:rPr>
        <w:t xml:space="preserve"> </w:t>
      </w:r>
      <w:r>
        <w:t>buffer”</w:t>
      </w:r>
      <w:r>
        <w:rPr>
          <w:spacing w:val="40"/>
        </w:rPr>
        <w:t xml:space="preserve"> </w:t>
      </w:r>
      <w:r>
        <w:t>can</w:t>
      </w:r>
      <w:r>
        <w:rPr>
          <w:spacing w:val="40"/>
        </w:rPr>
        <w:t xml:space="preserve"> </w:t>
      </w:r>
      <w:r>
        <w:t>be</w:t>
      </w:r>
      <w:r>
        <w:rPr>
          <w:spacing w:val="40"/>
        </w:rPr>
        <w:t xml:space="preserve"> </w:t>
      </w:r>
      <w:r>
        <w:t>characterised</w:t>
      </w:r>
      <w:r>
        <w:rPr>
          <w:spacing w:val="40"/>
        </w:rPr>
        <w:t xml:space="preserve"> </w:t>
      </w:r>
      <w:r>
        <w:t>as</w:t>
      </w:r>
      <w:r>
        <w:rPr>
          <w:spacing w:val="40"/>
        </w:rPr>
        <w:t xml:space="preserve"> </w:t>
      </w:r>
      <w:r>
        <w:t>a</w:t>
      </w:r>
      <w:r>
        <w:rPr>
          <w:spacing w:val="40"/>
        </w:rPr>
        <w:t xml:space="preserve"> </w:t>
      </w:r>
      <w:r>
        <w:t>green</w:t>
      </w:r>
      <w:r>
        <w:rPr>
          <w:spacing w:val="40"/>
        </w:rPr>
        <w:t xml:space="preserve"> </w:t>
      </w:r>
      <w:r>
        <w:t>belt</w:t>
      </w:r>
      <w:r>
        <w:rPr>
          <w:spacing w:val="40"/>
        </w:rPr>
        <w:t xml:space="preserve"> </w:t>
      </w:r>
      <w:r>
        <w:t>around</w:t>
      </w:r>
      <w:r>
        <w:rPr>
          <w:spacing w:val="40"/>
        </w:rPr>
        <w:t xml:space="preserve"> </w:t>
      </w:r>
      <w:r>
        <w:t>cities. This signature includes mostly agricultural land in the immediate adjacency of towns and cities, often including edge development. It still feels more like countryside than urban, but these signatures are much smaller compared to other countryside types.</w:t>
      </w:r>
    </w:p>
    <w:p w14:paraId="24E3EC2B" w14:textId="7710FAF4" w:rsidR="00E37508" w:rsidRDefault="00000000">
      <w:pPr>
        <w:pStyle w:val="BodyText"/>
        <w:tabs>
          <w:tab w:val="left" w:pos="2828"/>
        </w:tabs>
        <w:spacing w:before="6" w:line="304" w:lineRule="auto"/>
        <w:ind w:left="2828" w:right="841" w:hanging="2592"/>
        <w:jc w:val="both"/>
      </w:pPr>
      <w:r>
        <w:rPr>
          <w:w w:val="105"/>
        </w:rPr>
        <w:t>Open sprawl</w:t>
      </w:r>
      <w:r>
        <w:tab/>
      </w:r>
      <w:r>
        <w:rPr>
          <w:w w:val="105"/>
        </w:rPr>
        <w:t>“Open sprawl” represents the transition between countryside and urbanised land.</w:t>
      </w:r>
      <w:r>
        <w:rPr>
          <w:spacing w:val="40"/>
          <w:w w:val="105"/>
        </w:rPr>
        <w:t xml:space="preserve"> </w:t>
      </w:r>
      <w:r>
        <w:rPr>
          <w:w w:val="105"/>
        </w:rPr>
        <w:t>It is located in the outskirts of cities or around smaller towns and is typically made up of large open space areas intertwined</w:t>
      </w:r>
      <w:r>
        <w:rPr>
          <w:spacing w:val="-12"/>
          <w:w w:val="105"/>
        </w:rPr>
        <w:t xml:space="preserve"> </w:t>
      </w:r>
      <w:r>
        <w:rPr>
          <w:w w:val="105"/>
        </w:rPr>
        <w:t>with</w:t>
      </w:r>
      <w:r>
        <w:rPr>
          <w:spacing w:val="-12"/>
          <w:w w:val="105"/>
        </w:rPr>
        <w:t xml:space="preserve"> </w:t>
      </w:r>
      <w:r>
        <w:rPr>
          <w:w w:val="105"/>
        </w:rPr>
        <w:t>different</w:t>
      </w:r>
      <w:r>
        <w:rPr>
          <w:spacing w:val="-12"/>
          <w:w w:val="105"/>
        </w:rPr>
        <w:t xml:space="preserve"> </w:t>
      </w:r>
      <w:r>
        <w:rPr>
          <w:w w:val="105"/>
        </w:rPr>
        <w:t>kinds</w:t>
      </w:r>
      <w:r>
        <w:rPr>
          <w:spacing w:val="-12"/>
          <w:w w:val="105"/>
        </w:rPr>
        <w:t xml:space="preserve"> </w:t>
      </w:r>
      <w:r>
        <w:rPr>
          <w:w w:val="105"/>
        </w:rPr>
        <w:t>of</w:t>
      </w:r>
      <w:r>
        <w:rPr>
          <w:spacing w:val="-12"/>
          <w:w w:val="105"/>
        </w:rPr>
        <w:t xml:space="preserve"> </w:t>
      </w:r>
      <w:r>
        <w:rPr>
          <w:w w:val="105"/>
        </w:rPr>
        <w:t>human</w:t>
      </w:r>
      <w:r>
        <w:rPr>
          <w:spacing w:val="-12"/>
          <w:w w:val="105"/>
        </w:rPr>
        <w:t xml:space="preserve"> </w:t>
      </w:r>
      <w:r>
        <w:rPr>
          <w:w w:val="105"/>
        </w:rPr>
        <w:t>development,</w:t>
      </w:r>
      <w:r>
        <w:rPr>
          <w:spacing w:val="-11"/>
          <w:w w:val="105"/>
        </w:rPr>
        <w:t xml:space="preserve"> </w:t>
      </w:r>
      <w:r>
        <w:rPr>
          <w:w w:val="105"/>
        </w:rPr>
        <w:t>from</w:t>
      </w:r>
      <w:r>
        <w:rPr>
          <w:spacing w:val="-12"/>
          <w:w w:val="105"/>
        </w:rPr>
        <w:t xml:space="preserve"> </w:t>
      </w:r>
      <w:del w:id="330" w:author="Fleischmann Martin" w:date="2024-06-24T11:15:00Z">
        <w:r>
          <w:rPr>
            <w:w w:val="105"/>
          </w:rPr>
          <w:delText>high- ways</w:delText>
        </w:r>
      </w:del>
      <w:ins w:id="331" w:author="Fleischmann Martin" w:date="2024-06-24T11:15:00Z">
        <w:r>
          <w:rPr>
            <w:w w:val="105"/>
          </w:rPr>
          <w:t>highways</w:t>
        </w:r>
      </w:ins>
      <w:r>
        <w:rPr>
          <w:w w:val="105"/>
        </w:rPr>
        <w:t xml:space="preserve"> to smaller neighbourhoods.</w:t>
      </w:r>
    </w:p>
    <w:p w14:paraId="56E7F2B4" w14:textId="61786098" w:rsidR="00E37508" w:rsidRDefault="00000000">
      <w:pPr>
        <w:pStyle w:val="BodyText"/>
        <w:spacing w:before="6" w:line="304" w:lineRule="auto"/>
        <w:ind w:left="2828" w:right="841" w:hanging="2592"/>
        <w:jc w:val="both"/>
      </w:pPr>
      <w:r>
        <w:t>Disconnected suburbia</w:t>
      </w:r>
      <w:r>
        <w:rPr>
          <w:spacing w:val="80"/>
        </w:rPr>
        <w:t xml:space="preserve"> </w:t>
      </w:r>
      <w:r>
        <w:t xml:space="preserve">“Disconnected suburbia” includes residential developments in the outskirts of cities or even towns and villages with convoluted, </w:t>
      </w:r>
      <w:del w:id="332" w:author="Fleischmann Martin" w:date="2024-06-24T11:15:00Z">
        <w:r>
          <w:delText>dis- connected</w:delText>
        </w:r>
      </w:del>
      <w:ins w:id="333" w:author="Fleischmann Martin" w:date="2024-06-24T11:15:00Z">
        <w:r>
          <w:t>disconnected</w:t>
        </w:r>
      </w:ins>
      <w:r>
        <w:t xml:space="preserve"> street networks, low built-up and population densities,</w:t>
      </w:r>
      <w:r>
        <w:rPr>
          <w:spacing w:val="80"/>
        </w:rPr>
        <w:t xml:space="preserve"> </w:t>
      </w:r>
      <w:r>
        <w:t>and lack of jobs and services.</w:t>
      </w:r>
      <w:r>
        <w:rPr>
          <w:spacing w:val="40"/>
        </w:rPr>
        <w:t xml:space="preserve"> </w:t>
      </w:r>
      <w:r>
        <w:t xml:space="preserve">This signature type is entirely car- </w:t>
      </w:r>
      <w:r>
        <w:rPr>
          <w:spacing w:val="-2"/>
        </w:rPr>
        <w:t>dependent.</w:t>
      </w:r>
    </w:p>
    <w:p w14:paraId="1B56CF5D" w14:textId="77777777" w:rsidR="00E37508" w:rsidRDefault="00000000">
      <w:pPr>
        <w:pStyle w:val="BodyText"/>
        <w:tabs>
          <w:tab w:val="left" w:pos="2828"/>
        </w:tabs>
        <w:spacing w:before="5" w:line="304" w:lineRule="auto"/>
        <w:ind w:left="2828" w:right="841" w:hanging="2592"/>
        <w:jc w:val="both"/>
      </w:pPr>
      <w:r>
        <w:rPr>
          <w:noProof/>
        </w:rPr>
        <mc:AlternateContent>
          <mc:Choice Requires="wps">
            <w:drawing>
              <wp:anchor distT="0" distB="0" distL="0" distR="0" simplePos="0" relativeHeight="487608320" behindDoc="1" locked="0" layoutInCell="1" allowOverlap="1" wp14:anchorId="6DAD7B42" wp14:editId="335E950E">
                <wp:simplePos x="0" y="0"/>
                <wp:positionH relativeFrom="page">
                  <wp:posOffset>899998</wp:posOffset>
                </wp:positionH>
                <wp:positionV relativeFrom="paragraph">
                  <wp:posOffset>1269854</wp:posOffset>
                </wp:positionV>
                <wp:extent cx="5981065" cy="127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FCB1CB" id="Graphic 176" o:spid="_x0000_s1026" style="position:absolute;margin-left:70.85pt;margin-top:100pt;width:470.95pt;height:.1pt;z-index:-15708160;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" path="m,l5980849,e" filled="f" strokeweight=".19225mm">
                <v:path arrowok="t"/>
                <w10:wrap type="topAndBottom" anchorx="page"/>
              </v:shape>
            </w:pict>
          </mc:Fallback>
        </mc:AlternateContent>
      </w:r>
      <w:r>
        <w:t>Accessible suburbia</w:t>
      </w:r>
      <w:r>
        <w:tab/>
        <w:t>“Accessible suburbia” covers residential development on the urban periphery with a relatively legible and connected street network, albeit less so than other more urban signature types.</w:t>
      </w:r>
      <w:r>
        <w:rPr>
          <w:spacing w:val="40"/>
        </w:rPr>
        <w:t xml:space="preserve"> </w:t>
      </w:r>
      <w:r>
        <w:t>Areas in this signature feature low density, both in terms of population and built- up area, lack of jobs and services.</w:t>
      </w:r>
      <w:r>
        <w:rPr>
          <w:spacing w:val="40"/>
        </w:rPr>
        <w:t xml:space="preserve"> </w:t>
      </w:r>
      <w:r>
        <w:t>For these reasons, “accessible suburbia” largely acts as dormitories.</w:t>
      </w:r>
    </w:p>
    <w:p w14:paraId="6C5DF2CE" w14:textId="77777777" w:rsidR="00E37508" w:rsidRDefault="00000000">
      <w:pPr>
        <w:pStyle w:val="BodyText"/>
        <w:spacing w:before="82"/>
        <w:ind w:right="841"/>
        <w:jc w:val="right"/>
      </w:pPr>
      <w:r>
        <w:rPr>
          <w:w w:val="105"/>
        </w:rPr>
        <w:t>Continued</w:t>
      </w:r>
      <w:r>
        <w:rPr>
          <w:spacing w:val="7"/>
          <w:w w:val="105"/>
        </w:rPr>
        <w:t xml:space="preserve"> </w:t>
      </w:r>
      <w:r>
        <w:rPr>
          <w:w w:val="105"/>
        </w:rPr>
        <w:t>on</w:t>
      </w:r>
      <w:r>
        <w:rPr>
          <w:spacing w:val="8"/>
          <w:w w:val="105"/>
        </w:rPr>
        <w:t xml:space="preserve"> </w:t>
      </w:r>
      <w:r>
        <w:rPr>
          <w:w w:val="105"/>
        </w:rPr>
        <w:t>next</w:t>
      </w:r>
      <w:r>
        <w:rPr>
          <w:spacing w:val="8"/>
          <w:w w:val="105"/>
        </w:rPr>
        <w:t xml:space="preserve"> </w:t>
      </w:r>
      <w:r>
        <w:rPr>
          <w:spacing w:val="-4"/>
          <w:w w:val="105"/>
        </w:rPr>
        <w:t>page</w:t>
      </w:r>
    </w:p>
    <w:p w14:paraId="6B38C8BC" w14:textId="77777777" w:rsidR="00E37508" w:rsidRDefault="00000000">
      <w:pPr>
        <w:pStyle w:val="BodyText"/>
        <w:spacing w:before="10"/>
        <w:rPr>
          <w:sz w:val="5"/>
        </w:rPr>
      </w:pPr>
      <w:r>
        <w:rPr>
          <w:noProof/>
        </w:rPr>
        <mc:AlternateContent>
          <mc:Choice Requires="wps">
            <w:drawing>
              <wp:anchor distT="0" distB="0" distL="0" distR="0" simplePos="0" relativeHeight="487608832" behindDoc="1" locked="0" layoutInCell="1" allowOverlap="1" wp14:anchorId="4E88FA26" wp14:editId="77F16941">
                <wp:simplePos x="0" y="0"/>
                <wp:positionH relativeFrom="page">
                  <wp:posOffset>899998</wp:posOffset>
                </wp:positionH>
                <wp:positionV relativeFrom="paragraph">
                  <wp:posOffset>58812</wp:posOffset>
                </wp:positionV>
                <wp:extent cx="5981065" cy="127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11228B" id="Graphic 177" o:spid="_x0000_s1026" style="position:absolute;margin-left:70.85pt;margin-top:4.65pt;width:470.95pt;height:.1pt;z-index:-15707648;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7C79D6E5" w14:textId="77777777" w:rsidR="00E37508" w:rsidRDefault="00E37508">
      <w:pPr>
        <w:rPr>
          <w:sz w:val="5"/>
        </w:rPr>
        <w:sectPr w:rsidR="00E37508">
          <w:pgSz w:w="12240" w:h="15840"/>
          <w:pgMar w:top="1040" w:right="680" w:bottom="760" w:left="1300" w:header="0" w:footer="565" w:gutter="0"/>
          <w:cols w:space="720"/>
        </w:sectPr>
      </w:pPr>
    </w:p>
    <w:p w14:paraId="6936001B" w14:textId="77777777" w:rsidR="00E37508" w:rsidRDefault="00000000">
      <w:pPr>
        <w:pStyle w:val="BodyText"/>
        <w:spacing w:line="20" w:lineRule="exact"/>
        <w:ind w:left="117"/>
        <w:rPr>
          <w:sz w:val="2"/>
        </w:rPr>
      </w:pPr>
      <w:r>
        <w:rPr>
          <w:noProof/>
          <w:sz w:val="2"/>
        </w:rPr>
        <w:lastRenderedPageBreak/>
        <mc:AlternateContent>
          <mc:Choice Requires="wpg">
            <w:drawing>
              <wp:inline distT="0" distB="0" distL="0" distR="0" wp14:anchorId="035FE092" wp14:editId="1037018E">
                <wp:extent cx="5981065" cy="11430"/>
                <wp:effectExtent l="9525" t="0" r="635" b="7620"/>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11430"/>
                          <a:chOff x="0" y="0"/>
                          <a:chExt cx="5981065" cy="11430"/>
                        </a:xfrm>
                      </wpg:grpSpPr>
                      <wps:wsp>
                        <wps:cNvPr id="179" name="Graphic 179"/>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50CB531" id="Group 178" o:spid="_x0000_s1026" style="width:470.95pt;height:.9pt;mso-position-horizontal-relative:char;mso-position-vertical-relative:line" coordsize="59810,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">
                <v:shape id="Graphic 179" o:spid="_x0000_s1027" style="position:absolute;top:55;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" path="m,l5980849,e" filled="f" strokeweight=".30797mm">
                  <v:path arrowok="t"/>
                </v:shape>
                <w10:anchorlock/>
              </v:group>
            </w:pict>
          </mc:Fallback>
        </mc:AlternateContent>
      </w:r>
    </w:p>
    <w:p w14:paraId="57AF01D2" w14:textId="77777777" w:rsidR="00E37508" w:rsidRDefault="00000000">
      <w:pPr>
        <w:pStyle w:val="BodyText"/>
        <w:tabs>
          <w:tab w:val="left" w:pos="2828"/>
        </w:tabs>
        <w:spacing w:before="73"/>
        <w:ind w:left="236"/>
      </w:pPr>
      <w:r>
        <w:t>Signature</w:t>
      </w:r>
      <w:r>
        <w:rPr>
          <w:spacing w:val="33"/>
        </w:rPr>
        <w:t xml:space="preserve"> </w:t>
      </w:r>
      <w:r>
        <w:rPr>
          <w:spacing w:val="-4"/>
        </w:rPr>
        <w:t>type</w:t>
      </w:r>
      <w:r>
        <w:tab/>
        <w:t>Pen</w:t>
      </w:r>
      <w:r>
        <w:rPr>
          <w:spacing w:val="22"/>
        </w:rPr>
        <w:t xml:space="preserve"> </w:t>
      </w:r>
      <w:r>
        <w:rPr>
          <w:spacing w:val="-2"/>
        </w:rPr>
        <w:t>Portait</w:t>
      </w:r>
    </w:p>
    <w:p w14:paraId="6FE5B259" w14:textId="77777777" w:rsidR="00E37508" w:rsidRDefault="00000000">
      <w:pPr>
        <w:pStyle w:val="BodyText"/>
        <w:spacing w:before="10"/>
        <w:rPr>
          <w:sz w:val="5"/>
        </w:rPr>
      </w:pPr>
      <w:r>
        <w:rPr>
          <w:noProof/>
        </w:rPr>
        <mc:AlternateContent>
          <mc:Choice Requires="wps">
            <w:drawing>
              <wp:anchor distT="0" distB="0" distL="0" distR="0" simplePos="0" relativeHeight="487609856" behindDoc="1" locked="0" layoutInCell="1" allowOverlap="1" wp14:anchorId="29436720" wp14:editId="19D7F57E">
                <wp:simplePos x="0" y="0"/>
                <wp:positionH relativeFrom="page">
                  <wp:posOffset>899998</wp:posOffset>
                </wp:positionH>
                <wp:positionV relativeFrom="paragraph">
                  <wp:posOffset>59169</wp:posOffset>
                </wp:positionV>
                <wp:extent cx="5981065" cy="127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9ADFEA" id="Graphic 180" o:spid="_x0000_s1026" style="position:absolute;margin-left:70.85pt;margin-top:4.65pt;width:470.95pt;height:.1pt;z-index:-15706624;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59F7F119" w14:textId="77777777" w:rsidR="00E37508" w:rsidRDefault="00000000">
      <w:pPr>
        <w:pStyle w:val="BodyText"/>
        <w:spacing w:before="82" w:line="304" w:lineRule="auto"/>
        <w:ind w:left="2828" w:right="841" w:hanging="2592"/>
        <w:jc w:val="both"/>
      </w:pPr>
      <w:r>
        <w:rPr>
          <w:w w:val="105"/>
        </w:rPr>
        <w:t>Warehouse/Park</w:t>
      </w:r>
      <w:r>
        <w:rPr>
          <w:spacing w:val="-1"/>
          <w:w w:val="105"/>
        </w:rPr>
        <w:t xml:space="preserve"> </w:t>
      </w:r>
      <w:r>
        <w:rPr>
          <w:w w:val="105"/>
        </w:rPr>
        <w:t>land</w:t>
      </w:r>
      <w:r>
        <w:rPr>
          <w:spacing w:val="80"/>
          <w:w w:val="150"/>
        </w:rPr>
        <w:t xml:space="preserve"> </w:t>
      </w:r>
      <w:r>
        <w:rPr>
          <w:w w:val="105"/>
        </w:rPr>
        <w:t>“Warehouse/Park land” covers predominantly industrial areas and other work-related developments made of box-like buildings with large footprints.</w:t>
      </w:r>
      <w:r>
        <w:rPr>
          <w:spacing w:val="40"/>
          <w:w w:val="105"/>
        </w:rPr>
        <w:t xml:space="preserve"> </w:t>
      </w:r>
      <w:r>
        <w:rPr>
          <w:w w:val="105"/>
        </w:rPr>
        <w:t>It contains many jobs of manual nature such as manufacturing or construction, and very little population live here compared to the rest of urban areas.</w:t>
      </w:r>
      <w:r>
        <w:rPr>
          <w:spacing w:val="40"/>
          <w:w w:val="105"/>
        </w:rPr>
        <w:t xml:space="preserve"> </w:t>
      </w:r>
      <w:r>
        <w:rPr>
          <w:w w:val="105"/>
        </w:rPr>
        <w:t>Occasionally this type also covers areas of parks with large scale green open areas.</w:t>
      </w:r>
    </w:p>
    <w:p w14:paraId="17E93429" w14:textId="77777777" w:rsidR="00E37508" w:rsidRDefault="00E37508">
      <w:pPr>
        <w:spacing w:line="304" w:lineRule="auto"/>
        <w:jc w:val="both"/>
        <w:sectPr w:rsidR="00E37508">
          <w:pgSz w:w="12240" w:h="15840"/>
          <w:pgMar w:top="1140" w:right="680" w:bottom="760" w:left="1300" w:header="0" w:footer="565" w:gutter="0"/>
          <w:cols w:space="720"/>
        </w:sectPr>
      </w:pPr>
    </w:p>
    <w:p w14:paraId="6882C7D5" w14:textId="77777777" w:rsidR="00E37508" w:rsidRDefault="00000000">
      <w:pPr>
        <w:pStyle w:val="BodyText"/>
        <w:tabs>
          <w:tab w:val="left" w:pos="1571"/>
        </w:tabs>
        <w:spacing w:before="7" w:line="304" w:lineRule="auto"/>
        <w:ind w:left="236"/>
      </w:pPr>
      <w:r>
        <w:rPr>
          <w:spacing w:val="-2"/>
        </w:rPr>
        <w:t>Gridded</w:t>
      </w:r>
      <w:r>
        <w:tab/>
      </w:r>
      <w:r>
        <w:rPr>
          <w:spacing w:val="-2"/>
        </w:rPr>
        <w:t>residential quarters</w:t>
      </w:r>
    </w:p>
    <w:p w14:paraId="7C392665" w14:textId="77777777" w:rsidR="00E37508" w:rsidRDefault="00E37508">
      <w:pPr>
        <w:pStyle w:val="BodyText"/>
      </w:pPr>
    </w:p>
    <w:p w14:paraId="3782DFBC" w14:textId="77777777" w:rsidR="00E37508" w:rsidRDefault="00E37508">
      <w:pPr>
        <w:pStyle w:val="BodyText"/>
      </w:pPr>
    </w:p>
    <w:p w14:paraId="32CE107B" w14:textId="77777777" w:rsidR="00E37508" w:rsidRDefault="00E37508">
      <w:pPr>
        <w:pStyle w:val="BodyText"/>
        <w:spacing w:before="214"/>
      </w:pPr>
    </w:p>
    <w:p w14:paraId="265B08B7" w14:textId="77777777" w:rsidR="00E37508" w:rsidRDefault="00000000">
      <w:pPr>
        <w:pStyle w:val="BodyText"/>
        <w:tabs>
          <w:tab w:val="left" w:pos="1571"/>
        </w:tabs>
        <w:spacing w:line="304" w:lineRule="auto"/>
        <w:ind w:left="236"/>
      </w:pPr>
      <w:r>
        <w:rPr>
          <w:spacing w:val="-2"/>
        </w:rPr>
        <w:t>Connected</w:t>
      </w:r>
      <w:r>
        <w:tab/>
      </w:r>
      <w:r>
        <w:rPr>
          <w:spacing w:val="-2"/>
        </w:rPr>
        <w:t>residential neighbourhoods</w:t>
      </w:r>
    </w:p>
    <w:p w14:paraId="0D6A19A5" w14:textId="77777777" w:rsidR="00E37508" w:rsidRDefault="00E37508">
      <w:pPr>
        <w:pStyle w:val="BodyText"/>
      </w:pPr>
    </w:p>
    <w:p w14:paraId="3A667528" w14:textId="77777777" w:rsidR="00E37508" w:rsidRDefault="00E37508">
      <w:pPr>
        <w:pStyle w:val="BodyText"/>
      </w:pPr>
    </w:p>
    <w:p w14:paraId="07A94B70" w14:textId="77777777" w:rsidR="00E37508" w:rsidRDefault="00E37508">
      <w:pPr>
        <w:pStyle w:val="BodyText"/>
      </w:pPr>
    </w:p>
    <w:p w14:paraId="04BFBB3E" w14:textId="77777777" w:rsidR="00E37508" w:rsidRDefault="00E37508">
      <w:pPr>
        <w:pStyle w:val="BodyText"/>
      </w:pPr>
    </w:p>
    <w:p w14:paraId="4A7EEBCD" w14:textId="77777777" w:rsidR="00E37508" w:rsidRDefault="00E37508">
      <w:pPr>
        <w:pStyle w:val="BodyText"/>
        <w:spacing w:before="28"/>
      </w:pPr>
    </w:p>
    <w:p w14:paraId="0228ECBF" w14:textId="621E8E18" w:rsidR="00E37508" w:rsidRDefault="00000000">
      <w:pPr>
        <w:pStyle w:val="BodyText"/>
        <w:spacing w:line="304" w:lineRule="auto"/>
        <w:ind w:left="236"/>
      </w:pPr>
      <w:r>
        <w:t xml:space="preserve">Dense residential </w:t>
      </w:r>
      <w:del w:id="334" w:author="Fleischmann Martin" w:date="2024-06-24T11:15:00Z">
        <w:r>
          <w:delText xml:space="preserve">neigh- </w:delText>
        </w:r>
        <w:r>
          <w:rPr>
            <w:spacing w:val="-2"/>
          </w:rPr>
          <w:delText>bourhoods</w:delText>
        </w:r>
      </w:del>
      <w:ins w:id="335" w:author="Fleischmann Martin" w:date="2024-06-24T11:15:00Z">
        <w:r>
          <w:t>neigh</w:t>
        </w:r>
        <w:r>
          <w:rPr>
            <w:spacing w:val="-2"/>
          </w:rPr>
          <w:t>bourhoods</w:t>
        </w:r>
      </w:ins>
    </w:p>
    <w:p w14:paraId="770F039F" w14:textId="77777777" w:rsidR="00E37508" w:rsidRDefault="00E37508">
      <w:pPr>
        <w:pStyle w:val="BodyText"/>
      </w:pPr>
    </w:p>
    <w:p w14:paraId="160AD95C" w14:textId="77777777" w:rsidR="00E37508" w:rsidRDefault="00E37508">
      <w:pPr>
        <w:pStyle w:val="BodyText"/>
        <w:spacing w:before="143"/>
      </w:pPr>
    </w:p>
    <w:p w14:paraId="39416CB9" w14:textId="493E179E" w:rsidR="00E37508" w:rsidRDefault="00000000">
      <w:pPr>
        <w:pStyle w:val="BodyText"/>
        <w:spacing w:before="1" w:line="304" w:lineRule="auto"/>
        <w:ind w:left="236"/>
      </w:pPr>
      <w:r>
        <w:rPr>
          <w:spacing w:val="-2"/>
          <w:w w:val="105"/>
        </w:rPr>
        <w:t>Dense</w:t>
      </w:r>
      <w:r>
        <w:rPr>
          <w:spacing w:val="-11"/>
          <w:w w:val="105"/>
        </w:rPr>
        <w:t xml:space="preserve"> </w:t>
      </w:r>
      <w:r>
        <w:rPr>
          <w:spacing w:val="-2"/>
          <w:w w:val="105"/>
        </w:rPr>
        <w:t>urban</w:t>
      </w:r>
      <w:r>
        <w:rPr>
          <w:spacing w:val="-11"/>
          <w:w w:val="105"/>
        </w:rPr>
        <w:t xml:space="preserve"> </w:t>
      </w:r>
      <w:del w:id="336" w:author="Fleischmann Martin" w:date="2024-06-24T11:15:00Z">
        <w:r>
          <w:rPr>
            <w:spacing w:val="-2"/>
            <w:w w:val="105"/>
          </w:rPr>
          <w:delText>neighbour- hoods</w:delText>
        </w:r>
      </w:del>
      <w:ins w:id="337" w:author="Fleischmann Martin" w:date="2024-06-24T11:15:00Z">
        <w:r>
          <w:rPr>
            <w:spacing w:val="-2"/>
            <w:w w:val="105"/>
          </w:rPr>
          <w:t>neighbourhoods</w:t>
        </w:r>
      </w:ins>
    </w:p>
    <w:p w14:paraId="1DF4C7EE" w14:textId="66D4FC2C" w:rsidR="00E37508" w:rsidRDefault="00000000">
      <w:pPr>
        <w:pStyle w:val="BodyText"/>
        <w:spacing w:before="7" w:line="304" w:lineRule="auto"/>
        <w:ind w:left="199" w:right="832"/>
      </w:pPr>
      <w:r>
        <w:br w:type="column"/>
      </w:r>
      <w:r>
        <w:rPr>
          <w:spacing w:val="-2"/>
          <w:w w:val="105"/>
        </w:rPr>
        <w:t xml:space="preserve">“Gridded residential quarters” are areas with street networks </w:t>
      </w:r>
      <w:del w:id="338" w:author="Fleischmann Martin" w:date="2024-06-24T11:15:00Z">
        <w:r>
          <w:rPr>
            <w:spacing w:val="-2"/>
            <w:w w:val="105"/>
          </w:rPr>
          <w:delText xml:space="preserve">form- </w:delText>
        </w:r>
        <w:r>
          <w:rPr>
            <w:w w:val="105"/>
          </w:rPr>
          <w:delText>ing</w:delText>
        </w:r>
      </w:del>
      <w:ins w:id="339" w:author="Fleischmann Martin" w:date="2024-06-24T11:15:00Z">
        <w:r>
          <w:rPr>
            <w:spacing w:val="-2"/>
            <w:w w:val="105"/>
          </w:rPr>
          <w:t>for</w:t>
        </w:r>
        <w:r w:rsidR="008668A6">
          <w:rPr>
            <w:spacing w:val="-2"/>
            <w:w w:val="105"/>
          </w:rPr>
          <w:t>m</w:t>
        </w:r>
        <w:r>
          <w:rPr>
            <w:w w:val="105"/>
          </w:rPr>
          <w:t>ing</w:t>
        </w:r>
      </w:ins>
      <w:r>
        <w:rPr>
          <w:spacing w:val="-4"/>
          <w:w w:val="105"/>
        </w:rPr>
        <w:t xml:space="preserve"> </w:t>
      </w:r>
      <w:r>
        <w:rPr>
          <w:w w:val="105"/>
        </w:rPr>
        <w:t>a</w:t>
      </w:r>
      <w:r>
        <w:rPr>
          <w:spacing w:val="-3"/>
          <w:w w:val="105"/>
        </w:rPr>
        <w:t xml:space="preserve"> </w:t>
      </w:r>
      <w:r>
        <w:rPr>
          <w:w w:val="105"/>
        </w:rPr>
        <w:t>well-connected</w:t>
      </w:r>
      <w:r>
        <w:rPr>
          <w:spacing w:val="-3"/>
          <w:w w:val="105"/>
        </w:rPr>
        <w:t xml:space="preserve"> </w:t>
      </w:r>
      <w:r>
        <w:rPr>
          <w:w w:val="105"/>
        </w:rPr>
        <w:t>grid-like</w:t>
      </w:r>
      <w:r>
        <w:rPr>
          <w:spacing w:val="-3"/>
          <w:w w:val="105"/>
        </w:rPr>
        <w:t xml:space="preserve"> </w:t>
      </w:r>
      <w:r>
        <w:rPr>
          <w:w w:val="105"/>
        </w:rPr>
        <w:t>(high</w:t>
      </w:r>
      <w:r>
        <w:rPr>
          <w:spacing w:val="-3"/>
          <w:w w:val="105"/>
        </w:rPr>
        <w:t xml:space="preserve"> </w:t>
      </w:r>
      <w:r>
        <w:rPr>
          <w:w w:val="105"/>
        </w:rPr>
        <w:t>density</w:t>
      </w:r>
      <w:r>
        <w:rPr>
          <w:spacing w:val="-3"/>
          <w:w w:val="105"/>
        </w:rPr>
        <w:t xml:space="preserve"> </w:t>
      </w:r>
      <w:r>
        <w:rPr>
          <w:w w:val="105"/>
        </w:rPr>
        <w:t>of</w:t>
      </w:r>
      <w:r>
        <w:rPr>
          <w:spacing w:val="-3"/>
          <w:w w:val="105"/>
        </w:rPr>
        <w:t xml:space="preserve"> </w:t>
      </w:r>
      <w:r>
        <w:rPr>
          <w:w w:val="105"/>
        </w:rPr>
        <w:t>4-way</w:t>
      </w:r>
      <w:r>
        <w:rPr>
          <w:spacing w:val="-4"/>
          <w:w w:val="105"/>
        </w:rPr>
        <w:t xml:space="preserve"> </w:t>
      </w:r>
      <w:r>
        <w:rPr>
          <w:w w:val="105"/>
        </w:rPr>
        <w:t>intersections) pattern,</w:t>
      </w:r>
      <w:r>
        <w:rPr>
          <w:spacing w:val="-13"/>
          <w:w w:val="105"/>
        </w:rPr>
        <w:t xml:space="preserve"> </w:t>
      </w:r>
      <w:r>
        <w:rPr>
          <w:w w:val="105"/>
        </w:rPr>
        <w:t>resulting</w:t>
      </w:r>
      <w:r>
        <w:rPr>
          <w:spacing w:val="-13"/>
          <w:w w:val="105"/>
        </w:rPr>
        <w:t xml:space="preserve"> </w:t>
      </w:r>
      <w:r>
        <w:rPr>
          <w:w w:val="105"/>
        </w:rPr>
        <w:t>in</w:t>
      </w:r>
      <w:r>
        <w:rPr>
          <w:spacing w:val="-13"/>
          <w:w w:val="105"/>
        </w:rPr>
        <w:t xml:space="preserve"> </w:t>
      </w:r>
      <w:r>
        <w:rPr>
          <w:w w:val="105"/>
        </w:rPr>
        <w:t>places</w:t>
      </w:r>
      <w:r>
        <w:rPr>
          <w:spacing w:val="-12"/>
          <w:w w:val="105"/>
        </w:rPr>
        <w:t xml:space="preserve"> </w:t>
      </w:r>
      <w:r>
        <w:rPr>
          <w:w w:val="105"/>
        </w:rPr>
        <w:t>with</w:t>
      </w:r>
      <w:r>
        <w:rPr>
          <w:spacing w:val="-13"/>
          <w:w w:val="105"/>
        </w:rPr>
        <w:t xml:space="preserve"> </w:t>
      </w:r>
      <w:r>
        <w:rPr>
          <w:w w:val="105"/>
        </w:rPr>
        <w:t>smaller</w:t>
      </w:r>
      <w:r>
        <w:rPr>
          <w:spacing w:val="-13"/>
          <w:w w:val="105"/>
        </w:rPr>
        <w:t xml:space="preserve"> </w:t>
      </w:r>
      <w:r>
        <w:rPr>
          <w:w w:val="105"/>
        </w:rPr>
        <w:t>blocks</w:t>
      </w:r>
      <w:r>
        <w:rPr>
          <w:spacing w:val="-13"/>
          <w:w w:val="105"/>
        </w:rPr>
        <w:t xml:space="preserve"> </w:t>
      </w:r>
      <w:r>
        <w:rPr>
          <w:w w:val="105"/>
        </w:rPr>
        <w:t>and</w:t>
      </w:r>
      <w:r>
        <w:rPr>
          <w:spacing w:val="-12"/>
          <w:w w:val="105"/>
        </w:rPr>
        <w:t xml:space="preserve"> </w:t>
      </w:r>
      <w:r>
        <w:rPr>
          <w:w w:val="105"/>
        </w:rPr>
        <w:t>higher</w:t>
      </w:r>
      <w:r>
        <w:rPr>
          <w:spacing w:val="-13"/>
          <w:w w:val="105"/>
        </w:rPr>
        <w:t xml:space="preserve"> </w:t>
      </w:r>
      <w:del w:id="340" w:author="Fleischmann Martin" w:date="2024-06-24T11:15:00Z">
        <w:r>
          <w:rPr>
            <w:w w:val="105"/>
          </w:rPr>
          <w:delText>granular- ity.</w:delText>
        </w:r>
      </w:del>
      <w:ins w:id="341" w:author="Fleischmann Martin" w:date="2024-06-24T11:15:00Z">
        <w:r>
          <w:rPr>
            <w:w w:val="105"/>
          </w:rPr>
          <w:t>granularity.</w:t>
        </w:r>
      </w:ins>
      <w:r>
        <w:rPr>
          <w:spacing w:val="30"/>
          <w:w w:val="105"/>
        </w:rPr>
        <w:t xml:space="preserve"> </w:t>
      </w:r>
      <w:r>
        <w:rPr>
          <w:w w:val="105"/>
        </w:rPr>
        <w:t>This signature is mostly residential but includes some services and jobs, and it tends to be located away from city centres. “Connected</w:t>
      </w:r>
      <w:r>
        <w:rPr>
          <w:spacing w:val="-9"/>
          <w:w w:val="105"/>
        </w:rPr>
        <w:t xml:space="preserve"> </w:t>
      </w:r>
      <w:r>
        <w:rPr>
          <w:w w:val="105"/>
        </w:rPr>
        <w:t>residential</w:t>
      </w:r>
      <w:r>
        <w:rPr>
          <w:spacing w:val="-9"/>
          <w:w w:val="105"/>
        </w:rPr>
        <w:t xml:space="preserve"> </w:t>
      </w:r>
      <w:r>
        <w:rPr>
          <w:w w:val="105"/>
        </w:rPr>
        <w:t>neighbourhoods”</w:t>
      </w:r>
      <w:r>
        <w:rPr>
          <w:spacing w:val="-9"/>
          <w:w w:val="105"/>
        </w:rPr>
        <w:t xml:space="preserve"> </w:t>
      </w:r>
      <w:r>
        <w:rPr>
          <w:w w:val="105"/>
        </w:rPr>
        <w:t>are</w:t>
      </w:r>
      <w:r>
        <w:rPr>
          <w:spacing w:val="-9"/>
          <w:w w:val="105"/>
        </w:rPr>
        <w:t xml:space="preserve"> </w:t>
      </w:r>
      <w:r>
        <w:rPr>
          <w:w w:val="105"/>
        </w:rPr>
        <w:t>relatively</w:t>
      </w:r>
      <w:r>
        <w:rPr>
          <w:spacing w:val="-9"/>
          <w:w w:val="105"/>
        </w:rPr>
        <w:t xml:space="preserve"> </w:t>
      </w:r>
      <w:r>
        <w:rPr>
          <w:w w:val="105"/>
        </w:rPr>
        <w:t>dense</w:t>
      </w:r>
      <w:r>
        <w:rPr>
          <w:spacing w:val="-9"/>
          <w:w w:val="105"/>
        </w:rPr>
        <w:t xml:space="preserve"> </w:t>
      </w:r>
      <w:r>
        <w:rPr>
          <w:w w:val="105"/>
        </w:rPr>
        <w:t>urban areas,</w:t>
      </w:r>
      <w:r>
        <w:rPr>
          <w:spacing w:val="-5"/>
          <w:w w:val="105"/>
        </w:rPr>
        <w:t xml:space="preserve"> </w:t>
      </w:r>
      <w:r>
        <w:rPr>
          <w:w w:val="105"/>
        </w:rPr>
        <w:t>both</w:t>
      </w:r>
      <w:r>
        <w:rPr>
          <w:spacing w:val="-6"/>
          <w:w w:val="105"/>
        </w:rPr>
        <w:t xml:space="preserve"> </w:t>
      </w:r>
      <w:r>
        <w:rPr>
          <w:w w:val="105"/>
        </w:rPr>
        <w:t>in</w:t>
      </w:r>
      <w:r>
        <w:rPr>
          <w:spacing w:val="-6"/>
          <w:w w:val="105"/>
        </w:rPr>
        <w:t xml:space="preserve"> </w:t>
      </w:r>
      <w:r>
        <w:rPr>
          <w:w w:val="105"/>
        </w:rPr>
        <w:t>terms</w:t>
      </w:r>
      <w:r>
        <w:rPr>
          <w:spacing w:val="-6"/>
          <w:w w:val="105"/>
        </w:rPr>
        <w:t xml:space="preserve"> </w:t>
      </w:r>
      <w:r>
        <w:rPr>
          <w:w w:val="105"/>
        </w:rPr>
        <w:t>of</w:t>
      </w:r>
      <w:r>
        <w:rPr>
          <w:spacing w:val="-6"/>
          <w:w w:val="105"/>
        </w:rPr>
        <w:t xml:space="preserve"> </w:t>
      </w:r>
      <w:r>
        <w:rPr>
          <w:w w:val="105"/>
        </w:rPr>
        <w:t>population</w:t>
      </w:r>
      <w:r>
        <w:rPr>
          <w:spacing w:val="-6"/>
          <w:w w:val="105"/>
        </w:rPr>
        <w:t xml:space="preserve"> </w:t>
      </w:r>
      <w:r>
        <w:rPr>
          <w:w w:val="105"/>
        </w:rPr>
        <w:t>and</w:t>
      </w:r>
      <w:r>
        <w:rPr>
          <w:spacing w:val="-6"/>
          <w:w w:val="105"/>
        </w:rPr>
        <w:t xml:space="preserve"> </w:t>
      </w:r>
      <w:r>
        <w:rPr>
          <w:w w:val="105"/>
        </w:rPr>
        <w:t>built-up</w:t>
      </w:r>
      <w:r>
        <w:rPr>
          <w:spacing w:val="-6"/>
          <w:w w:val="105"/>
        </w:rPr>
        <w:t xml:space="preserve"> </w:t>
      </w:r>
      <w:r>
        <w:rPr>
          <w:w w:val="105"/>
        </w:rPr>
        <w:t>area,</w:t>
      </w:r>
      <w:r>
        <w:rPr>
          <w:spacing w:val="-5"/>
          <w:w w:val="105"/>
        </w:rPr>
        <w:t xml:space="preserve"> </w:t>
      </w:r>
      <w:r>
        <w:rPr>
          <w:w w:val="105"/>
        </w:rPr>
        <w:t>that</w:t>
      </w:r>
      <w:r>
        <w:rPr>
          <w:spacing w:val="-6"/>
          <w:w w:val="105"/>
        </w:rPr>
        <w:t xml:space="preserve"> </w:t>
      </w:r>
      <w:r>
        <w:rPr>
          <w:w w:val="105"/>
        </w:rPr>
        <w:t>tend</w:t>
      </w:r>
      <w:r>
        <w:rPr>
          <w:spacing w:val="-6"/>
          <w:w w:val="105"/>
        </w:rPr>
        <w:t xml:space="preserve"> </w:t>
      </w:r>
      <w:r>
        <w:rPr>
          <w:w w:val="105"/>
        </w:rPr>
        <w:t>to</w:t>
      </w:r>
      <w:r>
        <w:rPr>
          <w:spacing w:val="-6"/>
          <w:w w:val="105"/>
        </w:rPr>
        <w:t xml:space="preserve"> </w:t>
      </w:r>
      <w:r>
        <w:rPr>
          <w:w w:val="105"/>
        </w:rPr>
        <w:t xml:space="preserve">be </w:t>
      </w:r>
      <w:r>
        <w:rPr>
          <w:spacing w:val="-2"/>
          <w:w w:val="105"/>
        </w:rPr>
        <w:t>formed</w:t>
      </w:r>
      <w:r>
        <w:rPr>
          <w:spacing w:val="-7"/>
          <w:w w:val="105"/>
        </w:rPr>
        <w:t xml:space="preserve"> </w:t>
      </w:r>
      <w:r>
        <w:rPr>
          <w:spacing w:val="-2"/>
          <w:w w:val="105"/>
        </w:rPr>
        <w:t>around</w:t>
      </w:r>
      <w:r>
        <w:rPr>
          <w:spacing w:val="-7"/>
          <w:w w:val="105"/>
        </w:rPr>
        <w:t xml:space="preserve"> </w:t>
      </w:r>
      <w:r>
        <w:rPr>
          <w:spacing w:val="-2"/>
          <w:w w:val="105"/>
        </w:rPr>
        <w:t>well-connected</w:t>
      </w:r>
      <w:r>
        <w:rPr>
          <w:spacing w:val="-8"/>
          <w:w w:val="105"/>
        </w:rPr>
        <w:t xml:space="preserve"> </w:t>
      </w:r>
      <w:r>
        <w:rPr>
          <w:spacing w:val="-2"/>
          <w:w w:val="105"/>
        </w:rPr>
        <w:t>street</w:t>
      </w:r>
      <w:r>
        <w:rPr>
          <w:spacing w:val="-7"/>
          <w:w w:val="105"/>
        </w:rPr>
        <w:t xml:space="preserve"> </w:t>
      </w:r>
      <w:r>
        <w:rPr>
          <w:spacing w:val="-2"/>
          <w:w w:val="105"/>
        </w:rPr>
        <w:t>networks.</w:t>
      </w:r>
      <w:r>
        <w:rPr>
          <w:spacing w:val="3"/>
          <w:w w:val="105"/>
        </w:rPr>
        <w:t xml:space="preserve"> </w:t>
      </w:r>
      <w:r>
        <w:rPr>
          <w:spacing w:val="-2"/>
          <w:w w:val="105"/>
        </w:rPr>
        <w:t>They</w:t>
      </w:r>
      <w:r>
        <w:rPr>
          <w:spacing w:val="-7"/>
          <w:w w:val="105"/>
        </w:rPr>
        <w:t xml:space="preserve"> </w:t>
      </w:r>
      <w:r>
        <w:rPr>
          <w:spacing w:val="-2"/>
          <w:w w:val="105"/>
        </w:rPr>
        <w:t>have</w:t>
      </w:r>
      <w:r>
        <w:rPr>
          <w:spacing w:val="-7"/>
          <w:w w:val="105"/>
        </w:rPr>
        <w:t xml:space="preserve"> </w:t>
      </w:r>
      <w:r>
        <w:rPr>
          <w:spacing w:val="-2"/>
          <w:w w:val="105"/>
        </w:rPr>
        <w:t>access</w:t>
      </w:r>
      <w:r>
        <w:rPr>
          <w:spacing w:val="-7"/>
          <w:w w:val="105"/>
        </w:rPr>
        <w:t xml:space="preserve"> </w:t>
      </w:r>
      <w:r>
        <w:rPr>
          <w:spacing w:val="-2"/>
          <w:w w:val="105"/>
        </w:rPr>
        <w:t xml:space="preserve">to </w:t>
      </w:r>
      <w:r>
        <w:rPr>
          <w:w w:val="105"/>
        </w:rPr>
        <w:t>services</w:t>
      </w:r>
      <w:r>
        <w:rPr>
          <w:spacing w:val="8"/>
          <w:w w:val="105"/>
        </w:rPr>
        <w:t xml:space="preserve"> </w:t>
      </w:r>
      <w:r>
        <w:rPr>
          <w:w w:val="105"/>
        </w:rPr>
        <w:t>and</w:t>
      </w:r>
      <w:r>
        <w:rPr>
          <w:spacing w:val="8"/>
          <w:w w:val="105"/>
        </w:rPr>
        <w:t xml:space="preserve"> </w:t>
      </w:r>
      <w:r>
        <w:rPr>
          <w:w w:val="105"/>
        </w:rPr>
        <w:t>some</w:t>
      </w:r>
      <w:r>
        <w:rPr>
          <w:spacing w:val="8"/>
          <w:w w:val="105"/>
        </w:rPr>
        <w:t xml:space="preserve"> </w:t>
      </w:r>
      <w:r>
        <w:rPr>
          <w:w w:val="105"/>
        </w:rPr>
        <w:t>jobs</w:t>
      </w:r>
      <w:r>
        <w:rPr>
          <w:spacing w:val="8"/>
          <w:w w:val="105"/>
        </w:rPr>
        <w:t xml:space="preserve"> </w:t>
      </w:r>
      <w:r>
        <w:rPr>
          <w:w w:val="105"/>
        </w:rPr>
        <w:t>but</w:t>
      </w:r>
      <w:r>
        <w:rPr>
          <w:spacing w:val="8"/>
          <w:w w:val="105"/>
        </w:rPr>
        <w:t xml:space="preserve"> </w:t>
      </w:r>
      <w:r>
        <w:rPr>
          <w:w w:val="105"/>
        </w:rPr>
        <w:t>may</w:t>
      </w:r>
      <w:r>
        <w:rPr>
          <w:spacing w:val="8"/>
          <w:w w:val="105"/>
        </w:rPr>
        <w:t xml:space="preserve"> </w:t>
      </w:r>
      <w:r>
        <w:rPr>
          <w:w w:val="105"/>
        </w:rPr>
        <w:t>be</w:t>
      </w:r>
      <w:r>
        <w:rPr>
          <w:spacing w:val="8"/>
          <w:w w:val="105"/>
        </w:rPr>
        <w:t xml:space="preserve"> </w:t>
      </w:r>
      <w:r>
        <w:rPr>
          <w:w w:val="105"/>
        </w:rPr>
        <w:t>further</w:t>
      </w:r>
      <w:r>
        <w:rPr>
          <w:spacing w:val="8"/>
          <w:w w:val="105"/>
        </w:rPr>
        <w:t xml:space="preserve"> </w:t>
      </w:r>
      <w:r>
        <w:rPr>
          <w:w w:val="105"/>
        </w:rPr>
        <w:t>away</w:t>
      </w:r>
      <w:r>
        <w:rPr>
          <w:spacing w:val="8"/>
          <w:w w:val="105"/>
        </w:rPr>
        <w:t xml:space="preserve"> </w:t>
      </w:r>
      <w:r>
        <w:rPr>
          <w:w w:val="105"/>
        </w:rPr>
        <w:t>from</w:t>
      </w:r>
      <w:r>
        <w:rPr>
          <w:spacing w:val="8"/>
          <w:w w:val="105"/>
        </w:rPr>
        <w:t xml:space="preserve"> </w:t>
      </w:r>
      <w:r>
        <w:rPr>
          <w:w w:val="105"/>
        </w:rPr>
        <w:t>city</w:t>
      </w:r>
      <w:r>
        <w:rPr>
          <w:spacing w:val="8"/>
          <w:w w:val="105"/>
        </w:rPr>
        <w:t xml:space="preserve"> </w:t>
      </w:r>
      <w:r>
        <w:rPr>
          <w:w w:val="105"/>
        </w:rPr>
        <w:t>centres leading</w:t>
      </w:r>
      <w:r>
        <w:rPr>
          <w:spacing w:val="-8"/>
          <w:w w:val="105"/>
        </w:rPr>
        <w:t xml:space="preserve"> </w:t>
      </w:r>
      <w:r>
        <w:rPr>
          <w:w w:val="105"/>
        </w:rPr>
        <w:t>to</w:t>
      </w:r>
      <w:r>
        <w:rPr>
          <w:spacing w:val="-8"/>
          <w:w w:val="105"/>
        </w:rPr>
        <w:t xml:space="preserve"> </w:t>
      </w:r>
      <w:r>
        <w:rPr>
          <w:w w:val="105"/>
        </w:rPr>
        <w:t>higher</w:t>
      </w:r>
      <w:r>
        <w:rPr>
          <w:spacing w:val="-8"/>
          <w:w w:val="105"/>
        </w:rPr>
        <w:t xml:space="preserve"> </w:t>
      </w:r>
      <w:r>
        <w:rPr>
          <w:w w:val="105"/>
        </w:rPr>
        <w:t>dependency</w:t>
      </w:r>
      <w:r>
        <w:rPr>
          <w:spacing w:val="-8"/>
          <w:w w:val="105"/>
        </w:rPr>
        <w:t xml:space="preserve"> </w:t>
      </w:r>
      <w:r>
        <w:rPr>
          <w:w w:val="105"/>
        </w:rPr>
        <w:t>on</w:t>
      </w:r>
      <w:r>
        <w:rPr>
          <w:spacing w:val="-8"/>
          <w:w w:val="105"/>
        </w:rPr>
        <w:t xml:space="preserve"> </w:t>
      </w:r>
      <w:r>
        <w:rPr>
          <w:w w:val="105"/>
        </w:rPr>
        <w:t>cars</w:t>
      </w:r>
      <w:r>
        <w:rPr>
          <w:spacing w:val="-8"/>
          <w:w w:val="105"/>
        </w:rPr>
        <w:t xml:space="preserve"> </w:t>
      </w:r>
      <w:r>
        <w:rPr>
          <w:w w:val="105"/>
        </w:rPr>
        <w:t>and</w:t>
      </w:r>
      <w:r>
        <w:rPr>
          <w:spacing w:val="-8"/>
          <w:w w:val="105"/>
        </w:rPr>
        <w:t xml:space="preserve"> </w:t>
      </w:r>
      <w:r>
        <w:rPr>
          <w:w w:val="105"/>
        </w:rPr>
        <w:t>public</w:t>
      </w:r>
      <w:r>
        <w:rPr>
          <w:spacing w:val="-8"/>
          <w:w w:val="105"/>
        </w:rPr>
        <w:t xml:space="preserve"> </w:t>
      </w:r>
      <w:r>
        <w:rPr>
          <w:w w:val="105"/>
        </w:rPr>
        <w:t>transport</w:t>
      </w:r>
      <w:r>
        <w:rPr>
          <w:spacing w:val="-8"/>
          <w:w w:val="105"/>
        </w:rPr>
        <w:t xml:space="preserve"> </w:t>
      </w:r>
      <w:r>
        <w:rPr>
          <w:w w:val="105"/>
        </w:rPr>
        <w:t>for</w:t>
      </w:r>
      <w:r>
        <w:rPr>
          <w:spacing w:val="-8"/>
          <w:w w:val="105"/>
        </w:rPr>
        <w:t xml:space="preserve"> </w:t>
      </w:r>
      <w:r>
        <w:rPr>
          <w:w w:val="105"/>
        </w:rPr>
        <w:t xml:space="preserve">their </w:t>
      </w:r>
      <w:r>
        <w:rPr>
          <w:spacing w:val="-2"/>
          <w:w w:val="105"/>
        </w:rPr>
        <w:t>residents.</w:t>
      </w:r>
    </w:p>
    <w:p w14:paraId="52A6BD51" w14:textId="13DB1727" w:rsidR="00E37508" w:rsidRDefault="00000000">
      <w:pPr>
        <w:pStyle w:val="BodyText"/>
        <w:spacing w:before="12" w:line="304" w:lineRule="auto"/>
        <w:ind w:left="199" w:right="841"/>
        <w:jc w:val="both"/>
      </w:pPr>
      <w:r>
        <w:rPr>
          <w:w w:val="105"/>
        </w:rPr>
        <w:t>A</w:t>
      </w:r>
      <w:r>
        <w:rPr>
          <w:spacing w:val="-13"/>
          <w:w w:val="105"/>
        </w:rPr>
        <w:t xml:space="preserve"> </w:t>
      </w:r>
      <w:r>
        <w:rPr>
          <w:w w:val="105"/>
        </w:rPr>
        <w:t>“dense</w:t>
      </w:r>
      <w:r>
        <w:rPr>
          <w:spacing w:val="-13"/>
          <w:w w:val="105"/>
        </w:rPr>
        <w:t xml:space="preserve"> </w:t>
      </w:r>
      <w:r>
        <w:rPr>
          <w:w w:val="105"/>
        </w:rPr>
        <w:t>residential</w:t>
      </w:r>
      <w:r>
        <w:rPr>
          <w:spacing w:val="-13"/>
          <w:w w:val="105"/>
        </w:rPr>
        <w:t xml:space="preserve"> </w:t>
      </w:r>
      <w:r>
        <w:rPr>
          <w:w w:val="105"/>
        </w:rPr>
        <w:t>neighbourhood”</w:t>
      </w:r>
      <w:r>
        <w:rPr>
          <w:spacing w:val="-12"/>
          <w:w w:val="105"/>
        </w:rPr>
        <w:t xml:space="preserve"> </w:t>
      </w:r>
      <w:r>
        <w:rPr>
          <w:w w:val="105"/>
        </w:rPr>
        <w:t>is</w:t>
      </w:r>
      <w:r>
        <w:rPr>
          <w:spacing w:val="-13"/>
          <w:w w:val="105"/>
        </w:rPr>
        <w:t xml:space="preserve"> </w:t>
      </w:r>
      <w:r>
        <w:rPr>
          <w:w w:val="105"/>
        </w:rPr>
        <w:t>an</w:t>
      </w:r>
      <w:r>
        <w:rPr>
          <w:spacing w:val="-13"/>
          <w:w w:val="105"/>
        </w:rPr>
        <w:t xml:space="preserve"> </w:t>
      </w:r>
      <w:r>
        <w:rPr>
          <w:w w:val="105"/>
        </w:rPr>
        <w:t>abundant</w:t>
      </w:r>
      <w:r>
        <w:rPr>
          <w:spacing w:val="-13"/>
          <w:w w:val="105"/>
        </w:rPr>
        <w:t xml:space="preserve"> </w:t>
      </w:r>
      <w:r>
        <w:rPr>
          <w:w w:val="105"/>
        </w:rPr>
        <w:t>signature</w:t>
      </w:r>
      <w:r>
        <w:rPr>
          <w:spacing w:val="-12"/>
          <w:w w:val="105"/>
        </w:rPr>
        <w:t xml:space="preserve"> </w:t>
      </w:r>
      <w:r>
        <w:rPr>
          <w:w w:val="105"/>
        </w:rPr>
        <w:t xml:space="preserve">often </w:t>
      </w:r>
      <w:r>
        <w:rPr>
          <w:spacing w:val="-2"/>
          <w:w w:val="105"/>
        </w:rPr>
        <w:t>covering</w:t>
      </w:r>
      <w:r>
        <w:rPr>
          <w:spacing w:val="-9"/>
          <w:w w:val="105"/>
        </w:rPr>
        <w:t xml:space="preserve"> </w:t>
      </w:r>
      <w:r>
        <w:rPr>
          <w:spacing w:val="-2"/>
          <w:w w:val="105"/>
        </w:rPr>
        <w:t>large</w:t>
      </w:r>
      <w:r>
        <w:rPr>
          <w:spacing w:val="-9"/>
          <w:w w:val="105"/>
        </w:rPr>
        <w:t xml:space="preserve"> </w:t>
      </w:r>
      <w:r>
        <w:rPr>
          <w:spacing w:val="-2"/>
          <w:w w:val="105"/>
        </w:rPr>
        <w:t>parts</w:t>
      </w:r>
      <w:r>
        <w:rPr>
          <w:spacing w:val="-9"/>
          <w:w w:val="105"/>
        </w:rPr>
        <w:t xml:space="preserve"> </w:t>
      </w:r>
      <w:r>
        <w:rPr>
          <w:spacing w:val="-2"/>
          <w:w w:val="105"/>
        </w:rPr>
        <w:t>of</w:t>
      </w:r>
      <w:r>
        <w:rPr>
          <w:spacing w:val="-9"/>
          <w:w w:val="105"/>
        </w:rPr>
        <w:t xml:space="preserve"> </w:t>
      </w:r>
      <w:r>
        <w:rPr>
          <w:spacing w:val="-2"/>
          <w:w w:val="105"/>
        </w:rPr>
        <w:t>cities</w:t>
      </w:r>
      <w:r>
        <w:rPr>
          <w:spacing w:val="-9"/>
          <w:w w:val="105"/>
        </w:rPr>
        <w:t xml:space="preserve"> </w:t>
      </w:r>
      <w:r>
        <w:rPr>
          <w:spacing w:val="-2"/>
          <w:w w:val="105"/>
        </w:rPr>
        <w:t>outside</w:t>
      </w:r>
      <w:r>
        <w:rPr>
          <w:spacing w:val="-9"/>
          <w:w w:val="105"/>
        </w:rPr>
        <w:t xml:space="preserve"> </w:t>
      </w:r>
      <w:r>
        <w:rPr>
          <w:spacing w:val="-2"/>
          <w:w w:val="105"/>
        </w:rPr>
        <w:t>of</w:t>
      </w:r>
      <w:r>
        <w:rPr>
          <w:spacing w:val="-9"/>
          <w:w w:val="105"/>
        </w:rPr>
        <w:t xml:space="preserve"> </w:t>
      </w:r>
      <w:r>
        <w:rPr>
          <w:spacing w:val="-2"/>
          <w:w w:val="105"/>
        </w:rPr>
        <w:t>their</w:t>
      </w:r>
      <w:r>
        <w:rPr>
          <w:spacing w:val="-9"/>
          <w:w w:val="105"/>
        </w:rPr>
        <w:t xml:space="preserve"> </w:t>
      </w:r>
      <w:r>
        <w:rPr>
          <w:spacing w:val="-2"/>
          <w:w w:val="105"/>
        </w:rPr>
        <w:t>centres.</w:t>
      </w:r>
      <w:r>
        <w:rPr>
          <w:spacing w:val="8"/>
          <w:w w:val="105"/>
        </w:rPr>
        <w:t xml:space="preserve"> </w:t>
      </w:r>
      <w:r>
        <w:rPr>
          <w:spacing w:val="-2"/>
          <w:w w:val="105"/>
        </w:rPr>
        <w:t>It</w:t>
      </w:r>
      <w:r>
        <w:rPr>
          <w:spacing w:val="-8"/>
          <w:w w:val="105"/>
        </w:rPr>
        <w:t xml:space="preserve"> </w:t>
      </w:r>
      <w:r>
        <w:rPr>
          <w:spacing w:val="-2"/>
          <w:w w:val="105"/>
        </w:rPr>
        <w:t>has</w:t>
      </w:r>
      <w:r>
        <w:rPr>
          <w:spacing w:val="-9"/>
          <w:w w:val="105"/>
        </w:rPr>
        <w:t xml:space="preserve"> </w:t>
      </w:r>
      <w:r>
        <w:rPr>
          <w:spacing w:val="-2"/>
          <w:w w:val="105"/>
        </w:rPr>
        <w:t xml:space="preserve">primarily </w:t>
      </w:r>
      <w:r>
        <w:rPr>
          <w:w w:val="105"/>
        </w:rPr>
        <w:t xml:space="preserve">residential purpose and high population density, varied street </w:t>
      </w:r>
      <w:del w:id="342" w:author="Fleischmann Martin" w:date="2024-06-24T11:15:00Z">
        <w:r>
          <w:rPr>
            <w:w w:val="105"/>
          </w:rPr>
          <w:delText>net- work</w:delText>
        </w:r>
      </w:del>
      <w:ins w:id="343" w:author="Fleischmann Martin" w:date="2024-06-24T11:15:00Z">
        <w:r>
          <w:rPr>
            <w:w w:val="105"/>
          </w:rPr>
          <w:t>network</w:t>
        </w:r>
      </w:ins>
      <w:r>
        <w:rPr>
          <w:spacing w:val="-9"/>
          <w:w w:val="105"/>
        </w:rPr>
        <w:t xml:space="preserve"> </w:t>
      </w:r>
      <w:r>
        <w:rPr>
          <w:w w:val="105"/>
        </w:rPr>
        <w:t>patterns,</w:t>
      </w:r>
      <w:r>
        <w:rPr>
          <w:spacing w:val="-9"/>
          <w:w w:val="105"/>
        </w:rPr>
        <w:t xml:space="preserve"> </w:t>
      </w:r>
      <w:r>
        <w:rPr>
          <w:w w:val="105"/>
        </w:rPr>
        <w:t>and</w:t>
      </w:r>
      <w:r>
        <w:rPr>
          <w:spacing w:val="-9"/>
          <w:w w:val="105"/>
        </w:rPr>
        <w:t xml:space="preserve"> </w:t>
      </w:r>
      <w:r>
        <w:rPr>
          <w:w w:val="105"/>
        </w:rPr>
        <w:t>some</w:t>
      </w:r>
      <w:r>
        <w:rPr>
          <w:spacing w:val="-9"/>
          <w:w w:val="105"/>
        </w:rPr>
        <w:t xml:space="preserve"> </w:t>
      </w:r>
      <w:r>
        <w:rPr>
          <w:w w:val="105"/>
        </w:rPr>
        <w:t>services</w:t>
      </w:r>
      <w:r>
        <w:rPr>
          <w:spacing w:val="-9"/>
          <w:w w:val="105"/>
        </w:rPr>
        <w:t xml:space="preserve"> </w:t>
      </w:r>
      <w:r>
        <w:rPr>
          <w:w w:val="105"/>
        </w:rPr>
        <w:t>and</w:t>
      </w:r>
      <w:r>
        <w:rPr>
          <w:spacing w:val="-9"/>
          <w:w w:val="105"/>
        </w:rPr>
        <w:t xml:space="preserve"> </w:t>
      </w:r>
      <w:r>
        <w:rPr>
          <w:w w:val="105"/>
        </w:rPr>
        <w:t>jobs</w:t>
      </w:r>
      <w:r>
        <w:rPr>
          <w:spacing w:val="-9"/>
          <w:w w:val="105"/>
        </w:rPr>
        <w:t xml:space="preserve"> </w:t>
      </w:r>
      <w:r>
        <w:rPr>
          <w:w w:val="105"/>
        </w:rPr>
        <w:t>but</w:t>
      </w:r>
      <w:r>
        <w:rPr>
          <w:spacing w:val="-9"/>
          <w:w w:val="105"/>
        </w:rPr>
        <w:t xml:space="preserve"> </w:t>
      </w:r>
      <w:r>
        <w:rPr>
          <w:w w:val="105"/>
        </w:rPr>
        <w:t>not</w:t>
      </w:r>
      <w:r>
        <w:rPr>
          <w:spacing w:val="-9"/>
          <w:w w:val="105"/>
        </w:rPr>
        <w:t xml:space="preserve"> </w:t>
      </w:r>
      <w:r>
        <w:rPr>
          <w:w w:val="105"/>
        </w:rPr>
        <w:t>in</w:t>
      </w:r>
      <w:r>
        <w:rPr>
          <w:spacing w:val="-9"/>
          <w:w w:val="105"/>
        </w:rPr>
        <w:t xml:space="preserve"> </w:t>
      </w:r>
      <w:r>
        <w:rPr>
          <w:w w:val="105"/>
        </w:rPr>
        <w:t>high</w:t>
      </w:r>
      <w:r>
        <w:rPr>
          <w:spacing w:val="-9"/>
          <w:w w:val="105"/>
        </w:rPr>
        <w:t xml:space="preserve"> </w:t>
      </w:r>
      <w:r>
        <w:rPr>
          <w:w w:val="105"/>
        </w:rPr>
        <w:t>intensity. “Dense urban neighbourhoods” are areas of inner-city with high population and built-up density of a predominantly residential nature but with direct access to jobs and services.</w:t>
      </w:r>
      <w:r>
        <w:rPr>
          <w:spacing w:val="40"/>
          <w:w w:val="105"/>
        </w:rPr>
        <w:t xml:space="preserve"> </w:t>
      </w:r>
      <w:r>
        <w:rPr>
          <w:w w:val="105"/>
        </w:rPr>
        <w:t>This signature type</w:t>
      </w:r>
      <w:r>
        <w:rPr>
          <w:spacing w:val="-4"/>
          <w:w w:val="105"/>
        </w:rPr>
        <w:t xml:space="preserve"> </w:t>
      </w:r>
      <w:r>
        <w:rPr>
          <w:w w:val="105"/>
        </w:rPr>
        <w:t>tends</w:t>
      </w:r>
      <w:r>
        <w:rPr>
          <w:spacing w:val="-4"/>
          <w:w w:val="105"/>
        </w:rPr>
        <w:t xml:space="preserve"> </w:t>
      </w:r>
      <w:r>
        <w:rPr>
          <w:w w:val="105"/>
        </w:rPr>
        <w:t>to</w:t>
      </w:r>
      <w:r>
        <w:rPr>
          <w:spacing w:val="-4"/>
          <w:w w:val="105"/>
        </w:rPr>
        <w:t xml:space="preserve"> </w:t>
      </w:r>
      <w:r>
        <w:rPr>
          <w:w w:val="105"/>
        </w:rPr>
        <w:t>be</w:t>
      </w:r>
      <w:r>
        <w:rPr>
          <w:spacing w:val="-4"/>
          <w:w w:val="105"/>
        </w:rPr>
        <w:t xml:space="preserve"> </w:t>
      </w:r>
      <w:r>
        <w:rPr>
          <w:w w:val="105"/>
        </w:rPr>
        <w:t>relatively</w:t>
      </w:r>
      <w:r>
        <w:rPr>
          <w:spacing w:val="-4"/>
          <w:w w:val="105"/>
        </w:rPr>
        <w:t xml:space="preserve"> </w:t>
      </w:r>
      <w:r>
        <w:rPr>
          <w:w w:val="105"/>
        </w:rPr>
        <w:t>walkable</w:t>
      </w:r>
      <w:r>
        <w:rPr>
          <w:spacing w:val="-4"/>
          <w:w w:val="105"/>
        </w:rPr>
        <w:t xml:space="preserve"> </w:t>
      </w:r>
      <w:r>
        <w:rPr>
          <w:w w:val="105"/>
        </w:rPr>
        <w:t>and,</w:t>
      </w:r>
      <w:r>
        <w:rPr>
          <w:spacing w:val="-4"/>
          <w:w w:val="105"/>
        </w:rPr>
        <w:t xml:space="preserve"> </w:t>
      </w:r>
      <w:r>
        <w:rPr>
          <w:w w:val="105"/>
        </w:rPr>
        <w:t>in</w:t>
      </w:r>
      <w:r>
        <w:rPr>
          <w:spacing w:val="-4"/>
          <w:w w:val="105"/>
        </w:rPr>
        <w:t xml:space="preserve"> </w:t>
      </w:r>
      <w:r>
        <w:rPr>
          <w:w w:val="105"/>
        </w:rPr>
        <w:t>the</w:t>
      </w:r>
      <w:r>
        <w:rPr>
          <w:spacing w:val="-4"/>
          <w:w w:val="105"/>
        </w:rPr>
        <w:t xml:space="preserve"> </w:t>
      </w:r>
      <w:r>
        <w:rPr>
          <w:w w:val="105"/>
        </w:rPr>
        <w:t>case</w:t>
      </w:r>
      <w:r>
        <w:rPr>
          <w:spacing w:val="-4"/>
          <w:w w:val="105"/>
        </w:rPr>
        <w:t xml:space="preserve"> </w:t>
      </w:r>
      <w:r>
        <w:rPr>
          <w:w w:val="105"/>
        </w:rPr>
        <w:t>of</w:t>
      </w:r>
      <w:r>
        <w:rPr>
          <w:spacing w:val="-4"/>
          <w:w w:val="105"/>
        </w:rPr>
        <w:t xml:space="preserve"> </w:t>
      </w:r>
      <w:r>
        <w:rPr>
          <w:w w:val="105"/>
        </w:rPr>
        <w:t>some</w:t>
      </w:r>
      <w:r>
        <w:rPr>
          <w:spacing w:val="-4"/>
          <w:w w:val="105"/>
        </w:rPr>
        <w:t xml:space="preserve"> </w:t>
      </w:r>
      <w:r>
        <w:rPr>
          <w:w w:val="105"/>
        </w:rPr>
        <w:t>towns, may even form their centres.</w:t>
      </w:r>
    </w:p>
    <w:p w14:paraId="61B9ADAE" w14:textId="77777777" w:rsidR="00E37508" w:rsidRDefault="00E37508">
      <w:pPr>
        <w:spacing w:line="304" w:lineRule="auto"/>
        <w:jc w:val="both"/>
        <w:sectPr w:rsidR="00E37508">
          <w:type w:val="continuous"/>
          <w:pgSz w:w="12240" w:h="15840"/>
          <w:pgMar w:top="1320" w:right="680" w:bottom="280" w:left="1300" w:header="0" w:footer="565" w:gutter="0"/>
          <w:cols w:num="2" w:space="720" w:equalWidth="0">
            <w:col w:w="2590" w:space="40"/>
            <w:col w:w="7630"/>
          </w:cols>
        </w:sectPr>
      </w:pPr>
    </w:p>
    <w:p w14:paraId="2B48E393" w14:textId="77777777" w:rsidR="00E37508" w:rsidRDefault="00000000">
      <w:pPr>
        <w:pStyle w:val="BodyText"/>
        <w:tabs>
          <w:tab w:val="left" w:pos="2828"/>
        </w:tabs>
        <w:spacing w:before="11" w:line="304" w:lineRule="auto"/>
        <w:ind w:left="2828" w:right="841" w:hanging="2592"/>
        <w:jc w:val="both"/>
      </w:pPr>
      <w:r>
        <w:t>Local urbanity</w:t>
      </w:r>
      <w:r>
        <w:tab/>
        <w:t>“Local</w:t>
      </w:r>
      <w:r>
        <w:rPr>
          <w:spacing w:val="40"/>
        </w:rPr>
        <w:t xml:space="preserve"> </w:t>
      </w:r>
      <w:r>
        <w:t>urbanity”</w:t>
      </w:r>
      <w:r>
        <w:rPr>
          <w:spacing w:val="40"/>
        </w:rPr>
        <w:t xml:space="preserve"> </w:t>
      </w:r>
      <w:r>
        <w:t>reflects</w:t>
      </w:r>
      <w:r>
        <w:rPr>
          <w:spacing w:val="40"/>
        </w:rPr>
        <w:t xml:space="preserve"> </w:t>
      </w:r>
      <w:r>
        <w:t>town</w:t>
      </w:r>
      <w:r>
        <w:rPr>
          <w:spacing w:val="40"/>
        </w:rPr>
        <w:t xml:space="preserve"> </w:t>
      </w:r>
      <w:r>
        <w:t>centres,</w:t>
      </w:r>
      <w:r>
        <w:rPr>
          <w:spacing w:val="40"/>
        </w:rPr>
        <w:t xml:space="preserve"> </w:t>
      </w:r>
      <w:r>
        <w:t>outer</w:t>
      </w:r>
      <w:r>
        <w:rPr>
          <w:spacing w:val="40"/>
        </w:rPr>
        <w:t xml:space="preserve"> </w:t>
      </w:r>
      <w:r>
        <w:t>parts</w:t>
      </w:r>
      <w:r>
        <w:rPr>
          <w:spacing w:val="40"/>
        </w:rPr>
        <w:t xml:space="preserve"> </w:t>
      </w:r>
      <w:r>
        <w:t>of</w:t>
      </w:r>
      <w:r>
        <w:rPr>
          <w:spacing w:val="40"/>
        </w:rPr>
        <w:t xml:space="preserve"> </w:t>
      </w:r>
      <w:r>
        <w:t>city</w:t>
      </w:r>
      <w:r>
        <w:rPr>
          <w:spacing w:val="40"/>
        </w:rPr>
        <w:t xml:space="preserve"> </w:t>
      </w:r>
      <w:r>
        <w:t>centres or even district centres.</w:t>
      </w:r>
      <w:r>
        <w:rPr>
          <w:spacing w:val="40"/>
        </w:rPr>
        <w:t xml:space="preserve"> </w:t>
      </w:r>
      <w:r>
        <w:t>In all cases,</w:t>
      </w:r>
      <w:r>
        <w:rPr>
          <w:spacing w:val="40"/>
        </w:rPr>
        <w:t xml:space="preserve"> </w:t>
      </w:r>
      <w:r>
        <w:t>this signature is very much</w:t>
      </w:r>
      <w:r>
        <w:rPr>
          <w:spacing w:val="40"/>
        </w:rPr>
        <w:t xml:space="preserve"> </w:t>
      </w:r>
      <w:r>
        <w:t>urban in essence, combining high population and built-up density, access to amenities and jobs.</w:t>
      </w:r>
      <w:r>
        <w:rPr>
          <w:spacing w:val="40"/>
        </w:rPr>
        <w:t xml:space="preserve"> </w:t>
      </w:r>
      <w:r>
        <w:t xml:space="preserve">Yet, it is on the lower end of the hierarchy of signature types denoting urban centres with only a local </w:t>
      </w:r>
      <w:r>
        <w:rPr>
          <w:spacing w:val="-2"/>
        </w:rPr>
        <w:t>significance.</w:t>
      </w:r>
    </w:p>
    <w:p w14:paraId="264F3F71" w14:textId="77777777" w:rsidR="00E37508" w:rsidRDefault="00000000">
      <w:pPr>
        <w:pStyle w:val="BodyText"/>
        <w:tabs>
          <w:tab w:val="left" w:pos="2828"/>
        </w:tabs>
        <w:spacing w:before="6" w:line="304" w:lineRule="auto"/>
        <w:ind w:left="2828" w:right="841" w:hanging="2592"/>
        <w:jc w:val="both"/>
      </w:pPr>
      <w:r>
        <w:rPr>
          <w:noProof/>
        </w:rPr>
        <mc:AlternateContent>
          <mc:Choice Requires="wps">
            <w:drawing>
              <wp:anchor distT="0" distB="0" distL="0" distR="0" simplePos="0" relativeHeight="487610368" behindDoc="1" locked="0" layoutInCell="1" allowOverlap="1" wp14:anchorId="0CF1A577" wp14:editId="2D656CAC">
                <wp:simplePos x="0" y="0"/>
                <wp:positionH relativeFrom="page">
                  <wp:posOffset>899998</wp:posOffset>
                </wp:positionH>
                <wp:positionV relativeFrom="paragraph">
                  <wp:posOffset>1270586</wp:posOffset>
                </wp:positionV>
                <wp:extent cx="5981065" cy="1270"/>
                <wp:effectExtent l="0" t="0" r="0" b="0"/>
                <wp:wrapTopAndBottom/>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C736BF" id="Graphic 181" o:spid="_x0000_s1026" style="position:absolute;margin-left:70.85pt;margin-top:100.05pt;width:470.95pt;height:.1pt;z-index:-15706112;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" path="m,l5980849,e" filled="f" strokeweight=".19225mm">
                <v:path arrowok="t"/>
                <w10:wrap type="topAndBottom" anchorx="page"/>
              </v:shape>
            </w:pict>
          </mc:Fallback>
        </mc:AlternateContent>
      </w:r>
      <w:r>
        <w:t>Regional urbanity</w:t>
      </w:r>
      <w:r>
        <w:tab/>
        <w:t>“Regional urbanity” captures centres of mid-size cities with regional importance</w:t>
      </w:r>
      <w:r>
        <w:rPr>
          <w:spacing w:val="40"/>
        </w:rPr>
        <w:t xml:space="preserve"> </w:t>
      </w:r>
      <w:r>
        <w:t>such</w:t>
      </w:r>
      <w:r>
        <w:rPr>
          <w:spacing w:val="40"/>
        </w:rPr>
        <w:t xml:space="preserve"> </w:t>
      </w:r>
      <w:r>
        <w:t>as</w:t>
      </w:r>
      <w:r>
        <w:rPr>
          <w:spacing w:val="40"/>
        </w:rPr>
        <w:t xml:space="preserve"> </w:t>
      </w:r>
      <w:r>
        <w:t>Liverpool,</w:t>
      </w:r>
      <w:r>
        <w:rPr>
          <w:spacing w:val="40"/>
        </w:rPr>
        <w:t xml:space="preserve"> </w:t>
      </w:r>
      <w:r>
        <w:t>Plymouth</w:t>
      </w:r>
      <w:r>
        <w:rPr>
          <w:spacing w:val="40"/>
        </w:rPr>
        <w:t xml:space="preserve"> </w:t>
      </w:r>
      <w:r>
        <w:t>or</w:t>
      </w:r>
      <w:r>
        <w:rPr>
          <w:spacing w:val="40"/>
        </w:rPr>
        <w:t xml:space="preserve"> </w:t>
      </w:r>
      <w:r>
        <w:t>Newcastle</w:t>
      </w:r>
      <w:r>
        <w:rPr>
          <w:spacing w:val="40"/>
        </w:rPr>
        <w:t xml:space="preserve"> </w:t>
      </w:r>
      <w:r>
        <w:t>upon</w:t>
      </w:r>
      <w:r>
        <w:rPr>
          <w:spacing w:val="40"/>
        </w:rPr>
        <w:t xml:space="preserve"> </w:t>
      </w:r>
      <w:r>
        <w:t>Tyne. It</w:t>
      </w:r>
      <w:r>
        <w:rPr>
          <w:spacing w:val="40"/>
        </w:rPr>
        <w:t xml:space="preserve"> </w:t>
      </w:r>
      <w:r>
        <w:t>is</w:t>
      </w:r>
      <w:r>
        <w:rPr>
          <w:spacing w:val="40"/>
        </w:rPr>
        <w:t xml:space="preserve"> </w:t>
      </w:r>
      <w:r>
        <w:t>often</w:t>
      </w:r>
      <w:r>
        <w:rPr>
          <w:spacing w:val="40"/>
        </w:rPr>
        <w:t xml:space="preserve"> </w:t>
      </w:r>
      <w:r>
        <w:t>encircled</w:t>
      </w:r>
      <w:r>
        <w:rPr>
          <w:spacing w:val="40"/>
        </w:rPr>
        <w:t xml:space="preserve"> </w:t>
      </w:r>
      <w:r>
        <w:t>by</w:t>
      </w:r>
      <w:r>
        <w:rPr>
          <w:spacing w:val="40"/>
        </w:rPr>
        <w:t xml:space="preserve"> </w:t>
      </w:r>
      <w:r>
        <w:t>“Local</w:t>
      </w:r>
      <w:r>
        <w:rPr>
          <w:spacing w:val="40"/>
        </w:rPr>
        <w:t xml:space="preserve"> </w:t>
      </w:r>
      <w:r>
        <w:t>urbanity”</w:t>
      </w:r>
      <w:r>
        <w:rPr>
          <w:spacing w:val="40"/>
        </w:rPr>
        <w:t xml:space="preserve"> </w:t>
      </w:r>
      <w:r>
        <w:t>signatures</w:t>
      </w:r>
      <w:r>
        <w:rPr>
          <w:spacing w:val="40"/>
        </w:rPr>
        <w:t xml:space="preserve"> </w:t>
      </w:r>
      <w:r>
        <w:t>and</w:t>
      </w:r>
      <w:r>
        <w:rPr>
          <w:spacing w:val="40"/>
        </w:rPr>
        <w:t xml:space="preserve"> </w:t>
      </w:r>
      <w:r>
        <w:t>can</w:t>
      </w:r>
      <w:r>
        <w:rPr>
          <w:spacing w:val="40"/>
        </w:rPr>
        <w:t xml:space="preserve"> </w:t>
      </w:r>
      <w:r>
        <w:t>form outer rings of city centres in large cities. It features high population density, as well as a high number of jobs and amenities within walkable distance.</w:t>
      </w:r>
    </w:p>
    <w:p w14:paraId="49419F00" w14:textId="77777777" w:rsidR="00E37508" w:rsidRDefault="00000000">
      <w:pPr>
        <w:pStyle w:val="BodyText"/>
        <w:spacing w:before="82"/>
        <w:ind w:right="841"/>
        <w:jc w:val="right"/>
      </w:pPr>
      <w:r>
        <w:rPr>
          <w:w w:val="105"/>
        </w:rPr>
        <w:t>Continued</w:t>
      </w:r>
      <w:r>
        <w:rPr>
          <w:spacing w:val="7"/>
          <w:w w:val="105"/>
        </w:rPr>
        <w:t xml:space="preserve"> </w:t>
      </w:r>
      <w:r>
        <w:rPr>
          <w:w w:val="105"/>
        </w:rPr>
        <w:t>on</w:t>
      </w:r>
      <w:r>
        <w:rPr>
          <w:spacing w:val="8"/>
          <w:w w:val="105"/>
        </w:rPr>
        <w:t xml:space="preserve"> </w:t>
      </w:r>
      <w:r>
        <w:rPr>
          <w:w w:val="105"/>
        </w:rPr>
        <w:t>next</w:t>
      </w:r>
      <w:r>
        <w:rPr>
          <w:spacing w:val="8"/>
          <w:w w:val="105"/>
        </w:rPr>
        <w:t xml:space="preserve"> </w:t>
      </w:r>
      <w:r>
        <w:rPr>
          <w:spacing w:val="-4"/>
          <w:w w:val="105"/>
        </w:rPr>
        <w:t>page</w:t>
      </w:r>
    </w:p>
    <w:p w14:paraId="757DB1BE" w14:textId="77777777" w:rsidR="00E37508" w:rsidRDefault="00000000">
      <w:pPr>
        <w:pStyle w:val="BodyText"/>
        <w:spacing w:before="10"/>
        <w:rPr>
          <w:sz w:val="5"/>
        </w:rPr>
      </w:pPr>
      <w:r>
        <w:rPr>
          <w:noProof/>
        </w:rPr>
        <mc:AlternateContent>
          <mc:Choice Requires="wps">
            <w:drawing>
              <wp:anchor distT="0" distB="0" distL="0" distR="0" simplePos="0" relativeHeight="487610880" behindDoc="1" locked="0" layoutInCell="1" allowOverlap="1" wp14:anchorId="2706BCEE" wp14:editId="488AC403">
                <wp:simplePos x="0" y="0"/>
                <wp:positionH relativeFrom="page">
                  <wp:posOffset>899998</wp:posOffset>
                </wp:positionH>
                <wp:positionV relativeFrom="paragraph">
                  <wp:posOffset>58812</wp:posOffset>
                </wp:positionV>
                <wp:extent cx="5981065" cy="127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E14249" id="Graphic 182" o:spid="_x0000_s1026" style="position:absolute;margin-left:70.85pt;margin-top:4.65pt;width:470.95pt;height:.1pt;z-index:-15705600;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7218B1B1" w14:textId="77777777" w:rsidR="00E37508" w:rsidRDefault="00E37508">
      <w:pPr>
        <w:rPr>
          <w:sz w:val="5"/>
        </w:rPr>
        <w:sectPr w:rsidR="00E37508">
          <w:type w:val="continuous"/>
          <w:pgSz w:w="12240" w:h="15840"/>
          <w:pgMar w:top="1320" w:right="680" w:bottom="280" w:left="1300" w:header="0" w:footer="565" w:gutter="0"/>
          <w:cols w:space="720"/>
        </w:sectPr>
      </w:pPr>
    </w:p>
    <w:p w14:paraId="3865D441" w14:textId="77777777" w:rsidR="00E37508" w:rsidRDefault="00000000">
      <w:pPr>
        <w:pStyle w:val="BodyText"/>
        <w:spacing w:line="20" w:lineRule="exact"/>
        <w:ind w:left="117"/>
        <w:rPr>
          <w:sz w:val="2"/>
        </w:rPr>
      </w:pPr>
      <w:r>
        <w:rPr>
          <w:noProof/>
          <w:sz w:val="2"/>
        </w:rPr>
        <w:lastRenderedPageBreak/>
        <mc:AlternateContent>
          <mc:Choice Requires="wpg">
            <w:drawing>
              <wp:inline distT="0" distB="0" distL="0" distR="0" wp14:anchorId="0E8E80DB" wp14:editId="0BF21C44">
                <wp:extent cx="5981065" cy="11430"/>
                <wp:effectExtent l="9525" t="0" r="635" b="7620"/>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11430"/>
                          <a:chOff x="0" y="0"/>
                          <a:chExt cx="5981065" cy="11430"/>
                        </a:xfrm>
                      </wpg:grpSpPr>
                      <wps:wsp>
                        <wps:cNvPr id="184" name="Graphic 184"/>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98BFC09" id="Group 183" o:spid="_x0000_s1026" style="width:470.95pt;height:.9pt;mso-position-horizontal-relative:char;mso-position-vertical-relative:line" coordsize="59810,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">
                <v:shape id="Graphic 184" o:spid="_x0000_s1027" style="position:absolute;top:55;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" path="m,l5980849,e" filled="f" strokeweight=".30797mm">
                  <v:path arrowok="t"/>
                </v:shape>
                <w10:anchorlock/>
              </v:group>
            </w:pict>
          </mc:Fallback>
        </mc:AlternateContent>
      </w:r>
    </w:p>
    <w:p w14:paraId="358C8C51" w14:textId="77777777" w:rsidR="00E37508" w:rsidRDefault="00000000">
      <w:pPr>
        <w:pStyle w:val="BodyText"/>
        <w:tabs>
          <w:tab w:val="left" w:pos="2828"/>
        </w:tabs>
        <w:spacing w:before="73"/>
        <w:ind w:left="236"/>
      </w:pPr>
      <w:r>
        <w:t>Signature</w:t>
      </w:r>
      <w:r>
        <w:rPr>
          <w:spacing w:val="33"/>
        </w:rPr>
        <w:t xml:space="preserve"> </w:t>
      </w:r>
      <w:r>
        <w:rPr>
          <w:spacing w:val="-4"/>
        </w:rPr>
        <w:t>type</w:t>
      </w:r>
      <w:r>
        <w:tab/>
        <w:t>Pen</w:t>
      </w:r>
      <w:r>
        <w:rPr>
          <w:spacing w:val="22"/>
        </w:rPr>
        <w:t xml:space="preserve"> </w:t>
      </w:r>
      <w:r>
        <w:rPr>
          <w:spacing w:val="-2"/>
        </w:rPr>
        <w:t>Portait</w:t>
      </w:r>
    </w:p>
    <w:p w14:paraId="6BEFDCEF" w14:textId="77777777" w:rsidR="00E37508" w:rsidRDefault="00000000">
      <w:pPr>
        <w:pStyle w:val="BodyText"/>
        <w:spacing w:before="10"/>
        <w:rPr>
          <w:sz w:val="5"/>
        </w:rPr>
      </w:pPr>
      <w:r>
        <w:rPr>
          <w:noProof/>
        </w:rPr>
        <mc:AlternateContent>
          <mc:Choice Requires="wps">
            <w:drawing>
              <wp:anchor distT="0" distB="0" distL="0" distR="0" simplePos="0" relativeHeight="487611904" behindDoc="1" locked="0" layoutInCell="1" allowOverlap="1" wp14:anchorId="623313D9" wp14:editId="5C8D600B">
                <wp:simplePos x="0" y="0"/>
                <wp:positionH relativeFrom="page">
                  <wp:posOffset>899998</wp:posOffset>
                </wp:positionH>
                <wp:positionV relativeFrom="paragraph">
                  <wp:posOffset>59169</wp:posOffset>
                </wp:positionV>
                <wp:extent cx="5981065" cy="1270"/>
                <wp:effectExtent l="0" t="0" r="0" b="0"/>
                <wp:wrapTopAndBottom/>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1270"/>
                        </a:xfrm>
                        <a:custGeom>
                          <a:avLst/>
                          <a:gdLst/>
                          <a:ahLst/>
                          <a:cxnLst/>
                          <a:rect l="l" t="t" r="r" b="b"/>
                          <a:pathLst>
                            <a:path w="5981065">
                              <a:moveTo>
                                <a:pt x="0" y="0"/>
                              </a:moveTo>
                              <a:lnTo>
                                <a:pt x="5980849" y="0"/>
                              </a:lnTo>
                            </a:path>
                          </a:pathLst>
                        </a:custGeom>
                        <a:ln w="69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BCC1C6" id="Graphic 185" o:spid="_x0000_s1026" style="position:absolute;margin-left:70.85pt;margin-top:4.65pt;width:470.95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598106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" path="m,l5980849,e" filled="f" strokeweight=".19225mm">
                <v:path arrowok="t"/>
                <w10:wrap type="topAndBottom" anchorx="page"/>
              </v:shape>
            </w:pict>
          </mc:Fallback>
        </mc:AlternateContent>
      </w:r>
    </w:p>
    <w:p w14:paraId="6BFBB109" w14:textId="77777777" w:rsidR="00E37508" w:rsidRDefault="00000000">
      <w:pPr>
        <w:pStyle w:val="BodyText"/>
        <w:spacing w:before="82" w:line="304" w:lineRule="auto"/>
        <w:ind w:left="2828" w:right="841" w:hanging="2592"/>
        <w:jc w:val="both"/>
      </w:pPr>
      <w:r>
        <w:t>Metropolitan urbanity</w:t>
      </w:r>
      <w:r>
        <w:rPr>
          <w:spacing w:val="80"/>
        </w:rPr>
        <w:t xml:space="preserve">  </w:t>
      </w:r>
      <w:r>
        <w:t>Signature type “Metropolitan urbanity” captures the centre of the</w:t>
      </w:r>
      <w:r>
        <w:rPr>
          <w:spacing w:val="80"/>
        </w:rPr>
        <w:t xml:space="preserve"> </w:t>
      </w:r>
      <w:r>
        <w:t>largest cities in Great Britain such as Glasgow, Birmingham or Manchester.</w:t>
      </w:r>
      <w:r>
        <w:rPr>
          <w:spacing w:val="80"/>
        </w:rPr>
        <w:t xml:space="preserve"> </w:t>
      </w:r>
      <w:r>
        <w:t>It</w:t>
      </w:r>
      <w:r>
        <w:rPr>
          <w:spacing w:val="40"/>
        </w:rPr>
        <w:t xml:space="preserve"> </w:t>
      </w:r>
      <w:r>
        <w:t>is</w:t>
      </w:r>
      <w:r>
        <w:rPr>
          <w:spacing w:val="40"/>
        </w:rPr>
        <w:t xml:space="preserve"> </w:t>
      </w:r>
      <w:r>
        <w:t>characterised</w:t>
      </w:r>
      <w:r>
        <w:rPr>
          <w:spacing w:val="40"/>
        </w:rPr>
        <w:t xml:space="preserve"> </w:t>
      </w:r>
      <w:r>
        <w:t>by</w:t>
      </w:r>
      <w:r>
        <w:rPr>
          <w:spacing w:val="40"/>
        </w:rPr>
        <w:t xml:space="preserve"> </w:t>
      </w:r>
      <w:r>
        <w:t>a</w:t>
      </w:r>
      <w:r>
        <w:rPr>
          <w:spacing w:val="40"/>
        </w:rPr>
        <w:t xml:space="preserve"> </w:t>
      </w:r>
      <w:r>
        <w:t>very</w:t>
      </w:r>
      <w:r>
        <w:rPr>
          <w:spacing w:val="40"/>
        </w:rPr>
        <w:t xml:space="preserve"> </w:t>
      </w:r>
      <w:r>
        <w:t>high</w:t>
      </w:r>
      <w:r>
        <w:rPr>
          <w:spacing w:val="40"/>
        </w:rPr>
        <w:t xml:space="preserve"> </w:t>
      </w:r>
      <w:r>
        <w:t>number</w:t>
      </w:r>
      <w:r>
        <w:rPr>
          <w:spacing w:val="40"/>
        </w:rPr>
        <w:t xml:space="preserve"> </w:t>
      </w:r>
      <w:r>
        <w:t>of</w:t>
      </w:r>
      <w:r>
        <w:rPr>
          <w:spacing w:val="40"/>
        </w:rPr>
        <w:t xml:space="preserve"> </w:t>
      </w:r>
      <w:r>
        <w:t>jobs</w:t>
      </w:r>
      <w:r>
        <w:rPr>
          <w:spacing w:val="40"/>
        </w:rPr>
        <w:t xml:space="preserve"> </w:t>
      </w:r>
      <w:r>
        <w:t>in the area,</w:t>
      </w:r>
      <w:r>
        <w:rPr>
          <w:spacing w:val="40"/>
        </w:rPr>
        <w:t xml:space="preserve"> </w:t>
      </w:r>
      <w:r>
        <w:t>high built-up density and often high population density.</w:t>
      </w:r>
      <w:r>
        <w:rPr>
          <w:spacing w:val="80"/>
        </w:rPr>
        <w:t xml:space="preserve"> </w:t>
      </w:r>
      <w:r>
        <w:t>This type serves as the core centre of the entire metropolitan areas.</w:t>
      </w:r>
    </w:p>
    <w:p w14:paraId="31C39BFC" w14:textId="5713ED9C" w:rsidR="00E37508" w:rsidRDefault="00000000">
      <w:pPr>
        <w:pStyle w:val="BodyText"/>
        <w:spacing w:before="6" w:line="304" w:lineRule="auto"/>
        <w:ind w:left="2828" w:right="841" w:hanging="2592"/>
        <w:jc w:val="both"/>
      </w:pPr>
      <w:r>
        <w:t>Concentrated urbanity</w:t>
      </w:r>
      <w:r>
        <w:rPr>
          <w:spacing w:val="80"/>
        </w:rPr>
        <w:t xml:space="preserve">  </w:t>
      </w:r>
      <w:r>
        <w:t>Concentrated urbanity” is a signature type found in the city centre of London and nowhere else in Great Britain.</w:t>
      </w:r>
      <w:r>
        <w:rPr>
          <w:spacing w:val="36"/>
        </w:rPr>
        <w:t xml:space="preserve"> </w:t>
      </w:r>
      <w:r>
        <w:t xml:space="preserve">It reflects the uniqueness of London in the British context with an extremely high number of jobs and amenities located nearby, as well as high built-up and </w:t>
      </w:r>
      <w:del w:id="344" w:author="Fleischmann Martin" w:date="2024-06-24T11:15:00Z">
        <w:r>
          <w:delText>pop- ulation</w:delText>
        </w:r>
      </w:del>
      <w:ins w:id="345" w:author="Fleischmann Martin" w:date="2024-06-24T11:15:00Z">
        <w:r>
          <w:t>population</w:t>
        </w:r>
      </w:ins>
      <w:r>
        <w:t xml:space="preserve"> densities.</w:t>
      </w:r>
      <w:r>
        <w:rPr>
          <w:spacing w:val="40"/>
        </w:rPr>
        <w:t xml:space="preserve"> </w:t>
      </w:r>
      <w:r>
        <w:t xml:space="preserve">Buildings in this signature are large and tightly packed, forming complex shapes with courtyards and little green </w:t>
      </w:r>
      <w:r>
        <w:rPr>
          <w:spacing w:val="-2"/>
        </w:rPr>
        <w:t>space.</w:t>
      </w:r>
    </w:p>
    <w:p w14:paraId="3843D3CF" w14:textId="77777777" w:rsidR="00E37508" w:rsidRDefault="00E37508">
      <w:pPr>
        <w:spacing w:line="304" w:lineRule="auto"/>
        <w:jc w:val="both"/>
        <w:sectPr w:rsidR="00E37508">
          <w:pgSz w:w="12240" w:h="15840"/>
          <w:pgMar w:top="1140" w:right="680" w:bottom="760" w:left="1300" w:header="0" w:footer="565" w:gutter="0"/>
          <w:cols w:space="720"/>
        </w:sectPr>
      </w:pPr>
    </w:p>
    <w:p w14:paraId="1D218E0F" w14:textId="77777777" w:rsidR="00E37508" w:rsidRDefault="00000000">
      <w:pPr>
        <w:pStyle w:val="BodyText"/>
        <w:tabs>
          <w:tab w:val="left" w:pos="1342"/>
        </w:tabs>
        <w:spacing w:before="8" w:line="304" w:lineRule="auto"/>
        <w:ind w:left="236"/>
      </w:pPr>
      <w:r>
        <w:rPr>
          <w:spacing w:val="-2"/>
        </w:rPr>
        <w:t>Hyper</w:t>
      </w:r>
      <w:r>
        <w:tab/>
      </w:r>
      <w:r>
        <w:rPr>
          <w:spacing w:val="-2"/>
        </w:rPr>
        <w:t xml:space="preserve">concentrated </w:t>
      </w:r>
      <w:r>
        <w:rPr>
          <w:spacing w:val="-2"/>
          <w:w w:val="105"/>
        </w:rPr>
        <w:t>urbanity</w:t>
      </w:r>
    </w:p>
    <w:p w14:paraId="2B539178" w14:textId="77777777" w:rsidR="00E37508" w:rsidRDefault="00000000">
      <w:pPr>
        <w:pStyle w:val="BodyText"/>
        <w:spacing w:before="8" w:line="304" w:lineRule="auto"/>
        <w:ind w:left="199" w:right="841"/>
        <w:jc w:val="both"/>
      </w:pPr>
      <w:r>
        <w:br w:type="column"/>
      </w:r>
      <w:r>
        <w:t>The epitome of urbanity in the British context. “Hyper concentrated urbanity” is a signature type present only in the centre of London, around the Soho district, and covering Oxford and Regent streets.</w:t>
      </w:r>
      <w:r>
        <w:rPr>
          <w:spacing w:val="80"/>
        </w:rPr>
        <w:t xml:space="preserve"> </w:t>
      </w:r>
      <w:r>
        <w:t>This signature is the result of centuries of urban primacy, with a multitude of historical layers interwoven, very high built-up and population density, and extreme abundance of amenities, services</w:t>
      </w:r>
      <w:r>
        <w:rPr>
          <w:spacing w:val="80"/>
        </w:rPr>
        <w:t xml:space="preserve"> </w:t>
      </w:r>
      <w:r>
        <w:t>and jobs.</w:t>
      </w:r>
    </w:p>
    <w:p w14:paraId="40006F07" w14:textId="77777777" w:rsidR="00E37508" w:rsidRDefault="00E37508">
      <w:pPr>
        <w:spacing w:line="304" w:lineRule="auto"/>
        <w:jc w:val="both"/>
        <w:sectPr w:rsidR="00E37508">
          <w:type w:val="continuous"/>
          <w:pgSz w:w="12240" w:h="15840"/>
          <w:pgMar w:top="1320" w:right="680" w:bottom="280" w:left="1300" w:header="0" w:footer="565" w:gutter="0"/>
          <w:cols w:num="2" w:space="720" w:equalWidth="0">
            <w:col w:w="2590" w:space="40"/>
            <w:col w:w="7630"/>
          </w:cols>
        </w:sectPr>
      </w:pPr>
    </w:p>
    <w:p w14:paraId="6BB02F7D" w14:textId="77777777" w:rsidR="00E37508" w:rsidRDefault="00E37508">
      <w:pPr>
        <w:pStyle w:val="BodyText"/>
        <w:rPr>
          <w:sz w:val="2"/>
        </w:rPr>
      </w:pPr>
    </w:p>
    <w:p w14:paraId="611AC758" w14:textId="77777777" w:rsidR="00E37508" w:rsidRDefault="00000000">
      <w:pPr>
        <w:pStyle w:val="BodyText"/>
        <w:spacing w:line="73" w:lineRule="exact"/>
        <w:ind w:left="108"/>
        <w:rPr>
          <w:sz w:val="7"/>
        </w:rPr>
      </w:pPr>
      <w:r>
        <w:rPr>
          <w:noProof/>
          <w:sz w:val="7"/>
        </w:rPr>
        <mc:AlternateContent>
          <mc:Choice Requires="wpg">
            <w:drawing>
              <wp:inline distT="0" distB="0" distL="0" distR="0" wp14:anchorId="36AA7BA2" wp14:editId="4555D66F">
                <wp:extent cx="5981065" cy="46355"/>
                <wp:effectExtent l="9525" t="0" r="635" b="1270"/>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065" cy="46355"/>
                          <a:chOff x="0" y="0"/>
                          <a:chExt cx="5981065" cy="46355"/>
                        </a:xfrm>
                      </wpg:grpSpPr>
                      <wps:wsp>
                        <wps:cNvPr id="187" name="Graphic 187"/>
                        <wps:cNvSpPr/>
                        <wps:spPr>
                          <a:xfrm>
                            <a:off x="0" y="5543"/>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s:wsp>
                        <wps:cNvPr id="188" name="Graphic 188"/>
                        <wps:cNvSpPr/>
                        <wps:spPr>
                          <a:xfrm>
                            <a:off x="0" y="40481"/>
                            <a:ext cx="5981065" cy="1270"/>
                          </a:xfrm>
                          <a:custGeom>
                            <a:avLst/>
                            <a:gdLst/>
                            <a:ahLst/>
                            <a:cxnLst/>
                            <a:rect l="l" t="t" r="r" b="b"/>
                            <a:pathLst>
                              <a:path w="5981065">
                                <a:moveTo>
                                  <a:pt x="0" y="0"/>
                                </a:moveTo>
                                <a:lnTo>
                                  <a:pt x="5980849" y="0"/>
                                </a:lnTo>
                              </a:path>
                            </a:pathLst>
                          </a:custGeom>
                          <a:ln w="1108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ECA4D16" id="Group 186" o:spid="_x0000_s1026" style="width:470.95pt;height:3.65pt;mso-position-horizontal-relative:char;mso-position-vertical-relative:line" coordsize="59810,4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">
                <v:shape id="Graphic 187" o:spid="_x0000_s1027" style="position:absolute;top:55;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" path="m,l5980849,e" filled="f" strokeweight=".30797mm">
                  <v:path arrowok="t"/>
                </v:shape>
                <v:shape id="Graphic 188" o:spid="_x0000_s1028" style="position:absolute;top:404;width:59810;height:13;visibility:visible;mso-wrap-style:square;v-text-anchor:top" coordsize="598106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" path="m,l5980849,e" filled="f" strokeweight=".30797mm">
                  <v:path arrowok="t"/>
                </v:shape>
                <w10:anchorlock/>
              </v:group>
            </w:pict>
          </mc:Fallback>
        </mc:AlternateContent>
      </w:r>
    </w:p>
    <w:p w14:paraId="5B5E5B40" w14:textId="77777777" w:rsidR="00E37508" w:rsidRDefault="00E37508">
      <w:pPr>
        <w:pStyle w:val="BodyText"/>
        <w:spacing w:before="172"/>
      </w:pPr>
    </w:p>
    <w:p w14:paraId="4DDF8FC0" w14:textId="77777777" w:rsidR="00E37508" w:rsidRDefault="00000000">
      <w:pPr>
        <w:pStyle w:val="Heading2"/>
        <w:numPr>
          <w:ilvl w:val="0"/>
          <w:numId w:val="1"/>
        </w:numPr>
        <w:tabs>
          <w:tab w:val="left" w:pos="426"/>
        </w:tabs>
        <w:spacing w:before="1"/>
        <w:ind w:left="426" w:hanging="309"/>
      </w:pPr>
      <w:bookmarkStart w:id="346" w:name="B._Method_of_data_splitting"/>
      <w:bookmarkEnd w:id="346"/>
      <w:r>
        <w:t>Method</w:t>
      </w:r>
      <w:r>
        <w:rPr>
          <w:spacing w:val="3"/>
        </w:rPr>
        <w:t xml:space="preserve"> </w:t>
      </w:r>
      <w:r>
        <w:t>of</w:t>
      </w:r>
      <w:r>
        <w:rPr>
          <w:spacing w:val="3"/>
        </w:rPr>
        <w:t xml:space="preserve"> </w:t>
      </w:r>
      <w:r>
        <w:t>data</w:t>
      </w:r>
      <w:r>
        <w:rPr>
          <w:spacing w:val="3"/>
        </w:rPr>
        <w:t xml:space="preserve"> </w:t>
      </w:r>
      <w:r>
        <w:rPr>
          <w:spacing w:val="-2"/>
        </w:rPr>
        <w:t>splitting</w:t>
      </w:r>
    </w:p>
    <w:p w14:paraId="149A8900" w14:textId="77777777" w:rsidR="00E37508" w:rsidRDefault="00000000">
      <w:pPr>
        <w:pStyle w:val="BodyText"/>
        <w:spacing w:before="207" w:line="304" w:lineRule="auto"/>
        <w:ind w:left="117" w:right="729"/>
        <w:jc w:val="both"/>
      </w:pPr>
      <w:r>
        <w:rPr>
          <w:w w:val="105"/>
        </w:rPr>
        <w:t>Due to the potential data leakage caused by pixels shared by chips present in both train and validation</w:t>
      </w:r>
      <w:r>
        <w:rPr>
          <w:spacing w:val="-13"/>
          <w:w w:val="105"/>
        </w:rPr>
        <w:t xml:space="preserve"> </w:t>
      </w:r>
      <w:r>
        <w:rPr>
          <w:w w:val="105"/>
        </w:rPr>
        <w:t>sets,</w:t>
      </w:r>
      <w:r>
        <w:rPr>
          <w:spacing w:val="-11"/>
          <w:w w:val="105"/>
        </w:rPr>
        <w:t xml:space="preserve"> </w:t>
      </w:r>
      <w:r>
        <w:rPr>
          <w:w w:val="105"/>
        </w:rPr>
        <w:t>we</w:t>
      </w:r>
      <w:r>
        <w:rPr>
          <w:spacing w:val="-13"/>
          <w:w w:val="105"/>
        </w:rPr>
        <w:t xml:space="preserve"> </w:t>
      </w:r>
      <w:r>
        <w:rPr>
          <w:w w:val="105"/>
        </w:rPr>
        <w:t>have</w:t>
      </w:r>
      <w:r>
        <w:rPr>
          <w:spacing w:val="-12"/>
          <w:w w:val="105"/>
        </w:rPr>
        <w:t xml:space="preserve"> </w:t>
      </w:r>
      <w:r>
        <w:rPr>
          <w:w w:val="105"/>
        </w:rPr>
        <w:t>developed</w:t>
      </w:r>
      <w:r>
        <w:rPr>
          <w:spacing w:val="-13"/>
          <w:w w:val="105"/>
        </w:rPr>
        <w:t xml:space="preserve"> </w:t>
      </w:r>
      <w:r>
        <w:rPr>
          <w:w w:val="105"/>
        </w:rPr>
        <w:t>a</w:t>
      </w:r>
      <w:r>
        <w:rPr>
          <w:spacing w:val="-12"/>
          <w:w w:val="105"/>
        </w:rPr>
        <w:t xml:space="preserve"> </w:t>
      </w:r>
      <w:r>
        <w:rPr>
          <w:w w:val="105"/>
        </w:rPr>
        <w:t>method</w:t>
      </w:r>
      <w:r>
        <w:rPr>
          <w:spacing w:val="-13"/>
          <w:w w:val="105"/>
        </w:rPr>
        <w:t xml:space="preserve"> </w:t>
      </w:r>
      <w:r>
        <w:rPr>
          <w:w w:val="105"/>
        </w:rPr>
        <w:t>of</w:t>
      </w:r>
      <w:r>
        <w:rPr>
          <w:spacing w:val="-12"/>
          <w:w w:val="105"/>
        </w:rPr>
        <w:t xml:space="preserve"> </w:t>
      </w:r>
      <w:r>
        <w:rPr>
          <w:w w:val="105"/>
        </w:rPr>
        <w:t>spatial</w:t>
      </w:r>
      <w:r>
        <w:rPr>
          <w:spacing w:val="-13"/>
          <w:w w:val="105"/>
        </w:rPr>
        <w:t xml:space="preserve"> </w:t>
      </w:r>
      <w:r>
        <w:rPr>
          <w:w w:val="105"/>
        </w:rPr>
        <w:t>data</w:t>
      </w:r>
      <w:r>
        <w:rPr>
          <w:spacing w:val="-12"/>
          <w:w w:val="105"/>
        </w:rPr>
        <w:t xml:space="preserve"> </w:t>
      </w:r>
      <w:r>
        <w:rPr>
          <w:w w:val="105"/>
        </w:rPr>
        <w:t>splitting</w:t>
      </w:r>
      <w:r>
        <w:rPr>
          <w:spacing w:val="-13"/>
          <w:w w:val="105"/>
        </w:rPr>
        <w:t xml:space="preserve"> </w:t>
      </w:r>
      <w:r>
        <w:rPr>
          <w:w w:val="105"/>
        </w:rPr>
        <w:t>that</w:t>
      </w:r>
      <w:r>
        <w:rPr>
          <w:spacing w:val="-12"/>
          <w:w w:val="105"/>
        </w:rPr>
        <w:t xml:space="preserve"> </w:t>
      </w:r>
      <w:r>
        <w:rPr>
          <w:w w:val="105"/>
        </w:rPr>
        <w:t>ensures</w:t>
      </w:r>
      <w:r>
        <w:rPr>
          <w:spacing w:val="-13"/>
          <w:w w:val="105"/>
        </w:rPr>
        <w:t xml:space="preserve"> </w:t>
      </w:r>
      <w:r>
        <w:rPr>
          <w:w w:val="105"/>
        </w:rPr>
        <w:t>no</w:t>
      </w:r>
      <w:r>
        <w:rPr>
          <w:spacing w:val="-12"/>
          <w:w w:val="105"/>
        </w:rPr>
        <w:t xml:space="preserve"> </w:t>
      </w:r>
      <w:r>
        <w:rPr>
          <w:w w:val="105"/>
        </w:rPr>
        <w:t>data</w:t>
      </w:r>
      <w:r>
        <w:rPr>
          <w:spacing w:val="-13"/>
          <w:w w:val="105"/>
        </w:rPr>
        <w:t xml:space="preserve"> </w:t>
      </w:r>
      <w:r>
        <w:rPr>
          <w:w w:val="105"/>
        </w:rPr>
        <w:t>leakage happens.</w:t>
      </w:r>
      <w:r>
        <w:rPr>
          <w:spacing w:val="30"/>
          <w:w w:val="105"/>
        </w:rPr>
        <w:t xml:space="preserve"> </w:t>
      </w:r>
      <w:r>
        <w:rPr>
          <w:w w:val="105"/>
        </w:rPr>
        <w:t>While this could be done randomly, such a subdivision does not allow for sliding, the splits are required to be spatially contiguous. The method therefore proceeds as follows:</w:t>
      </w:r>
    </w:p>
    <w:p w14:paraId="07868D16" w14:textId="77777777" w:rsidR="00E37508" w:rsidRDefault="00000000">
      <w:pPr>
        <w:pStyle w:val="ListParagraph"/>
        <w:numPr>
          <w:ilvl w:val="1"/>
          <w:numId w:val="1"/>
        </w:numPr>
        <w:tabs>
          <w:tab w:val="left" w:pos="661"/>
        </w:tabs>
        <w:spacing w:before="243"/>
        <w:ind w:left="661" w:hanging="271"/>
      </w:pPr>
      <w:r>
        <w:t>Create</w:t>
      </w:r>
      <w:r>
        <w:rPr>
          <w:spacing w:val="21"/>
        </w:rPr>
        <w:t xml:space="preserve"> </w:t>
      </w:r>
      <w:r>
        <w:t>a</w:t>
      </w:r>
      <w:r>
        <w:rPr>
          <w:spacing w:val="21"/>
        </w:rPr>
        <w:t xml:space="preserve"> </w:t>
      </w:r>
      <w:r>
        <w:t>grid</w:t>
      </w:r>
      <w:r>
        <w:rPr>
          <w:spacing w:val="21"/>
        </w:rPr>
        <w:t xml:space="preserve"> </w:t>
      </w:r>
      <w:r>
        <w:t>of</w:t>
      </w:r>
      <w:r>
        <w:rPr>
          <w:spacing w:val="21"/>
        </w:rPr>
        <w:t xml:space="preserve"> </w:t>
      </w:r>
      <w:r>
        <w:t>chips</w:t>
      </w:r>
      <w:r>
        <w:rPr>
          <w:spacing w:val="21"/>
        </w:rPr>
        <w:t xml:space="preserve"> </w:t>
      </w:r>
      <w:r>
        <w:t>of</w:t>
      </w:r>
      <w:r>
        <w:rPr>
          <w:spacing w:val="21"/>
        </w:rPr>
        <w:t xml:space="preserve"> </w:t>
      </w:r>
      <w:r>
        <w:t>a</w:t>
      </w:r>
      <w:r>
        <w:rPr>
          <w:spacing w:val="21"/>
        </w:rPr>
        <w:t xml:space="preserve"> </w:t>
      </w:r>
      <w:r>
        <w:t>set</w:t>
      </w:r>
      <w:r>
        <w:rPr>
          <w:spacing w:val="21"/>
        </w:rPr>
        <w:t xml:space="preserve"> </w:t>
      </w:r>
      <w:r>
        <w:t>size</w:t>
      </w:r>
      <w:r>
        <w:rPr>
          <w:spacing w:val="21"/>
        </w:rPr>
        <w:t xml:space="preserve"> </w:t>
      </w:r>
      <w:r>
        <w:t>covering</w:t>
      </w:r>
      <w:r>
        <w:rPr>
          <w:spacing w:val="21"/>
        </w:rPr>
        <w:t xml:space="preserve"> </w:t>
      </w:r>
      <w:r>
        <w:t>the</w:t>
      </w:r>
      <w:r>
        <w:rPr>
          <w:spacing w:val="21"/>
        </w:rPr>
        <w:t xml:space="preserve"> </w:t>
      </w:r>
      <w:r>
        <w:t>entire</w:t>
      </w:r>
      <w:r>
        <w:rPr>
          <w:spacing w:val="21"/>
        </w:rPr>
        <w:t xml:space="preserve"> </w:t>
      </w:r>
      <w:r>
        <w:t>study</w:t>
      </w:r>
      <w:r>
        <w:rPr>
          <w:spacing w:val="21"/>
        </w:rPr>
        <w:t xml:space="preserve"> </w:t>
      </w:r>
      <w:r>
        <w:rPr>
          <w:spacing w:val="-2"/>
        </w:rPr>
        <w:t>area.</w:t>
      </w:r>
    </w:p>
    <w:p w14:paraId="4FDF2E6D" w14:textId="77777777" w:rsidR="00E37508" w:rsidRDefault="00000000">
      <w:pPr>
        <w:pStyle w:val="ListParagraph"/>
        <w:numPr>
          <w:ilvl w:val="1"/>
          <w:numId w:val="1"/>
        </w:numPr>
        <w:tabs>
          <w:tab w:val="left" w:pos="661"/>
        </w:tabs>
        <w:spacing w:before="251"/>
        <w:ind w:left="661" w:hanging="271"/>
      </w:pPr>
      <w:r>
        <w:t>Eliminate</w:t>
      </w:r>
      <w:r>
        <w:rPr>
          <w:spacing w:val="25"/>
        </w:rPr>
        <w:t xml:space="preserve"> </w:t>
      </w:r>
      <w:r>
        <w:t>chips</w:t>
      </w:r>
      <w:r>
        <w:rPr>
          <w:spacing w:val="25"/>
        </w:rPr>
        <w:t xml:space="preserve"> </w:t>
      </w:r>
      <w:r>
        <w:t>that</w:t>
      </w:r>
      <w:r>
        <w:rPr>
          <w:spacing w:val="25"/>
        </w:rPr>
        <w:t xml:space="preserve"> </w:t>
      </w:r>
      <w:r>
        <w:t>are</w:t>
      </w:r>
      <w:r>
        <w:rPr>
          <w:spacing w:val="25"/>
        </w:rPr>
        <w:t xml:space="preserve"> </w:t>
      </w:r>
      <w:r>
        <w:t>not</w:t>
      </w:r>
      <w:r>
        <w:rPr>
          <w:spacing w:val="25"/>
        </w:rPr>
        <w:t xml:space="preserve"> </w:t>
      </w:r>
      <w:r>
        <w:t>fully</w:t>
      </w:r>
      <w:r>
        <w:rPr>
          <w:spacing w:val="26"/>
        </w:rPr>
        <w:t xml:space="preserve"> </w:t>
      </w:r>
      <w:r>
        <w:t>within</w:t>
      </w:r>
      <w:r>
        <w:rPr>
          <w:spacing w:val="25"/>
        </w:rPr>
        <w:t xml:space="preserve"> </w:t>
      </w:r>
      <w:r>
        <w:t>a</w:t>
      </w:r>
      <w:r>
        <w:rPr>
          <w:spacing w:val="25"/>
        </w:rPr>
        <w:t xml:space="preserve"> </w:t>
      </w:r>
      <w:r>
        <w:t>single</w:t>
      </w:r>
      <w:r>
        <w:rPr>
          <w:spacing w:val="25"/>
        </w:rPr>
        <w:t xml:space="preserve"> </w:t>
      </w:r>
      <w:r>
        <w:t>signature</w:t>
      </w:r>
      <w:r>
        <w:rPr>
          <w:spacing w:val="25"/>
        </w:rPr>
        <w:t xml:space="preserve"> </w:t>
      </w:r>
      <w:r>
        <w:rPr>
          <w:spacing w:val="-2"/>
        </w:rPr>
        <w:t>geometry.</w:t>
      </w:r>
    </w:p>
    <w:p w14:paraId="4004F698" w14:textId="77777777" w:rsidR="00E37508" w:rsidRDefault="00000000">
      <w:pPr>
        <w:pStyle w:val="ListParagraph"/>
        <w:numPr>
          <w:ilvl w:val="1"/>
          <w:numId w:val="1"/>
        </w:numPr>
        <w:tabs>
          <w:tab w:val="left" w:pos="661"/>
        </w:tabs>
        <w:spacing w:before="250"/>
        <w:ind w:left="661" w:hanging="271"/>
      </w:pPr>
      <w:r>
        <w:t>Sort</w:t>
      </w:r>
      <w:r>
        <w:rPr>
          <w:spacing w:val="29"/>
        </w:rPr>
        <w:t xml:space="preserve"> </w:t>
      </w:r>
      <w:r>
        <w:t>chips</w:t>
      </w:r>
      <w:r>
        <w:rPr>
          <w:spacing w:val="29"/>
        </w:rPr>
        <w:t xml:space="preserve"> </w:t>
      </w:r>
      <w:r>
        <w:t>using</w:t>
      </w:r>
      <w:r>
        <w:rPr>
          <w:spacing w:val="30"/>
        </w:rPr>
        <w:t xml:space="preserve"> </w:t>
      </w:r>
      <w:r>
        <w:t>the</w:t>
      </w:r>
      <w:r>
        <w:rPr>
          <w:spacing w:val="29"/>
        </w:rPr>
        <w:t xml:space="preserve"> </w:t>
      </w:r>
      <w:r>
        <w:t>space-filling</w:t>
      </w:r>
      <w:r>
        <w:rPr>
          <w:spacing w:val="30"/>
        </w:rPr>
        <w:t xml:space="preserve"> </w:t>
      </w:r>
      <w:r>
        <w:t>Hilbert</w:t>
      </w:r>
      <w:r>
        <w:rPr>
          <w:spacing w:val="29"/>
        </w:rPr>
        <w:t xml:space="preserve"> </w:t>
      </w:r>
      <w:r>
        <w:rPr>
          <w:spacing w:val="-2"/>
        </w:rPr>
        <w:t>curve.</w:t>
      </w:r>
    </w:p>
    <w:p w14:paraId="19750DBF" w14:textId="328F6D96" w:rsidR="00E37508" w:rsidRDefault="00000000">
      <w:pPr>
        <w:pStyle w:val="ListParagraph"/>
        <w:numPr>
          <w:ilvl w:val="1"/>
          <w:numId w:val="1"/>
        </w:numPr>
        <w:tabs>
          <w:tab w:val="left" w:pos="660"/>
          <w:tab w:val="left" w:pos="662"/>
        </w:tabs>
        <w:spacing w:before="250" w:line="304" w:lineRule="auto"/>
        <w:ind w:right="729"/>
        <w:jc w:val="both"/>
      </w:pPr>
      <w:r>
        <w:t xml:space="preserve">Subdivide chips within each contiguous signature geometry into four parts: 40% for CNN training, 10% for CNN validation, 40% for probability modelling training, 10% for </w:t>
      </w:r>
      <w:del w:id="347" w:author="Fleischmann Martin" w:date="2024-06-24T11:15:00Z">
        <w:r>
          <w:delText>probab-</w:delText>
        </w:r>
        <w:r>
          <w:rPr>
            <w:spacing w:val="40"/>
          </w:rPr>
          <w:delText xml:space="preserve"> </w:delText>
        </w:r>
        <w:r>
          <w:delText>ility</w:delText>
        </w:r>
      </w:del>
      <w:ins w:id="348" w:author="Fleischmann Martin" w:date="2024-06-24T11:15:00Z">
        <w:r>
          <w:t>proba</w:t>
        </w:r>
        <w:r w:rsidR="008668A6">
          <w:t>b</w:t>
        </w:r>
        <w:r>
          <w:t>ility</w:t>
        </w:r>
      </w:ins>
      <w:r>
        <w:t xml:space="preserve"> modelling validation. This subdivision is node based on the Hilbert distance ensuring spatial compactness and contiguity of each part.</w:t>
      </w:r>
      <w:r>
        <w:rPr>
          <w:spacing w:val="38"/>
        </w:rPr>
        <w:t xml:space="preserve"> </w:t>
      </w:r>
      <w:r>
        <w:t>For signature geometries that are too small</w:t>
      </w:r>
      <w:r>
        <w:rPr>
          <w:spacing w:val="40"/>
        </w:rPr>
        <w:t xml:space="preserve"> </w:t>
      </w:r>
      <w:r>
        <w:t>to</w:t>
      </w:r>
      <w:r>
        <w:rPr>
          <w:spacing w:val="40"/>
        </w:rPr>
        <w:t xml:space="preserve"> </w:t>
      </w:r>
      <w:r>
        <w:t>be</w:t>
      </w:r>
      <w:r>
        <w:rPr>
          <w:spacing w:val="40"/>
        </w:rPr>
        <w:t xml:space="preserve"> </w:t>
      </w:r>
      <w:r>
        <w:t>subdivided,</w:t>
      </w:r>
      <w:r>
        <w:rPr>
          <w:spacing w:val="40"/>
        </w:rPr>
        <w:t xml:space="preserve"> </w:t>
      </w:r>
      <w:r>
        <w:t>the</w:t>
      </w:r>
      <w:r>
        <w:rPr>
          <w:spacing w:val="40"/>
        </w:rPr>
        <w:t xml:space="preserve"> </w:t>
      </w:r>
      <w:r>
        <w:t>entire</w:t>
      </w:r>
      <w:r>
        <w:rPr>
          <w:spacing w:val="40"/>
        </w:rPr>
        <w:t xml:space="preserve"> </w:t>
      </w:r>
      <w:r>
        <w:t>geometry</w:t>
      </w:r>
      <w:r>
        <w:rPr>
          <w:spacing w:val="40"/>
        </w:rPr>
        <w:t xml:space="preserve"> </w:t>
      </w:r>
      <w:r>
        <w:t>is</w:t>
      </w:r>
      <w:r>
        <w:rPr>
          <w:spacing w:val="40"/>
        </w:rPr>
        <w:t xml:space="preserve"> </w:t>
      </w:r>
      <w:r>
        <w:t>used</w:t>
      </w:r>
      <w:r>
        <w:rPr>
          <w:spacing w:val="40"/>
        </w:rPr>
        <w:t xml:space="preserve"> </w:t>
      </w:r>
      <w:r>
        <w:t>within</w:t>
      </w:r>
      <w:r>
        <w:rPr>
          <w:spacing w:val="40"/>
        </w:rPr>
        <w:t xml:space="preserve"> </w:t>
      </w:r>
      <w:r>
        <w:t>one</w:t>
      </w:r>
      <w:r>
        <w:rPr>
          <w:spacing w:val="40"/>
        </w:rPr>
        <w:t xml:space="preserve"> </w:t>
      </w:r>
      <w:r>
        <w:t>set</w:t>
      </w:r>
      <w:r>
        <w:rPr>
          <w:spacing w:val="40"/>
        </w:rPr>
        <w:t xml:space="preserve"> </w:t>
      </w:r>
      <w:r>
        <w:t>only.</w:t>
      </w:r>
    </w:p>
    <w:p w14:paraId="3A9D1AC6" w14:textId="77777777" w:rsidR="00E37508" w:rsidRDefault="00000000">
      <w:pPr>
        <w:pStyle w:val="ListParagraph"/>
        <w:numPr>
          <w:ilvl w:val="1"/>
          <w:numId w:val="1"/>
        </w:numPr>
        <w:tabs>
          <w:tab w:val="left" w:pos="661"/>
        </w:tabs>
        <w:spacing w:before="185"/>
        <w:ind w:left="661" w:hanging="271"/>
      </w:pPr>
      <w:r>
        <w:rPr>
          <w:w w:val="105"/>
        </w:rPr>
        <w:t>(If</w:t>
      </w:r>
      <w:r>
        <w:rPr>
          <w:spacing w:val="11"/>
          <w:w w:val="105"/>
        </w:rPr>
        <w:t xml:space="preserve"> </w:t>
      </w:r>
      <w:r>
        <w:rPr>
          <w:w w:val="105"/>
        </w:rPr>
        <w:t>SIC)</w:t>
      </w:r>
      <w:r>
        <w:rPr>
          <w:spacing w:val="12"/>
          <w:w w:val="105"/>
        </w:rPr>
        <w:t xml:space="preserve"> </w:t>
      </w:r>
      <w:r>
        <w:rPr>
          <w:w w:val="105"/>
        </w:rPr>
        <w:t>Apply</w:t>
      </w:r>
      <w:r>
        <w:rPr>
          <w:spacing w:val="12"/>
          <w:w w:val="105"/>
        </w:rPr>
        <w:t xml:space="preserve"> </w:t>
      </w:r>
      <w:r>
        <w:rPr>
          <w:w w:val="105"/>
        </w:rPr>
        <w:t>sliding</w:t>
      </w:r>
      <w:r>
        <w:rPr>
          <w:spacing w:val="12"/>
          <w:w w:val="105"/>
        </w:rPr>
        <w:t xml:space="preserve"> </w:t>
      </w:r>
      <w:r>
        <w:rPr>
          <w:w w:val="105"/>
        </w:rPr>
        <w:t>within</w:t>
      </w:r>
      <w:r>
        <w:rPr>
          <w:spacing w:val="12"/>
          <w:w w:val="105"/>
        </w:rPr>
        <w:t xml:space="preserve"> </w:t>
      </w:r>
      <w:r>
        <w:rPr>
          <w:w w:val="105"/>
        </w:rPr>
        <w:t>each</w:t>
      </w:r>
      <w:r>
        <w:rPr>
          <w:spacing w:val="12"/>
          <w:w w:val="105"/>
        </w:rPr>
        <w:t xml:space="preserve"> </w:t>
      </w:r>
      <w:r>
        <w:rPr>
          <w:spacing w:val="-2"/>
          <w:w w:val="105"/>
        </w:rPr>
        <w:t>part.</w:t>
      </w:r>
    </w:p>
    <w:p w14:paraId="3818F539" w14:textId="77777777" w:rsidR="00E37508" w:rsidRDefault="00E37508">
      <w:pPr>
        <w:sectPr w:rsidR="00E37508">
          <w:type w:val="continuous"/>
          <w:pgSz w:w="12240" w:h="15840"/>
          <w:pgMar w:top="1320" w:right="680" w:bottom="280" w:left="1300" w:header="0" w:footer="565" w:gutter="0"/>
          <w:cols w:space="720"/>
        </w:sectPr>
      </w:pPr>
    </w:p>
    <w:p w14:paraId="308456A3" w14:textId="77777777" w:rsidR="00E37508" w:rsidRDefault="00000000">
      <w:pPr>
        <w:pStyle w:val="Heading2"/>
        <w:numPr>
          <w:ilvl w:val="0"/>
          <w:numId w:val="1"/>
        </w:numPr>
        <w:tabs>
          <w:tab w:val="left" w:pos="430"/>
        </w:tabs>
        <w:spacing w:before="62"/>
        <w:ind w:left="430" w:hanging="313"/>
      </w:pPr>
      <w:bookmarkStart w:id="349" w:name="C._Comparison_of_neural_network_architec"/>
      <w:bookmarkEnd w:id="349"/>
      <w:r>
        <w:lastRenderedPageBreak/>
        <w:t>Comparison of</w:t>
      </w:r>
      <w:r>
        <w:rPr>
          <w:spacing w:val="1"/>
        </w:rPr>
        <w:t xml:space="preserve"> </w:t>
      </w:r>
      <w:r>
        <w:t>neural</w:t>
      </w:r>
      <w:r>
        <w:rPr>
          <w:spacing w:val="1"/>
        </w:rPr>
        <w:t xml:space="preserve"> </w:t>
      </w:r>
      <w:r>
        <w:t>network</w:t>
      </w:r>
      <w:r>
        <w:rPr>
          <w:spacing w:val="1"/>
        </w:rPr>
        <w:t xml:space="preserve"> </w:t>
      </w:r>
      <w:r>
        <w:rPr>
          <w:spacing w:val="-2"/>
        </w:rPr>
        <w:t>architecture</w:t>
      </w:r>
    </w:p>
    <w:p w14:paraId="5FFC7744" w14:textId="77777777" w:rsidR="00E37508" w:rsidRDefault="00E37508">
      <w:pPr>
        <w:pStyle w:val="BodyText"/>
        <w:spacing w:before="144"/>
        <w:rPr>
          <w:rFonts w:ascii="Palatino Linotype"/>
          <w:b/>
          <w:i/>
          <w:sz w:val="20"/>
        </w:rPr>
      </w:pPr>
    </w:p>
    <w:tbl>
      <w:tblPr>
        <w:tblW w:w="0" w:type="auto"/>
        <w:tblInd w:w="607" w:type="dxa"/>
        <w:tblLayout w:type="fixed"/>
        <w:tblCellMar>
          <w:left w:w="0" w:type="dxa"/>
          <w:right w:w="0" w:type="dxa"/>
        </w:tblCellMar>
        <w:tblLook w:val="01E0" w:firstRow="1" w:lastRow="1" w:firstColumn="1" w:lastColumn="1" w:noHBand="0" w:noVBand="0"/>
      </w:tblPr>
      <w:tblGrid>
        <w:gridCol w:w="1635"/>
        <w:gridCol w:w="2694"/>
        <w:gridCol w:w="2368"/>
        <w:gridCol w:w="1747"/>
      </w:tblGrid>
      <w:tr w:rsidR="00E37508" w14:paraId="0E23BE13" w14:textId="77777777">
        <w:trPr>
          <w:trHeight w:val="424"/>
        </w:trPr>
        <w:tc>
          <w:tcPr>
            <w:tcW w:w="1635" w:type="dxa"/>
            <w:tcBorders>
              <w:top w:val="single" w:sz="8" w:space="0" w:color="000000"/>
              <w:bottom w:val="single" w:sz="6" w:space="0" w:color="000000"/>
            </w:tcBorders>
          </w:tcPr>
          <w:p w14:paraId="7378538D" w14:textId="77777777" w:rsidR="00E37508" w:rsidRDefault="00000000">
            <w:pPr>
              <w:pStyle w:val="TableParagraph"/>
              <w:spacing w:before="81" w:line="240" w:lineRule="auto"/>
              <w:ind w:left="119"/>
              <w:jc w:val="left"/>
            </w:pPr>
            <w:r>
              <w:rPr>
                <w:spacing w:val="-2"/>
              </w:rPr>
              <w:t>architecture</w:t>
            </w:r>
          </w:p>
        </w:tc>
        <w:tc>
          <w:tcPr>
            <w:tcW w:w="2694" w:type="dxa"/>
            <w:tcBorders>
              <w:top w:val="single" w:sz="8" w:space="0" w:color="000000"/>
              <w:bottom w:val="single" w:sz="6" w:space="0" w:color="000000"/>
            </w:tcBorders>
          </w:tcPr>
          <w:p w14:paraId="6A2A3EFB" w14:textId="77777777" w:rsidR="00E37508" w:rsidRDefault="00000000">
            <w:pPr>
              <w:pStyle w:val="TableParagraph"/>
              <w:spacing w:before="81" w:line="240" w:lineRule="auto"/>
              <w:ind w:left="120"/>
              <w:jc w:val="left"/>
            </w:pPr>
            <w:r>
              <w:t>top</w:t>
            </w:r>
            <w:r>
              <w:rPr>
                <w:spacing w:val="21"/>
              </w:rPr>
              <w:t xml:space="preserve"> </w:t>
            </w:r>
            <w:r>
              <w:rPr>
                <w:spacing w:val="-2"/>
              </w:rPr>
              <w:t>layer</w:t>
            </w:r>
          </w:p>
        </w:tc>
        <w:tc>
          <w:tcPr>
            <w:tcW w:w="2368" w:type="dxa"/>
            <w:tcBorders>
              <w:top w:val="single" w:sz="8" w:space="0" w:color="000000"/>
              <w:bottom w:val="single" w:sz="6" w:space="0" w:color="000000"/>
            </w:tcBorders>
          </w:tcPr>
          <w:p w14:paraId="71BF1FA3" w14:textId="77777777" w:rsidR="00E37508" w:rsidRDefault="00000000">
            <w:pPr>
              <w:pStyle w:val="TableParagraph"/>
              <w:spacing w:before="81" w:line="240" w:lineRule="auto"/>
              <w:ind w:left="120"/>
              <w:jc w:val="left"/>
            </w:pPr>
            <w:r>
              <w:t>#</w:t>
            </w:r>
            <w:r>
              <w:rPr>
                <w:spacing w:val="12"/>
              </w:rPr>
              <w:t xml:space="preserve"> </w:t>
            </w:r>
            <w:r>
              <w:t>neurons</w:t>
            </w:r>
            <w:r>
              <w:rPr>
                <w:spacing w:val="13"/>
              </w:rPr>
              <w:t xml:space="preserve"> </w:t>
            </w:r>
            <w:r>
              <w:t>in</w:t>
            </w:r>
            <w:r>
              <w:rPr>
                <w:spacing w:val="12"/>
              </w:rPr>
              <w:t xml:space="preserve"> </w:t>
            </w:r>
            <w:r>
              <w:t>top</w:t>
            </w:r>
            <w:r>
              <w:rPr>
                <w:spacing w:val="13"/>
              </w:rPr>
              <w:t xml:space="preserve"> </w:t>
            </w:r>
            <w:r>
              <w:rPr>
                <w:spacing w:val="-4"/>
              </w:rPr>
              <w:t>layer</w:t>
            </w:r>
          </w:p>
        </w:tc>
        <w:tc>
          <w:tcPr>
            <w:tcW w:w="1747" w:type="dxa"/>
            <w:tcBorders>
              <w:top w:val="single" w:sz="8" w:space="0" w:color="000000"/>
              <w:bottom w:val="single" w:sz="6" w:space="0" w:color="000000"/>
            </w:tcBorders>
          </w:tcPr>
          <w:p w14:paraId="4C2DA51A" w14:textId="77777777" w:rsidR="00E37508" w:rsidRDefault="00000000">
            <w:pPr>
              <w:pStyle w:val="TableParagraph"/>
              <w:spacing w:before="81" w:line="240" w:lineRule="auto"/>
              <w:ind w:left="120"/>
              <w:jc w:val="left"/>
            </w:pPr>
            <w:r>
              <w:rPr>
                <w:w w:val="105"/>
              </w:rPr>
              <w:t>global</w:t>
            </w:r>
            <w:r>
              <w:rPr>
                <w:spacing w:val="6"/>
                <w:w w:val="105"/>
              </w:rPr>
              <w:t xml:space="preserve"> </w:t>
            </w:r>
            <w:r>
              <w:rPr>
                <w:spacing w:val="-2"/>
                <w:w w:val="105"/>
              </w:rPr>
              <w:t>accuracy</w:t>
            </w:r>
          </w:p>
        </w:tc>
      </w:tr>
      <w:tr w:rsidR="00E37508" w14:paraId="0DF9DB60" w14:textId="77777777">
        <w:trPr>
          <w:trHeight w:val="381"/>
        </w:trPr>
        <w:tc>
          <w:tcPr>
            <w:tcW w:w="1635" w:type="dxa"/>
            <w:tcBorders>
              <w:top w:val="single" w:sz="6" w:space="0" w:color="000000"/>
            </w:tcBorders>
          </w:tcPr>
          <w:p w14:paraId="0C3F9A66" w14:textId="77777777" w:rsidR="00E37508" w:rsidRDefault="00000000">
            <w:pPr>
              <w:pStyle w:val="TableParagraph"/>
              <w:spacing w:before="80" w:line="240" w:lineRule="auto"/>
              <w:ind w:left="119"/>
              <w:jc w:val="left"/>
            </w:pPr>
            <w:r>
              <w:rPr>
                <w:spacing w:val="-2"/>
              </w:rPr>
              <w:t>EfficientNetB4</w:t>
            </w:r>
          </w:p>
        </w:tc>
        <w:tc>
          <w:tcPr>
            <w:tcW w:w="2694" w:type="dxa"/>
            <w:tcBorders>
              <w:top w:val="single" w:sz="6" w:space="0" w:color="000000"/>
            </w:tcBorders>
          </w:tcPr>
          <w:p w14:paraId="7F12F712" w14:textId="77777777" w:rsidR="00E37508" w:rsidRDefault="00000000">
            <w:pPr>
              <w:pStyle w:val="TableParagraph"/>
              <w:spacing w:before="80" w:line="240" w:lineRule="auto"/>
              <w:ind w:left="120"/>
              <w:jc w:val="left"/>
            </w:pPr>
            <w:r>
              <w:rPr>
                <w:spacing w:val="-2"/>
              </w:rPr>
              <w:t>Flatten</w:t>
            </w:r>
          </w:p>
        </w:tc>
        <w:tc>
          <w:tcPr>
            <w:tcW w:w="2368" w:type="dxa"/>
            <w:tcBorders>
              <w:top w:val="single" w:sz="6" w:space="0" w:color="000000"/>
            </w:tcBorders>
          </w:tcPr>
          <w:p w14:paraId="159D5A56" w14:textId="77777777" w:rsidR="00E37508" w:rsidRDefault="00000000">
            <w:pPr>
              <w:pStyle w:val="TableParagraph"/>
              <w:spacing w:before="80" w:line="240" w:lineRule="auto"/>
              <w:ind w:left="120"/>
              <w:jc w:val="left"/>
            </w:pPr>
            <w:r>
              <w:rPr>
                <w:spacing w:val="-5"/>
              </w:rPr>
              <w:t>128</w:t>
            </w:r>
          </w:p>
        </w:tc>
        <w:tc>
          <w:tcPr>
            <w:tcW w:w="1747" w:type="dxa"/>
            <w:tcBorders>
              <w:top w:val="single" w:sz="6" w:space="0" w:color="000000"/>
            </w:tcBorders>
          </w:tcPr>
          <w:p w14:paraId="509F6531" w14:textId="77777777" w:rsidR="00E37508" w:rsidRDefault="00000000">
            <w:pPr>
              <w:pStyle w:val="TableParagraph"/>
              <w:spacing w:before="80" w:line="240" w:lineRule="auto"/>
              <w:ind w:left="120"/>
              <w:jc w:val="left"/>
            </w:pPr>
            <w:r>
              <w:rPr>
                <w:spacing w:val="-2"/>
              </w:rPr>
              <w:t>0.663482</w:t>
            </w:r>
          </w:p>
        </w:tc>
      </w:tr>
      <w:tr w:rsidR="00E37508" w14:paraId="10DBDCE9" w14:textId="77777777">
        <w:trPr>
          <w:trHeight w:val="328"/>
        </w:trPr>
        <w:tc>
          <w:tcPr>
            <w:tcW w:w="1635" w:type="dxa"/>
          </w:tcPr>
          <w:p w14:paraId="4561ABCB" w14:textId="77777777" w:rsidR="00E37508" w:rsidRDefault="00000000">
            <w:pPr>
              <w:pStyle w:val="TableParagraph"/>
              <w:spacing w:before="27" w:line="240" w:lineRule="auto"/>
              <w:ind w:left="119"/>
              <w:jc w:val="left"/>
            </w:pPr>
            <w:r>
              <w:rPr>
                <w:spacing w:val="-2"/>
              </w:rPr>
              <w:t>EfficientNetB4</w:t>
            </w:r>
          </w:p>
        </w:tc>
        <w:tc>
          <w:tcPr>
            <w:tcW w:w="2694" w:type="dxa"/>
          </w:tcPr>
          <w:p w14:paraId="4F08743F" w14:textId="77777777" w:rsidR="00E37508" w:rsidRDefault="00000000">
            <w:pPr>
              <w:pStyle w:val="TableParagraph"/>
              <w:spacing w:before="27" w:line="240" w:lineRule="auto"/>
              <w:ind w:left="120"/>
              <w:jc w:val="left"/>
            </w:pPr>
            <w:r>
              <w:rPr>
                <w:spacing w:val="-2"/>
              </w:rPr>
              <w:t>Flatten</w:t>
            </w:r>
          </w:p>
        </w:tc>
        <w:tc>
          <w:tcPr>
            <w:tcW w:w="2368" w:type="dxa"/>
          </w:tcPr>
          <w:p w14:paraId="12606523" w14:textId="77777777" w:rsidR="00E37508" w:rsidRDefault="00000000">
            <w:pPr>
              <w:pStyle w:val="TableParagraph"/>
              <w:spacing w:before="27" w:line="240" w:lineRule="auto"/>
              <w:ind w:left="120"/>
              <w:jc w:val="left"/>
            </w:pPr>
            <w:r>
              <w:rPr>
                <w:spacing w:val="-5"/>
              </w:rPr>
              <w:t>256</w:t>
            </w:r>
          </w:p>
        </w:tc>
        <w:tc>
          <w:tcPr>
            <w:tcW w:w="1747" w:type="dxa"/>
          </w:tcPr>
          <w:p w14:paraId="1714B7CC" w14:textId="77777777" w:rsidR="00E37508" w:rsidRDefault="00000000">
            <w:pPr>
              <w:pStyle w:val="TableParagraph"/>
              <w:spacing w:before="27" w:line="240" w:lineRule="auto"/>
              <w:ind w:left="120"/>
              <w:jc w:val="left"/>
            </w:pPr>
            <w:r>
              <w:rPr>
                <w:spacing w:val="-2"/>
              </w:rPr>
              <w:t>0.715764</w:t>
            </w:r>
          </w:p>
        </w:tc>
      </w:tr>
      <w:tr w:rsidR="00E37508" w14:paraId="3D2E3295" w14:textId="77777777">
        <w:trPr>
          <w:trHeight w:val="328"/>
        </w:trPr>
        <w:tc>
          <w:tcPr>
            <w:tcW w:w="1635" w:type="dxa"/>
          </w:tcPr>
          <w:p w14:paraId="5DB69B47" w14:textId="77777777" w:rsidR="00E37508" w:rsidRDefault="00000000">
            <w:pPr>
              <w:pStyle w:val="TableParagraph"/>
              <w:spacing w:before="27" w:line="240" w:lineRule="auto"/>
              <w:ind w:left="119"/>
              <w:jc w:val="left"/>
            </w:pPr>
            <w:r>
              <w:rPr>
                <w:spacing w:val="-2"/>
              </w:rPr>
              <w:t>EfficientNetB4</w:t>
            </w:r>
          </w:p>
        </w:tc>
        <w:tc>
          <w:tcPr>
            <w:tcW w:w="2694" w:type="dxa"/>
          </w:tcPr>
          <w:p w14:paraId="416FDB51" w14:textId="77777777" w:rsidR="00E37508" w:rsidRDefault="00000000">
            <w:pPr>
              <w:pStyle w:val="TableParagraph"/>
              <w:spacing w:before="27" w:line="240" w:lineRule="auto"/>
              <w:ind w:left="120"/>
              <w:jc w:val="left"/>
            </w:pPr>
            <w:r>
              <w:rPr>
                <w:spacing w:val="-2"/>
              </w:rPr>
              <w:t>Flatten</w:t>
            </w:r>
          </w:p>
        </w:tc>
        <w:tc>
          <w:tcPr>
            <w:tcW w:w="2368" w:type="dxa"/>
          </w:tcPr>
          <w:p w14:paraId="7B3D9B2C" w14:textId="77777777" w:rsidR="00E37508" w:rsidRDefault="00000000">
            <w:pPr>
              <w:pStyle w:val="TableParagraph"/>
              <w:spacing w:before="27" w:line="240" w:lineRule="auto"/>
              <w:ind w:left="120"/>
              <w:jc w:val="left"/>
            </w:pPr>
            <w:r>
              <w:rPr>
                <w:spacing w:val="-5"/>
              </w:rPr>
              <w:t>512</w:t>
            </w:r>
          </w:p>
        </w:tc>
        <w:tc>
          <w:tcPr>
            <w:tcW w:w="1747" w:type="dxa"/>
          </w:tcPr>
          <w:p w14:paraId="0576E4A5" w14:textId="77777777" w:rsidR="00E37508" w:rsidRDefault="00000000">
            <w:pPr>
              <w:pStyle w:val="TableParagraph"/>
              <w:spacing w:before="27" w:line="240" w:lineRule="auto"/>
              <w:ind w:left="120"/>
              <w:jc w:val="left"/>
            </w:pPr>
            <w:r>
              <w:rPr>
                <w:spacing w:val="-2"/>
              </w:rPr>
              <w:t>0.697187</w:t>
            </w:r>
          </w:p>
        </w:tc>
      </w:tr>
      <w:tr w:rsidR="00E37508" w14:paraId="1BDB5997" w14:textId="77777777">
        <w:trPr>
          <w:trHeight w:val="328"/>
        </w:trPr>
        <w:tc>
          <w:tcPr>
            <w:tcW w:w="1635" w:type="dxa"/>
          </w:tcPr>
          <w:p w14:paraId="30575127" w14:textId="77777777" w:rsidR="00E37508" w:rsidRDefault="00000000">
            <w:pPr>
              <w:pStyle w:val="TableParagraph"/>
              <w:spacing w:before="27" w:line="240" w:lineRule="auto"/>
              <w:ind w:left="119"/>
              <w:jc w:val="left"/>
            </w:pPr>
            <w:r>
              <w:rPr>
                <w:spacing w:val="-2"/>
              </w:rPr>
              <w:t>EfficientNetB4</w:t>
            </w:r>
          </w:p>
        </w:tc>
        <w:tc>
          <w:tcPr>
            <w:tcW w:w="2694" w:type="dxa"/>
          </w:tcPr>
          <w:p w14:paraId="20D1028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0D5B128C" w14:textId="77777777" w:rsidR="00E37508" w:rsidRDefault="00000000">
            <w:pPr>
              <w:pStyle w:val="TableParagraph"/>
              <w:spacing w:before="27" w:line="240" w:lineRule="auto"/>
              <w:ind w:left="120"/>
              <w:jc w:val="left"/>
            </w:pPr>
            <w:r>
              <w:rPr>
                <w:spacing w:val="-5"/>
              </w:rPr>
              <w:t>128</w:t>
            </w:r>
          </w:p>
        </w:tc>
        <w:tc>
          <w:tcPr>
            <w:tcW w:w="1747" w:type="dxa"/>
          </w:tcPr>
          <w:p w14:paraId="79E330FD" w14:textId="77777777" w:rsidR="00E37508" w:rsidRDefault="00000000">
            <w:pPr>
              <w:pStyle w:val="TableParagraph"/>
              <w:spacing w:before="27" w:line="240" w:lineRule="auto"/>
              <w:ind w:left="120"/>
              <w:jc w:val="left"/>
            </w:pPr>
            <w:r>
              <w:rPr>
                <w:spacing w:val="-2"/>
              </w:rPr>
              <w:t>0.723726</w:t>
            </w:r>
          </w:p>
        </w:tc>
      </w:tr>
      <w:tr w:rsidR="00E37508" w14:paraId="5F88B960" w14:textId="77777777">
        <w:trPr>
          <w:trHeight w:val="328"/>
        </w:trPr>
        <w:tc>
          <w:tcPr>
            <w:tcW w:w="1635" w:type="dxa"/>
          </w:tcPr>
          <w:p w14:paraId="4908BD1D" w14:textId="77777777" w:rsidR="00E37508" w:rsidRDefault="00000000">
            <w:pPr>
              <w:pStyle w:val="TableParagraph"/>
              <w:spacing w:before="27" w:line="240" w:lineRule="auto"/>
              <w:ind w:left="119"/>
              <w:jc w:val="left"/>
            </w:pPr>
            <w:r>
              <w:rPr>
                <w:spacing w:val="-2"/>
              </w:rPr>
              <w:t>EfficientNetB4</w:t>
            </w:r>
          </w:p>
        </w:tc>
        <w:tc>
          <w:tcPr>
            <w:tcW w:w="2694" w:type="dxa"/>
          </w:tcPr>
          <w:p w14:paraId="6F4BD168"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4AAD74BF" w14:textId="77777777" w:rsidR="00E37508" w:rsidRDefault="00000000">
            <w:pPr>
              <w:pStyle w:val="TableParagraph"/>
              <w:spacing w:before="27" w:line="240" w:lineRule="auto"/>
              <w:ind w:left="120"/>
              <w:jc w:val="left"/>
            </w:pPr>
            <w:r>
              <w:rPr>
                <w:spacing w:val="-5"/>
              </w:rPr>
              <w:t>256</w:t>
            </w:r>
          </w:p>
        </w:tc>
        <w:tc>
          <w:tcPr>
            <w:tcW w:w="1747" w:type="dxa"/>
          </w:tcPr>
          <w:p w14:paraId="7B64A7DD" w14:textId="77777777" w:rsidR="00E37508" w:rsidRDefault="00000000">
            <w:pPr>
              <w:pStyle w:val="TableParagraph"/>
              <w:spacing w:before="27" w:line="240" w:lineRule="auto"/>
              <w:ind w:left="120"/>
              <w:jc w:val="left"/>
            </w:pPr>
            <w:r>
              <w:rPr>
                <w:spacing w:val="-2"/>
              </w:rPr>
              <w:t>0.715764</w:t>
            </w:r>
          </w:p>
        </w:tc>
      </w:tr>
      <w:tr w:rsidR="00E37508" w14:paraId="250CF8B7" w14:textId="77777777">
        <w:trPr>
          <w:trHeight w:val="328"/>
        </w:trPr>
        <w:tc>
          <w:tcPr>
            <w:tcW w:w="1635" w:type="dxa"/>
          </w:tcPr>
          <w:p w14:paraId="1B3C8DE4" w14:textId="77777777" w:rsidR="00E37508" w:rsidRDefault="00000000">
            <w:pPr>
              <w:pStyle w:val="TableParagraph"/>
              <w:spacing w:before="27" w:line="240" w:lineRule="auto"/>
              <w:ind w:left="119"/>
              <w:jc w:val="left"/>
            </w:pPr>
            <w:r>
              <w:rPr>
                <w:spacing w:val="-2"/>
              </w:rPr>
              <w:t>EfficientNetB4</w:t>
            </w:r>
          </w:p>
        </w:tc>
        <w:tc>
          <w:tcPr>
            <w:tcW w:w="2694" w:type="dxa"/>
          </w:tcPr>
          <w:p w14:paraId="7D1C1A86"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3A327773" w14:textId="77777777" w:rsidR="00E37508" w:rsidRDefault="00000000">
            <w:pPr>
              <w:pStyle w:val="TableParagraph"/>
              <w:spacing w:before="27" w:line="240" w:lineRule="auto"/>
              <w:ind w:left="120"/>
              <w:jc w:val="left"/>
            </w:pPr>
            <w:r>
              <w:rPr>
                <w:spacing w:val="-5"/>
              </w:rPr>
              <w:t>512</w:t>
            </w:r>
          </w:p>
        </w:tc>
        <w:tc>
          <w:tcPr>
            <w:tcW w:w="1747" w:type="dxa"/>
          </w:tcPr>
          <w:p w14:paraId="3D1D387D" w14:textId="77777777" w:rsidR="00E37508" w:rsidRDefault="00000000">
            <w:pPr>
              <w:pStyle w:val="TableParagraph"/>
              <w:spacing w:before="27" w:line="240" w:lineRule="auto"/>
              <w:ind w:left="120"/>
              <w:jc w:val="left"/>
            </w:pPr>
            <w:r>
              <w:rPr>
                <w:spacing w:val="-2"/>
              </w:rPr>
              <w:t>0.727972</w:t>
            </w:r>
          </w:p>
        </w:tc>
      </w:tr>
      <w:tr w:rsidR="00E37508" w14:paraId="6F2C95F0" w14:textId="77777777">
        <w:trPr>
          <w:trHeight w:val="328"/>
        </w:trPr>
        <w:tc>
          <w:tcPr>
            <w:tcW w:w="1635" w:type="dxa"/>
          </w:tcPr>
          <w:p w14:paraId="7DAE4E22" w14:textId="77777777" w:rsidR="00E37508" w:rsidRDefault="00000000">
            <w:pPr>
              <w:pStyle w:val="TableParagraph"/>
              <w:spacing w:before="27" w:line="240" w:lineRule="auto"/>
              <w:ind w:left="119"/>
              <w:jc w:val="left"/>
            </w:pPr>
            <w:r>
              <w:rPr>
                <w:spacing w:val="-2"/>
              </w:rPr>
              <w:t>ResnNet50</w:t>
            </w:r>
          </w:p>
        </w:tc>
        <w:tc>
          <w:tcPr>
            <w:tcW w:w="2694" w:type="dxa"/>
          </w:tcPr>
          <w:p w14:paraId="22F85D66" w14:textId="77777777" w:rsidR="00E37508" w:rsidRDefault="00000000">
            <w:pPr>
              <w:pStyle w:val="TableParagraph"/>
              <w:spacing w:before="27" w:line="240" w:lineRule="auto"/>
              <w:ind w:left="120"/>
              <w:jc w:val="left"/>
            </w:pPr>
            <w:r>
              <w:rPr>
                <w:spacing w:val="-2"/>
              </w:rPr>
              <w:t>Flatten</w:t>
            </w:r>
          </w:p>
        </w:tc>
        <w:tc>
          <w:tcPr>
            <w:tcW w:w="2368" w:type="dxa"/>
          </w:tcPr>
          <w:p w14:paraId="2D23CCE0" w14:textId="77777777" w:rsidR="00E37508" w:rsidRDefault="00000000">
            <w:pPr>
              <w:pStyle w:val="TableParagraph"/>
              <w:spacing w:before="27" w:line="240" w:lineRule="auto"/>
              <w:ind w:left="120"/>
              <w:jc w:val="left"/>
            </w:pPr>
            <w:r>
              <w:rPr>
                <w:spacing w:val="-5"/>
              </w:rPr>
              <w:t>128</w:t>
            </w:r>
          </w:p>
        </w:tc>
        <w:tc>
          <w:tcPr>
            <w:tcW w:w="1747" w:type="dxa"/>
          </w:tcPr>
          <w:p w14:paraId="51777767" w14:textId="77777777" w:rsidR="00E37508" w:rsidRDefault="00000000">
            <w:pPr>
              <w:pStyle w:val="TableParagraph"/>
              <w:spacing w:before="27" w:line="240" w:lineRule="auto"/>
              <w:ind w:left="120"/>
              <w:jc w:val="left"/>
            </w:pPr>
            <w:r>
              <w:rPr>
                <w:spacing w:val="-2"/>
              </w:rPr>
              <w:t>0.481157</w:t>
            </w:r>
          </w:p>
        </w:tc>
      </w:tr>
      <w:tr w:rsidR="00E37508" w14:paraId="5FD48C19" w14:textId="77777777">
        <w:trPr>
          <w:trHeight w:val="328"/>
        </w:trPr>
        <w:tc>
          <w:tcPr>
            <w:tcW w:w="1635" w:type="dxa"/>
          </w:tcPr>
          <w:p w14:paraId="1C810B21" w14:textId="77777777" w:rsidR="00E37508" w:rsidRDefault="00000000">
            <w:pPr>
              <w:pStyle w:val="TableParagraph"/>
              <w:spacing w:before="27" w:line="240" w:lineRule="auto"/>
              <w:ind w:left="119"/>
              <w:jc w:val="left"/>
            </w:pPr>
            <w:r>
              <w:rPr>
                <w:spacing w:val="-2"/>
              </w:rPr>
              <w:t>ResnNet50</w:t>
            </w:r>
          </w:p>
        </w:tc>
        <w:tc>
          <w:tcPr>
            <w:tcW w:w="2694" w:type="dxa"/>
          </w:tcPr>
          <w:p w14:paraId="1D94BCE5" w14:textId="77777777" w:rsidR="00E37508" w:rsidRDefault="00000000">
            <w:pPr>
              <w:pStyle w:val="TableParagraph"/>
              <w:spacing w:before="27" w:line="240" w:lineRule="auto"/>
              <w:ind w:left="120"/>
              <w:jc w:val="left"/>
            </w:pPr>
            <w:r>
              <w:rPr>
                <w:spacing w:val="-2"/>
              </w:rPr>
              <w:t>Flatten</w:t>
            </w:r>
          </w:p>
        </w:tc>
        <w:tc>
          <w:tcPr>
            <w:tcW w:w="2368" w:type="dxa"/>
          </w:tcPr>
          <w:p w14:paraId="6E1F50BD" w14:textId="77777777" w:rsidR="00E37508" w:rsidRDefault="00000000">
            <w:pPr>
              <w:pStyle w:val="TableParagraph"/>
              <w:spacing w:before="27" w:line="240" w:lineRule="auto"/>
              <w:ind w:left="120"/>
              <w:jc w:val="left"/>
            </w:pPr>
            <w:r>
              <w:rPr>
                <w:spacing w:val="-5"/>
              </w:rPr>
              <w:t>256</w:t>
            </w:r>
          </w:p>
        </w:tc>
        <w:tc>
          <w:tcPr>
            <w:tcW w:w="1747" w:type="dxa"/>
          </w:tcPr>
          <w:p w14:paraId="426961AA" w14:textId="77777777" w:rsidR="00E37508" w:rsidRDefault="00000000">
            <w:pPr>
              <w:pStyle w:val="TableParagraph"/>
              <w:spacing w:before="27" w:line="240" w:lineRule="auto"/>
              <w:ind w:left="120"/>
              <w:jc w:val="left"/>
            </w:pPr>
            <w:r>
              <w:rPr>
                <w:spacing w:val="-2"/>
              </w:rPr>
              <w:t>0.481423</w:t>
            </w:r>
          </w:p>
        </w:tc>
      </w:tr>
      <w:tr w:rsidR="00E37508" w14:paraId="46A2EA27" w14:textId="77777777">
        <w:trPr>
          <w:trHeight w:val="328"/>
        </w:trPr>
        <w:tc>
          <w:tcPr>
            <w:tcW w:w="1635" w:type="dxa"/>
          </w:tcPr>
          <w:p w14:paraId="780F9703" w14:textId="77777777" w:rsidR="00E37508" w:rsidRDefault="00000000">
            <w:pPr>
              <w:pStyle w:val="TableParagraph"/>
              <w:spacing w:before="27" w:line="240" w:lineRule="auto"/>
              <w:ind w:left="119"/>
              <w:jc w:val="left"/>
            </w:pPr>
            <w:r>
              <w:rPr>
                <w:spacing w:val="-2"/>
              </w:rPr>
              <w:t>ResnNet50</w:t>
            </w:r>
          </w:p>
        </w:tc>
        <w:tc>
          <w:tcPr>
            <w:tcW w:w="2694" w:type="dxa"/>
          </w:tcPr>
          <w:p w14:paraId="09213891" w14:textId="77777777" w:rsidR="00E37508" w:rsidRDefault="00000000">
            <w:pPr>
              <w:pStyle w:val="TableParagraph"/>
              <w:spacing w:before="27" w:line="240" w:lineRule="auto"/>
              <w:ind w:left="120"/>
              <w:jc w:val="left"/>
            </w:pPr>
            <w:r>
              <w:rPr>
                <w:spacing w:val="-2"/>
              </w:rPr>
              <w:t>Flatten</w:t>
            </w:r>
          </w:p>
        </w:tc>
        <w:tc>
          <w:tcPr>
            <w:tcW w:w="2368" w:type="dxa"/>
          </w:tcPr>
          <w:p w14:paraId="5A83CA7F" w14:textId="77777777" w:rsidR="00E37508" w:rsidRDefault="00000000">
            <w:pPr>
              <w:pStyle w:val="TableParagraph"/>
              <w:spacing w:before="27" w:line="240" w:lineRule="auto"/>
              <w:ind w:left="120"/>
              <w:jc w:val="left"/>
            </w:pPr>
            <w:r>
              <w:rPr>
                <w:spacing w:val="-5"/>
              </w:rPr>
              <w:t>512</w:t>
            </w:r>
          </w:p>
        </w:tc>
        <w:tc>
          <w:tcPr>
            <w:tcW w:w="1747" w:type="dxa"/>
          </w:tcPr>
          <w:p w14:paraId="0CFC5058" w14:textId="77777777" w:rsidR="00E37508" w:rsidRDefault="00000000">
            <w:pPr>
              <w:pStyle w:val="TableParagraph"/>
              <w:spacing w:before="27" w:line="240" w:lineRule="auto"/>
              <w:ind w:left="120"/>
              <w:jc w:val="left"/>
            </w:pPr>
            <w:r>
              <w:rPr>
                <w:spacing w:val="-2"/>
              </w:rPr>
              <w:t>0.522824</w:t>
            </w:r>
          </w:p>
        </w:tc>
      </w:tr>
      <w:tr w:rsidR="00E37508" w14:paraId="33390F09" w14:textId="77777777">
        <w:trPr>
          <w:trHeight w:val="328"/>
        </w:trPr>
        <w:tc>
          <w:tcPr>
            <w:tcW w:w="1635" w:type="dxa"/>
          </w:tcPr>
          <w:p w14:paraId="72FDBE1F" w14:textId="77777777" w:rsidR="00E37508" w:rsidRDefault="00000000">
            <w:pPr>
              <w:pStyle w:val="TableParagraph"/>
              <w:spacing w:before="27" w:line="240" w:lineRule="auto"/>
              <w:ind w:left="119"/>
              <w:jc w:val="left"/>
            </w:pPr>
            <w:r>
              <w:rPr>
                <w:spacing w:val="-2"/>
              </w:rPr>
              <w:t>ResnNet50</w:t>
            </w:r>
          </w:p>
        </w:tc>
        <w:tc>
          <w:tcPr>
            <w:tcW w:w="2694" w:type="dxa"/>
          </w:tcPr>
          <w:p w14:paraId="0B7390F1"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6B8C33C2" w14:textId="77777777" w:rsidR="00E37508" w:rsidRDefault="00000000">
            <w:pPr>
              <w:pStyle w:val="TableParagraph"/>
              <w:spacing w:before="27" w:line="240" w:lineRule="auto"/>
              <w:ind w:left="120"/>
              <w:jc w:val="left"/>
            </w:pPr>
            <w:r>
              <w:rPr>
                <w:spacing w:val="-5"/>
              </w:rPr>
              <w:t>128</w:t>
            </w:r>
          </w:p>
        </w:tc>
        <w:tc>
          <w:tcPr>
            <w:tcW w:w="1747" w:type="dxa"/>
          </w:tcPr>
          <w:p w14:paraId="7CAA7AE1" w14:textId="77777777" w:rsidR="00E37508" w:rsidRDefault="00000000">
            <w:pPr>
              <w:pStyle w:val="TableParagraph"/>
              <w:spacing w:before="27" w:line="240" w:lineRule="auto"/>
              <w:ind w:left="120"/>
              <w:jc w:val="left"/>
            </w:pPr>
            <w:r>
              <w:rPr>
                <w:spacing w:val="-2"/>
              </w:rPr>
              <w:t>0.469745</w:t>
            </w:r>
          </w:p>
        </w:tc>
      </w:tr>
      <w:tr w:rsidR="00E37508" w14:paraId="610FC220" w14:textId="77777777">
        <w:trPr>
          <w:trHeight w:val="328"/>
        </w:trPr>
        <w:tc>
          <w:tcPr>
            <w:tcW w:w="1635" w:type="dxa"/>
          </w:tcPr>
          <w:p w14:paraId="2F02AB81" w14:textId="77777777" w:rsidR="00E37508" w:rsidRDefault="00000000">
            <w:pPr>
              <w:pStyle w:val="TableParagraph"/>
              <w:spacing w:before="27" w:line="240" w:lineRule="auto"/>
              <w:ind w:left="119"/>
              <w:jc w:val="left"/>
            </w:pPr>
            <w:r>
              <w:rPr>
                <w:spacing w:val="-2"/>
              </w:rPr>
              <w:t>ResnNet50</w:t>
            </w:r>
          </w:p>
        </w:tc>
        <w:tc>
          <w:tcPr>
            <w:tcW w:w="2694" w:type="dxa"/>
          </w:tcPr>
          <w:p w14:paraId="147A488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323D6CFD" w14:textId="77777777" w:rsidR="00E37508" w:rsidRDefault="00000000">
            <w:pPr>
              <w:pStyle w:val="TableParagraph"/>
              <w:spacing w:before="27" w:line="240" w:lineRule="auto"/>
              <w:ind w:left="120"/>
              <w:jc w:val="left"/>
            </w:pPr>
            <w:r>
              <w:rPr>
                <w:spacing w:val="-5"/>
              </w:rPr>
              <w:t>256</w:t>
            </w:r>
          </w:p>
        </w:tc>
        <w:tc>
          <w:tcPr>
            <w:tcW w:w="1747" w:type="dxa"/>
          </w:tcPr>
          <w:p w14:paraId="798AE8BE" w14:textId="77777777" w:rsidR="00E37508" w:rsidRDefault="00000000">
            <w:pPr>
              <w:pStyle w:val="TableParagraph"/>
              <w:spacing w:before="27" w:line="240" w:lineRule="auto"/>
              <w:ind w:left="120"/>
              <w:jc w:val="left"/>
            </w:pPr>
            <w:r>
              <w:rPr>
                <w:spacing w:val="-2"/>
              </w:rPr>
              <w:t>0.469745</w:t>
            </w:r>
          </w:p>
        </w:tc>
      </w:tr>
      <w:tr w:rsidR="00E37508" w14:paraId="45B069F2" w14:textId="77777777">
        <w:trPr>
          <w:trHeight w:val="328"/>
        </w:trPr>
        <w:tc>
          <w:tcPr>
            <w:tcW w:w="1635" w:type="dxa"/>
          </w:tcPr>
          <w:p w14:paraId="34971E44" w14:textId="77777777" w:rsidR="00E37508" w:rsidRDefault="00000000">
            <w:pPr>
              <w:pStyle w:val="TableParagraph"/>
              <w:spacing w:before="27" w:line="240" w:lineRule="auto"/>
              <w:ind w:left="119"/>
              <w:jc w:val="left"/>
            </w:pPr>
            <w:r>
              <w:rPr>
                <w:spacing w:val="-2"/>
              </w:rPr>
              <w:t>ResnNet50</w:t>
            </w:r>
          </w:p>
        </w:tc>
        <w:tc>
          <w:tcPr>
            <w:tcW w:w="2694" w:type="dxa"/>
          </w:tcPr>
          <w:p w14:paraId="2470EBF9"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1B197E0F" w14:textId="77777777" w:rsidR="00E37508" w:rsidRDefault="00000000">
            <w:pPr>
              <w:pStyle w:val="TableParagraph"/>
              <w:spacing w:before="27" w:line="240" w:lineRule="auto"/>
              <w:ind w:left="120"/>
              <w:jc w:val="left"/>
            </w:pPr>
            <w:r>
              <w:rPr>
                <w:spacing w:val="-5"/>
              </w:rPr>
              <w:t>512</w:t>
            </w:r>
          </w:p>
        </w:tc>
        <w:tc>
          <w:tcPr>
            <w:tcW w:w="1747" w:type="dxa"/>
          </w:tcPr>
          <w:p w14:paraId="3C05CDAE" w14:textId="77777777" w:rsidR="00E37508" w:rsidRDefault="00000000">
            <w:pPr>
              <w:pStyle w:val="TableParagraph"/>
              <w:spacing w:before="27" w:line="240" w:lineRule="auto"/>
              <w:ind w:left="120"/>
              <w:jc w:val="left"/>
            </w:pPr>
            <w:r>
              <w:rPr>
                <w:spacing w:val="-2"/>
              </w:rPr>
              <w:t>0.526274</w:t>
            </w:r>
          </w:p>
        </w:tc>
      </w:tr>
      <w:tr w:rsidR="00E37508" w14:paraId="4B37922D" w14:textId="77777777">
        <w:trPr>
          <w:trHeight w:val="328"/>
        </w:trPr>
        <w:tc>
          <w:tcPr>
            <w:tcW w:w="1635" w:type="dxa"/>
          </w:tcPr>
          <w:p w14:paraId="1BDD4BAC" w14:textId="77777777" w:rsidR="00E37508" w:rsidRDefault="00000000">
            <w:pPr>
              <w:pStyle w:val="TableParagraph"/>
              <w:spacing w:before="27" w:line="240" w:lineRule="auto"/>
              <w:ind w:left="119"/>
              <w:jc w:val="left"/>
            </w:pPr>
            <w:r>
              <w:rPr>
                <w:spacing w:val="-2"/>
                <w:w w:val="110"/>
              </w:rPr>
              <w:t>VGG19</w:t>
            </w:r>
          </w:p>
        </w:tc>
        <w:tc>
          <w:tcPr>
            <w:tcW w:w="2694" w:type="dxa"/>
          </w:tcPr>
          <w:p w14:paraId="13ACC866" w14:textId="77777777" w:rsidR="00E37508" w:rsidRDefault="00000000">
            <w:pPr>
              <w:pStyle w:val="TableParagraph"/>
              <w:spacing w:before="27" w:line="240" w:lineRule="auto"/>
              <w:ind w:left="120"/>
              <w:jc w:val="left"/>
            </w:pPr>
            <w:r>
              <w:rPr>
                <w:spacing w:val="-2"/>
              </w:rPr>
              <w:t>Flatten</w:t>
            </w:r>
          </w:p>
        </w:tc>
        <w:tc>
          <w:tcPr>
            <w:tcW w:w="2368" w:type="dxa"/>
          </w:tcPr>
          <w:p w14:paraId="6690AC65" w14:textId="77777777" w:rsidR="00E37508" w:rsidRDefault="00000000">
            <w:pPr>
              <w:pStyle w:val="TableParagraph"/>
              <w:spacing w:before="27" w:line="240" w:lineRule="auto"/>
              <w:ind w:left="120"/>
              <w:jc w:val="left"/>
            </w:pPr>
            <w:r>
              <w:rPr>
                <w:spacing w:val="-5"/>
              </w:rPr>
              <w:t>128</w:t>
            </w:r>
          </w:p>
        </w:tc>
        <w:tc>
          <w:tcPr>
            <w:tcW w:w="1747" w:type="dxa"/>
          </w:tcPr>
          <w:p w14:paraId="5732997F" w14:textId="77777777" w:rsidR="00E37508" w:rsidRDefault="00000000">
            <w:pPr>
              <w:pStyle w:val="TableParagraph"/>
              <w:spacing w:before="27" w:line="240" w:lineRule="auto"/>
              <w:ind w:left="120"/>
              <w:jc w:val="left"/>
            </w:pPr>
            <w:r>
              <w:rPr>
                <w:spacing w:val="-2"/>
              </w:rPr>
              <w:t>0.708333</w:t>
            </w:r>
          </w:p>
        </w:tc>
      </w:tr>
      <w:tr w:rsidR="00E37508" w14:paraId="3C01917D" w14:textId="77777777">
        <w:trPr>
          <w:trHeight w:val="328"/>
        </w:trPr>
        <w:tc>
          <w:tcPr>
            <w:tcW w:w="1635" w:type="dxa"/>
          </w:tcPr>
          <w:p w14:paraId="2DEF978C" w14:textId="77777777" w:rsidR="00E37508" w:rsidRDefault="00000000">
            <w:pPr>
              <w:pStyle w:val="TableParagraph"/>
              <w:spacing w:before="27" w:line="240" w:lineRule="auto"/>
              <w:ind w:left="119"/>
              <w:jc w:val="left"/>
            </w:pPr>
            <w:r>
              <w:rPr>
                <w:spacing w:val="-2"/>
                <w:w w:val="110"/>
              </w:rPr>
              <w:t>VGG19</w:t>
            </w:r>
          </w:p>
        </w:tc>
        <w:tc>
          <w:tcPr>
            <w:tcW w:w="2694" w:type="dxa"/>
          </w:tcPr>
          <w:p w14:paraId="5B95AF79" w14:textId="77777777" w:rsidR="00E37508" w:rsidRDefault="00000000">
            <w:pPr>
              <w:pStyle w:val="TableParagraph"/>
              <w:spacing w:before="27" w:line="240" w:lineRule="auto"/>
              <w:ind w:left="120"/>
              <w:jc w:val="left"/>
            </w:pPr>
            <w:r>
              <w:rPr>
                <w:spacing w:val="-2"/>
              </w:rPr>
              <w:t>Flatten</w:t>
            </w:r>
          </w:p>
        </w:tc>
        <w:tc>
          <w:tcPr>
            <w:tcW w:w="2368" w:type="dxa"/>
          </w:tcPr>
          <w:p w14:paraId="18799817" w14:textId="77777777" w:rsidR="00E37508" w:rsidRDefault="00000000">
            <w:pPr>
              <w:pStyle w:val="TableParagraph"/>
              <w:spacing w:before="27" w:line="240" w:lineRule="auto"/>
              <w:ind w:left="120"/>
              <w:jc w:val="left"/>
            </w:pPr>
            <w:r>
              <w:rPr>
                <w:spacing w:val="-5"/>
              </w:rPr>
              <w:t>256</w:t>
            </w:r>
          </w:p>
        </w:tc>
        <w:tc>
          <w:tcPr>
            <w:tcW w:w="1747" w:type="dxa"/>
          </w:tcPr>
          <w:p w14:paraId="0BCC69C0" w14:textId="77777777" w:rsidR="00E37508" w:rsidRDefault="00000000">
            <w:pPr>
              <w:pStyle w:val="TableParagraph"/>
              <w:spacing w:before="27" w:line="240" w:lineRule="auto"/>
              <w:ind w:left="120"/>
              <w:jc w:val="left"/>
            </w:pPr>
            <w:r>
              <w:rPr>
                <w:spacing w:val="-2"/>
              </w:rPr>
              <w:t>0.675425</w:t>
            </w:r>
          </w:p>
        </w:tc>
      </w:tr>
      <w:tr w:rsidR="00E37508" w14:paraId="4C919A9B" w14:textId="77777777">
        <w:trPr>
          <w:trHeight w:val="328"/>
        </w:trPr>
        <w:tc>
          <w:tcPr>
            <w:tcW w:w="1635" w:type="dxa"/>
          </w:tcPr>
          <w:p w14:paraId="23373EBB" w14:textId="77777777" w:rsidR="00E37508" w:rsidRDefault="00000000">
            <w:pPr>
              <w:pStyle w:val="TableParagraph"/>
              <w:spacing w:before="27" w:line="240" w:lineRule="auto"/>
              <w:ind w:left="119"/>
              <w:jc w:val="left"/>
            </w:pPr>
            <w:r>
              <w:rPr>
                <w:spacing w:val="-2"/>
                <w:w w:val="110"/>
              </w:rPr>
              <w:t>VGG19</w:t>
            </w:r>
          </w:p>
        </w:tc>
        <w:tc>
          <w:tcPr>
            <w:tcW w:w="2694" w:type="dxa"/>
          </w:tcPr>
          <w:p w14:paraId="196E4901" w14:textId="77777777" w:rsidR="00E37508" w:rsidRDefault="00000000">
            <w:pPr>
              <w:pStyle w:val="TableParagraph"/>
              <w:spacing w:before="27" w:line="240" w:lineRule="auto"/>
              <w:ind w:left="120"/>
              <w:jc w:val="left"/>
            </w:pPr>
            <w:r>
              <w:rPr>
                <w:spacing w:val="-2"/>
              </w:rPr>
              <w:t>Flatten</w:t>
            </w:r>
          </w:p>
        </w:tc>
        <w:tc>
          <w:tcPr>
            <w:tcW w:w="2368" w:type="dxa"/>
          </w:tcPr>
          <w:p w14:paraId="36F36043" w14:textId="77777777" w:rsidR="00E37508" w:rsidRDefault="00000000">
            <w:pPr>
              <w:pStyle w:val="TableParagraph"/>
              <w:spacing w:before="27" w:line="240" w:lineRule="auto"/>
              <w:ind w:left="120"/>
              <w:jc w:val="left"/>
            </w:pPr>
            <w:r>
              <w:rPr>
                <w:spacing w:val="-5"/>
              </w:rPr>
              <w:t>512</w:t>
            </w:r>
          </w:p>
        </w:tc>
        <w:tc>
          <w:tcPr>
            <w:tcW w:w="1747" w:type="dxa"/>
          </w:tcPr>
          <w:p w14:paraId="31C0CD52" w14:textId="77777777" w:rsidR="00E37508" w:rsidRDefault="00000000">
            <w:pPr>
              <w:pStyle w:val="TableParagraph"/>
              <w:spacing w:before="27" w:line="240" w:lineRule="auto"/>
              <w:ind w:left="120"/>
              <w:jc w:val="left"/>
            </w:pPr>
            <w:r>
              <w:rPr>
                <w:spacing w:val="-2"/>
              </w:rPr>
              <w:t>0.692144</w:t>
            </w:r>
          </w:p>
        </w:tc>
      </w:tr>
      <w:tr w:rsidR="00E37508" w14:paraId="62D52394" w14:textId="77777777">
        <w:trPr>
          <w:trHeight w:val="328"/>
        </w:trPr>
        <w:tc>
          <w:tcPr>
            <w:tcW w:w="1635" w:type="dxa"/>
          </w:tcPr>
          <w:p w14:paraId="08E501A8" w14:textId="77777777" w:rsidR="00E37508" w:rsidRDefault="00000000">
            <w:pPr>
              <w:pStyle w:val="TableParagraph"/>
              <w:spacing w:before="27" w:line="240" w:lineRule="auto"/>
              <w:ind w:left="119"/>
              <w:jc w:val="left"/>
            </w:pPr>
            <w:r>
              <w:rPr>
                <w:spacing w:val="-2"/>
                <w:w w:val="110"/>
              </w:rPr>
              <w:t>VGG19</w:t>
            </w:r>
          </w:p>
        </w:tc>
        <w:tc>
          <w:tcPr>
            <w:tcW w:w="2694" w:type="dxa"/>
          </w:tcPr>
          <w:p w14:paraId="547D393C"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63099D45" w14:textId="77777777" w:rsidR="00E37508" w:rsidRDefault="00000000">
            <w:pPr>
              <w:pStyle w:val="TableParagraph"/>
              <w:spacing w:before="27" w:line="240" w:lineRule="auto"/>
              <w:ind w:left="120"/>
              <w:jc w:val="left"/>
            </w:pPr>
            <w:r>
              <w:rPr>
                <w:spacing w:val="-5"/>
              </w:rPr>
              <w:t>128</w:t>
            </w:r>
          </w:p>
        </w:tc>
        <w:tc>
          <w:tcPr>
            <w:tcW w:w="1747" w:type="dxa"/>
          </w:tcPr>
          <w:p w14:paraId="02E33E2E" w14:textId="77777777" w:rsidR="00E37508" w:rsidRDefault="00000000">
            <w:pPr>
              <w:pStyle w:val="TableParagraph"/>
              <w:spacing w:before="27" w:line="240" w:lineRule="auto"/>
              <w:ind w:left="120"/>
              <w:jc w:val="left"/>
            </w:pPr>
            <w:r>
              <w:rPr>
                <w:spacing w:val="-2"/>
              </w:rPr>
              <w:t>0.69931</w:t>
            </w:r>
          </w:p>
        </w:tc>
      </w:tr>
      <w:tr w:rsidR="00E37508" w14:paraId="64BB26F4" w14:textId="77777777">
        <w:trPr>
          <w:trHeight w:val="328"/>
        </w:trPr>
        <w:tc>
          <w:tcPr>
            <w:tcW w:w="1635" w:type="dxa"/>
          </w:tcPr>
          <w:p w14:paraId="25C2DFCD" w14:textId="77777777" w:rsidR="00E37508" w:rsidRDefault="00000000">
            <w:pPr>
              <w:pStyle w:val="TableParagraph"/>
              <w:spacing w:before="27" w:line="240" w:lineRule="auto"/>
              <w:ind w:left="119"/>
              <w:jc w:val="left"/>
            </w:pPr>
            <w:r>
              <w:rPr>
                <w:spacing w:val="-2"/>
                <w:w w:val="110"/>
              </w:rPr>
              <w:t>VGG19</w:t>
            </w:r>
          </w:p>
        </w:tc>
        <w:tc>
          <w:tcPr>
            <w:tcW w:w="2694" w:type="dxa"/>
          </w:tcPr>
          <w:p w14:paraId="40108FB1" w14:textId="77777777" w:rsidR="00E37508" w:rsidRDefault="00000000">
            <w:pPr>
              <w:pStyle w:val="TableParagraph"/>
              <w:spacing w:before="27" w:line="240" w:lineRule="auto"/>
              <w:ind w:left="120"/>
              <w:jc w:val="left"/>
            </w:pPr>
            <w:r>
              <w:rPr>
                <w:spacing w:val="-2"/>
                <w:w w:val="105"/>
              </w:rPr>
              <w:t>GlobalAveragePooling2D</w:t>
            </w:r>
          </w:p>
        </w:tc>
        <w:tc>
          <w:tcPr>
            <w:tcW w:w="2368" w:type="dxa"/>
          </w:tcPr>
          <w:p w14:paraId="5665596F" w14:textId="77777777" w:rsidR="00E37508" w:rsidRDefault="00000000">
            <w:pPr>
              <w:pStyle w:val="TableParagraph"/>
              <w:spacing w:before="27" w:line="240" w:lineRule="auto"/>
              <w:ind w:left="120"/>
              <w:jc w:val="left"/>
            </w:pPr>
            <w:r>
              <w:rPr>
                <w:spacing w:val="-5"/>
              </w:rPr>
              <w:t>256</w:t>
            </w:r>
          </w:p>
        </w:tc>
        <w:tc>
          <w:tcPr>
            <w:tcW w:w="1747" w:type="dxa"/>
          </w:tcPr>
          <w:p w14:paraId="0924D2E4" w14:textId="77777777" w:rsidR="00E37508" w:rsidRDefault="00000000">
            <w:pPr>
              <w:pStyle w:val="TableParagraph"/>
              <w:spacing w:before="27" w:line="240" w:lineRule="auto"/>
              <w:ind w:left="120"/>
              <w:jc w:val="left"/>
            </w:pPr>
            <w:r>
              <w:rPr>
                <w:spacing w:val="-2"/>
              </w:rPr>
              <w:t>0.678609</w:t>
            </w:r>
          </w:p>
        </w:tc>
      </w:tr>
      <w:tr w:rsidR="00E37508" w14:paraId="1A5622AA" w14:textId="77777777">
        <w:trPr>
          <w:trHeight w:val="371"/>
        </w:trPr>
        <w:tc>
          <w:tcPr>
            <w:tcW w:w="1635" w:type="dxa"/>
            <w:tcBorders>
              <w:bottom w:val="single" w:sz="8" w:space="0" w:color="000000"/>
            </w:tcBorders>
          </w:tcPr>
          <w:p w14:paraId="7AD24C55" w14:textId="77777777" w:rsidR="00E37508" w:rsidRDefault="00000000">
            <w:pPr>
              <w:pStyle w:val="TableParagraph"/>
              <w:spacing w:before="27" w:line="240" w:lineRule="auto"/>
              <w:ind w:left="119"/>
              <w:jc w:val="left"/>
            </w:pPr>
            <w:r>
              <w:rPr>
                <w:spacing w:val="-2"/>
                <w:w w:val="110"/>
              </w:rPr>
              <w:t>VGG19</w:t>
            </w:r>
          </w:p>
        </w:tc>
        <w:tc>
          <w:tcPr>
            <w:tcW w:w="2694" w:type="dxa"/>
            <w:tcBorders>
              <w:bottom w:val="single" w:sz="8" w:space="0" w:color="000000"/>
            </w:tcBorders>
          </w:tcPr>
          <w:p w14:paraId="70C75615" w14:textId="77777777" w:rsidR="00E37508" w:rsidRDefault="00000000">
            <w:pPr>
              <w:pStyle w:val="TableParagraph"/>
              <w:spacing w:before="27" w:line="240" w:lineRule="auto"/>
              <w:ind w:left="120"/>
              <w:jc w:val="left"/>
            </w:pPr>
            <w:r>
              <w:rPr>
                <w:spacing w:val="-2"/>
                <w:w w:val="105"/>
              </w:rPr>
              <w:t>GlobalAveragePooling2D</w:t>
            </w:r>
          </w:p>
        </w:tc>
        <w:tc>
          <w:tcPr>
            <w:tcW w:w="2368" w:type="dxa"/>
            <w:tcBorders>
              <w:bottom w:val="single" w:sz="8" w:space="0" w:color="000000"/>
            </w:tcBorders>
          </w:tcPr>
          <w:p w14:paraId="2A3E518D" w14:textId="77777777" w:rsidR="00E37508" w:rsidRDefault="00000000">
            <w:pPr>
              <w:pStyle w:val="TableParagraph"/>
              <w:spacing w:before="27" w:line="240" w:lineRule="auto"/>
              <w:ind w:left="120"/>
              <w:jc w:val="left"/>
            </w:pPr>
            <w:r>
              <w:rPr>
                <w:spacing w:val="-5"/>
              </w:rPr>
              <w:t>512</w:t>
            </w:r>
          </w:p>
        </w:tc>
        <w:tc>
          <w:tcPr>
            <w:tcW w:w="1747" w:type="dxa"/>
            <w:tcBorders>
              <w:bottom w:val="single" w:sz="8" w:space="0" w:color="000000"/>
            </w:tcBorders>
          </w:tcPr>
          <w:p w14:paraId="33CB53AF" w14:textId="77777777" w:rsidR="00E37508" w:rsidRDefault="00000000">
            <w:pPr>
              <w:pStyle w:val="TableParagraph"/>
              <w:spacing w:before="27" w:line="240" w:lineRule="auto"/>
              <w:ind w:left="120"/>
              <w:jc w:val="left"/>
            </w:pPr>
            <w:r>
              <w:rPr>
                <w:spacing w:val="-2"/>
              </w:rPr>
              <w:t>0.67224</w:t>
            </w:r>
          </w:p>
        </w:tc>
      </w:tr>
    </w:tbl>
    <w:p w14:paraId="757C8F2C" w14:textId="77777777" w:rsidR="00E37508" w:rsidRDefault="00000000">
      <w:pPr>
        <w:spacing w:before="180" w:line="244" w:lineRule="auto"/>
        <w:ind w:left="117" w:right="729"/>
        <w:jc w:val="both"/>
        <w:rPr>
          <w:sz w:val="18"/>
        </w:rPr>
      </w:pPr>
      <w:r>
        <w:rPr>
          <w:w w:val="105"/>
        </w:rPr>
        <w:t>Table 7:</w:t>
      </w:r>
      <w:r>
        <w:rPr>
          <w:spacing w:val="40"/>
          <w:w w:val="105"/>
        </w:rPr>
        <w:t xml:space="preserve"> </w:t>
      </w:r>
      <w:r>
        <w:rPr>
          <w:w w:val="105"/>
          <w:sz w:val="18"/>
        </w:rPr>
        <w:t>Comparison of global accuracy of different architectures of neural network on a sample of data with signature</w:t>
      </w:r>
      <w:r>
        <w:rPr>
          <w:spacing w:val="-9"/>
          <w:w w:val="105"/>
          <w:sz w:val="18"/>
        </w:rPr>
        <w:t xml:space="preserve"> </w:t>
      </w:r>
      <w:r>
        <w:rPr>
          <w:w w:val="105"/>
          <w:sz w:val="18"/>
        </w:rPr>
        <w:t>types</w:t>
      </w:r>
      <w:r>
        <w:rPr>
          <w:spacing w:val="-9"/>
          <w:w w:val="105"/>
          <w:sz w:val="18"/>
        </w:rPr>
        <w:t xml:space="preserve"> </w:t>
      </w:r>
      <w:r>
        <w:rPr>
          <w:w w:val="105"/>
          <w:sz w:val="18"/>
        </w:rPr>
        <w:t>aggregated</w:t>
      </w:r>
      <w:r>
        <w:rPr>
          <w:spacing w:val="-9"/>
          <w:w w:val="105"/>
          <w:sz w:val="18"/>
        </w:rPr>
        <w:t xml:space="preserve"> </w:t>
      </w:r>
      <w:r>
        <w:rPr>
          <w:w w:val="105"/>
          <w:sz w:val="18"/>
        </w:rPr>
        <w:t>into</w:t>
      </w:r>
      <w:r>
        <w:rPr>
          <w:spacing w:val="-9"/>
          <w:w w:val="105"/>
          <w:sz w:val="18"/>
        </w:rPr>
        <w:t xml:space="preserve"> </w:t>
      </w:r>
      <w:r>
        <w:rPr>
          <w:w w:val="105"/>
          <w:sz w:val="18"/>
        </w:rPr>
        <w:t>three</w:t>
      </w:r>
      <w:r>
        <w:rPr>
          <w:spacing w:val="-9"/>
          <w:w w:val="105"/>
          <w:sz w:val="18"/>
        </w:rPr>
        <w:t xml:space="preserve"> </w:t>
      </w:r>
      <w:r>
        <w:rPr>
          <w:w w:val="105"/>
          <w:sz w:val="18"/>
        </w:rPr>
        <w:t>classes</w:t>
      </w:r>
      <w:r>
        <w:rPr>
          <w:spacing w:val="-9"/>
          <w:w w:val="105"/>
          <w:sz w:val="18"/>
        </w:rPr>
        <w:t xml:space="preserve"> </w:t>
      </w:r>
      <w:r>
        <w:rPr>
          <w:w w:val="105"/>
          <w:sz w:val="18"/>
        </w:rPr>
        <w:t>(centres,</w:t>
      </w:r>
      <w:r>
        <w:rPr>
          <w:spacing w:val="-8"/>
          <w:w w:val="105"/>
          <w:sz w:val="18"/>
        </w:rPr>
        <w:t xml:space="preserve"> </w:t>
      </w:r>
      <w:r>
        <w:rPr>
          <w:w w:val="105"/>
          <w:sz w:val="18"/>
        </w:rPr>
        <w:t>periphery,</w:t>
      </w:r>
      <w:r>
        <w:rPr>
          <w:spacing w:val="-8"/>
          <w:w w:val="105"/>
          <w:sz w:val="18"/>
        </w:rPr>
        <w:t xml:space="preserve"> </w:t>
      </w:r>
      <w:r>
        <w:rPr>
          <w:w w:val="105"/>
          <w:sz w:val="18"/>
        </w:rPr>
        <w:t>countryside)</w:t>
      </w:r>
      <w:r>
        <w:rPr>
          <w:spacing w:val="-9"/>
          <w:w w:val="105"/>
          <w:sz w:val="18"/>
        </w:rPr>
        <w:t xml:space="preserve"> </w:t>
      </w:r>
      <w:r>
        <w:rPr>
          <w:w w:val="105"/>
          <w:sz w:val="18"/>
        </w:rPr>
        <w:t>using</w:t>
      </w:r>
      <w:r>
        <w:rPr>
          <w:spacing w:val="-9"/>
          <w:w w:val="105"/>
          <w:sz w:val="18"/>
        </w:rPr>
        <w:t xml:space="preserve"> </w:t>
      </w:r>
      <w:r>
        <w:rPr>
          <w:w w:val="105"/>
          <w:sz w:val="18"/>
        </w:rPr>
        <w:t>the</w:t>
      </w:r>
      <w:r>
        <w:rPr>
          <w:spacing w:val="-9"/>
          <w:w w:val="105"/>
          <w:sz w:val="18"/>
        </w:rPr>
        <w:t xml:space="preserve"> </w:t>
      </w:r>
      <w:r>
        <w:rPr>
          <w:w w:val="105"/>
          <w:sz w:val="18"/>
        </w:rPr>
        <w:t>baseline</w:t>
      </w:r>
      <w:r>
        <w:rPr>
          <w:spacing w:val="-9"/>
          <w:w w:val="105"/>
          <w:sz w:val="18"/>
        </w:rPr>
        <w:t xml:space="preserve"> </w:t>
      </w:r>
      <w:r>
        <w:rPr>
          <w:w w:val="105"/>
          <w:sz w:val="18"/>
        </w:rPr>
        <w:t>image</w:t>
      </w:r>
      <w:r>
        <w:rPr>
          <w:spacing w:val="-9"/>
          <w:w w:val="105"/>
          <w:sz w:val="18"/>
        </w:rPr>
        <w:t xml:space="preserve"> </w:t>
      </w:r>
      <w:r>
        <w:rPr>
          <w:w w:val="105"/>
          <w:sz w:val="18"/>
        </w:rPr>
        <w:t>classification. EfficientNetB4 with GlobalAveragePooling2D and 256 neurons has been used in the final experiment.</w:t>
      </w:r>
    </w:p>
    <w:p w14:paraId="468D8CC3" w14:textId="77777777" w:rsidR="00E37508" w:rsidRDefault="00E37508">
      <w:pPr>
        <w:spacing w:line="244" w:lineRule="auto"/>
        <w:jc w:val="both"/>
        <w:rPr>
          <w:sz w:val="18"/>
        </w:rPr>
        <w:sectPr w:rsidR="00E37508">
          <w:pgSz w:w="12240" w:h="15840"/>
          <w:pgMar w:top="1060" w:right="680" w:bottom="760" w:left="1300" w:header="0" w:footer="565" w:gutter="0"/>
          <w:cols w:space="720"/>
        </w:sect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3960632D" w14:textId="77777777">
        <w:trPr>
          <w:trHeight w:val="366"/>
        </w:trPr>
        <w:tc>
          <w:tcPr>
            <w:tcW w:w="3618" w:type="dxa"/>
            <w:tcBorders>
              <w:top w:val="single" w:sz="8" w:space="0" w:color="000000"/>
              <w:bottom w:val="single" w:sz="6" w:space="0" w:color="000000"/>
            </w:tcBorders>
          </w:tcPr>
          <w:p w14:paraId="3F5DDF65"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0F4FF545" w14:textId="77777777" w:rsidR="00E37508" w:rsidRDefault="00000000">
            <w:pPr>
              <w:pStyle w:val="TableParagraph"/>
              <w:spacing w:before="40" w:line="240" w:lineRule="auto"/>
              <w:ind w:left="119"/>
              <w:jc w:val="left"/>
            </w:pPr>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098107CD"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3614EBA3"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5BA08D7A" w14:textId="77777777" w:rsidR="00E37508" w:rsidRDefault="00000000">
            <w:pPr>
              <w:pStyle w:val="TableParagraph"/>
              <w:spacing w:before="40" w:line="240" w:lineRule="auto"/>
              <w:ind w:right="121"/>
              <w:jc w:val="right"/>
            </w:pPr>
            <w:r>
              <w:rPr>
                <w:spacing w:val="-2"/>
                <w:w w:val="115"/>
              </w:rPr>
              <w:t>M.O.R</w:t>
            </w:r>
          </w:p>
        </w:tc>
      </w:tr>
      <w:tr w:rsidR="00E37508" w14:paraId="788CF9AA" w14:textId="77777777">
        <w:trPr>
          <w:trHeight w:val="312"/>
        </w:trPr>
        <w:tc>
          <w:tcPr>
            <w:tcW w:w="3618" w:type="dxa"/>
            <w:tcBorders>
              <w:top w:val="single" w:sz="6" w:space="0" w:color="000000"/>
            </w:tcBorders>
          </w:tcPr>
          <w:p w14:paraId="41C997BB" w14:textId="77777777" w:rsidR="00E37508" w:rsidRDefault="00000000">
            <w:pPr>
              <w:pStyle w:val="TableParagraph"/>
              <w:spacing w:before="39" w:line="253" w:lineRule="exact"/>
              <w:ind w:left="119"/>
              <w:jc w:val="left"/>
            </w:pPr>
            <w:r>
              <w:rPr>
                <w:spacing w:val="-2"/>
              </w:rPr>
              <w:t>maxprob</w:t>
            </w:r>
          </w:p>
        </w:tc>
        <w:tc>
          <w:tcPr>
            <w:tcW w:w="1171" w:type="dxa"/>
            <w:tcBorders>
              <w:top w:val="single" w:sz="6" w:space="0" w:color="000000"/>
            </w:tcBorders>
          </w:tcPr>
          <w:p w14:paraId="6DCEA75D"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2BF79119" w14:textId="77777777" w:rsidR="00E37508" w:rsidRDefault="00000000">
            <w:pPr>
              <w:pStyle w:val="TableParagraph"/>
              <w:spacing w:before="39" w:line="253" w:lineRule="exact"/>
              <w:ind w:right="119"/>
              <w:jc w:val="right"/>
            </w:pPr>
            <w:r>
              <w:rPr>
                <w:spacing w:val="-4"/>
              </w:rPr>
              <w:t>0.23</w:t>
            </w:r>
          </w:p>
        </w:tc>
        <w:tc>
          <w:tcPr>
            <w:tcW w:w="692" w:type="dxa"/>
            <w:tcBorders>
              <w:top w:val="single" w:sz="6" w:space="0" w:color="000000"/>
            </w:tcBorders>
          </w:tcPr>
          <w:p w14:paraId="53863EBA" w14:textId="77777777" w:rsidR="00E37508" w:rsidRDefault="00000000">
            <w:pPr>
              <w:pStyle w:val="TableParagraph"/>
              <w:spacing w:before="39" w:line="253" w:lineRule="exact"/>
              <w:ind w:left="67" w:right="2"/>
            </w:pPr>
            <w:r>
              <w:rPr>
                <w:spacing w:val="-4"/>
              </w:rPr>
              <w:t>0.26</w:t>
            </w:r>
          </w:p>
        </w:tc>
        <w:tc>
          <w:tcPr>
            <w:tcW w:w="873" w:type="dxa"/>
            <w:tcBorders>
              <w:top w:val="single" w:sz="6" w:space="0" w:color="000000"/>
            </w:tcBorders>
          </w:tcPr>
          <w:p w14:paraId="60214CD2" w14:textId="77777777" w:rsidR="00E37508" w:rsidRDefault="00000000">
            <w:pPr>
              <w:pStyle w:val="TableParagraph"/>
              <w:spacing w:before="39" w:line="253" w:lineRule="exact"/>
              <w:ind w:right="121"/>
              <w:jc w:val="right"/>
            </w:pPr>
            <w:r>
              <w:rPr>
                <w:spacing w:val="-4"/>
              </w:rPr>
              <w:t>0.22</w:t>
            </w:r>
          </w:p>
        </w:tc>
      </w:tr>
      <w:tr w:rsidR="00E37508" w14:paraId="00B1B142" w14:textId="77777777">
        <w:trPr>
          <w:trHeight w:val="270"/>
        </w:trPr>
        <w:tc>
          <w:tcPr>
            <w:tcW w:w="3618" w:type="dxa"/>
          </w:tcPr>
          <w:p w14:paraId="5352E5BE" w14:textId="77777777" w:rsidR="00E37508" w:rsidRDefault="00E37508">
            <w:pPr>
              <w:pStyle w:val="TableParagraph"/>
              <w:spacing w:line="240" w:lineRule="auto"/>
              <w:jc w:val="left"/>
              <w:rPr>
                <w:rFonts w:ascii="Times New Roman"/>
                <w:sz w:val="20"/>
              </w:rPr>
            </w:pPr>
          </w:p>
        </w:tc>
        <w:tc>
          <w:tcPr>
            <w:tcW w:w="1171" w:type="dxa"/>
          </w:tcPr>
          <w:p w14:paraId="2E4494F3" w14:textId="77777777" w:rsidR="00E37508" w:rsidRDefault="00000000">
            <w:pPr>
              <w:pStyle w:val="TableParagraph"/>
              <w:ind w:left="119"/>
              <w:jc w:val="left"/>
            </w:pPr>
            <w:r>
              <w:rPr>
                <w:spacing w:val="-5"/>
              </w:rPr>
              <w:t>16</w:t>
            </w:r>
          </w:p>
        </w:tc>
        <w:tc>
          <w:tcPr>
            <w:tcW w:w="765" w:type="dxa"/>
          </w:tcPr>
          <w:p w14:paraId="1812E979" w14:textId="77777777" w:rsidR="00E37508" w:rsidRDefault="00000000">
            <w:pPr>
              <w:pStyle w:val="TableParagraph"/>
              <w:ind w:right="119"/>
              <w:jc w:val="right"/>
            </w:pPr>
            <w:r>
              <w:rPr>
                <w:spacing w:val="-4"/>
              </w:rPr>
              <w:t>0.19</w:t>
            </w:r>
          </w:p>
        </w:tc>
        <w:tc>
          <w:tcPr>
            <w:tcW w:w="692" w:type="dxa"/>
          </w:tcPr>
          <w:p w14:paraId="28938D77" w14:textId="77777777" w:rsidR="00E37508" w:rsidRDefault="00000000">
            <w:pPr>
              <w:pStyle w:val="TableParagraph"/>
              <w:ind w:left="67" w:right="2"/>
            </w:pPr>
            <w:r>
              <w:rPr>
                <w:spacing w:val="-4"/>
              </w:rPr>
              <w:t>0.29</w:t>
            </w:r>
          </w:p>
        </w:tc>
        <w:tc>
          <w:tcPr>
            <w:tcW w:w="873" w:type="dxa"/>
          </w:tcPr>
          <w:p w14:paraId="3FA6E526" w14:textId="77777777" w:rsidR="00E37508" w:rsidRDefault="00000000">
            <w:pPr>
              <w:pStyle w:val="TableParagraph"/>
              <w:ind w:right="121"/>
              <w:jc w:val="right"/>
            </w:pPr>
            <w:r>
              <w:rPr>
                <w:spacing w:val="-4"/>
              </w:rPr>
              <w:t>0.21</w:t>
            </w:r>
          </w:p>
        </w:tc>
      </w:tr>
      <w:tr w:rsidR="00E37508" w14:paraId="08775BE9" w14:textId="77777777">
        <w:trPr>
          <w:trHeight w:val="270"/>
        </w:trPr>
        <w:tc>
          <w:tcPr>
            <w:tcW w:w="3618" w:type="dxa"/>
          </w:tcPr>
          <w:p w14:paraId="3BE9EB45" w14:textId="77777777" w:rsidR="00E37508" w:rsidRDefault="00E37508">
            <w:pPr>
              <w:pStyle w:val="TableParagraph"/>
              <w:spacing w:line="240" w:lineRule="auto"/>
              <w:jc w:val="left"/>
              <w:rPr>
                <w:rFonts w:ascii="Times New Roman"/>
                <w:sz w:val="20"/>
              </w:rPr>
            </w:pPr>
          </w:p>
        </w:tc>
        <w:tc>
          <w:tcPr>
            <w:tcW w:w="1171" w:type="dxa"/>
          </w:tcPr>
          <w:p w14:paraId="17F39C0C" w14:textId="77777777" w:rsidR="00E37508" w:rsidRDefault="00000000">
            <w:pPr>
              <w:pStyle w:val="TableParagraph"/>
              <w:ind w:left="119"/>
              <w:jc w:val="left"/>
            </w:pPr>
            <w:r>
              <w:rPr>
                <w:spacing w:val="-5"/>
              </w:rPr>
              <w:t>32</w:t>
            </w:r>
          </w:p>
        </w:tc>
        <w:tc>
          <w:tcPr>
            <w:tcW w:w="765" w:type="dxa"/>
          </w:tcPr>
          <w:p w14:paraId="77B63F77" w14:textId="77777777" w:rsidR="00E37508" w:rsidRDefault="00000000">
            <w:pPr>
              <w:pStyle w:val="TableParagraph"/>
              <w:ind w:right="119"/>
              <w:jc w:val="right"/>
            </w:pPr>
            <w:r>
              <w:rPr>
                <w:spacing w:val="-4"/>
              </w:rPr>
              <w:t>0.27</w:t>
            </w:r>
          </w:p>
        </w:tc>
        <w:tc>
          <w:tcPr>
            <w:tcW w:w="692" w:type="dxa"/>
          </w:tcPr>
          <w:p w14:paraId="25ADA088" w14:textId="77777777" w:rsidR="00E37508" w:rsidRDefault="00000000">
            <w:pPr>
              <w:pStyle w:val="TableParagraph"/>
              <w:ind w:left="67" w:right="2"/>
            </w:pPr>
            <w:r>
              <w:rPr>
                <w:spacing w:val="-4"/>
              </w:rPr>
              <w:t>0.28</w:t>
            </w:r>
          </w:p>
        </w:tc>
        <w:tc>
          <w:tcPr>
            <w:tcW w:w="873" w:type="dxa"/>
          </w:tcPr>
          <w:p w14:paraId="10F45541" w14:textId="77777777" w:rsidR="00E37508" w:rsidRDefault="00000000">
            <w:pPr>
              <w:pStyle w:val="TableParagraph"/>
              <w:ind w:right="121"/>
              <w:jc w:val="right"/>
            </w:pPr>
            <w:r>
              <w:rPr>
                <w:spacing w:val="-4"/>
              </w:rPr>
              <w:t>0.28</w:t>
            </w:r>
          </w:p>
        </w:tc>
      </w:tr>
      <w:tr w:rsidR="00E37508" w14:paraId="67BE10B9" w14:textId="77777777">
        <w:trPr>
          <w:trHeight w:val="262"/>
        </w:trPr>
        <w:tc>
          <w:tcPr>
            <w:tcW w:w="3618" w:type="dxa"/>
            <w:tcBorders>
              <w:bottom w:val="single" w:sz="8" w:space="0" w:color="000000"/>
            </w:tcBorders>
          </w:tcPr>
          <w:p w14:paraId="660D9D15"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33502B9C"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25A5D89D" w14:textId="77777777" w:rsidR="00E37508" w:rsidRDefault="00000000">
            <w:pPr>
              <w:pStyle w:val="TableParagraph"/>
              <w:spacing w:line="256" w:lineRule="exact"/>
              <w:ind w:right="119"/>
              <w:jc w:val="right"/>
            </w:pPr>
            <w:r>
              <w:rPr>
                <w:spacing w:val="-4"/>
              </w:rPr>
              <w:t>0.32</w:t>
            </w:r>
          </w:p>
        </w:tc>
        <w:tc>
          <w:tcPr>
            <w:tcW w:w="692" w:type="dxa"/>
            <w:tcBorders>
              <w:bottom w:val="single" w:sz="8" w:space="0" w:color="000000"/>
            </w:tcBorders>
          </w:tcPr>
          <w:p w14:paraId="6673C9D0" w14:textId="77777777" w:rsidR="00E37508" w:rsidRDefault="00000000">
            <w:pPr>
              <w:pStyle w:val="TableParagraph"/>
              <w:spacing w:line="256" w:lineRule="exact"/>
              <w:ind w:left="67" w:right="2"/>
            </w:pPr>
            <w:r>
              <w:rPr>
                <w:spacing w:val="-4"/>
              </w:rPr>
              <w:t>0.35</w:t>
            </w:r>
          </w:p>
        </w:tc>
        <w:tc>
          <w:tcPr>
            <w:tcW w:w="873" w:type="dxa"/>
            <w:tcBorders>
              <w:bottom w:val="single" w:sz="8" w:space="0" w:color="000000"/>
            </w:tcBorders>
          </w:tcPr>
          <w:p w14:paraId="0312150C" w14:textId="77777777" w:rsidR="00E37508" w:rsidRDefault="00000000">
            <w:pPr>
              <w:pStyle w:val="TableParagraph"/>
              <w:spacing w:line="256" w:lineRule="exact"/>
              <w:ind w:right="121"/>
              <w:jc w:val="right"/>
            </w:pPr>
            <w:r>
              <w:rPr>
                <w:spacing w:val="-4"/>
              </w:rPr>
              <w:t>0.53</w:t>
            </w:r>
          </w:p>
        </w:tc>
      </w:tr>
      <w:tr w:rsidR="00E37508" w14:paraId="5BCA4B7D" w14:textId="77777777">
        <w:trPr>
          <w:trHeight w:val="259"/>
        </w:trPr>
        <w:tc>
          <w:tcPr>
            <w:tcW w:w="3618" w:type="dxa"/>
            <w:tcBorders>
              <w:top w:val="single" w:sz="8" w:space="0" w:color="000000"/>
            </w:tcBorders>
          </w:tcPr>
          <w:p w14:paraId="01947F3A" w14:textId="77777777" w:rsidR="00E37508" w:rsidRDefault="00000000">
            <w:pPr>
              <w:pStyle w:val="TableParagraph"/>
              <w:spacing w:line="215" w:lineRule="exact"/>
              <w:ind w:left="119"/>
              <w:jc w:val="left"/>
            </w:pPr>
            <w:r>
              <w:rPr>
                <w:spacing w:val="-2"/>
              </w:rPr>
              <w:t>logite</w:t>
            </w:r>
          </w:p>
        </w:tc>
        <w:tc>
          <w:tcPr>
            <w:tcW w:w="1171" w:type="dxa"/>
            <w:tcBorders>
              <w:top w:val="single" w:sz="8" w:space="0" w:color="000000"/>
            </w:tcBorders>
          </w:tcPr>
          <w:p w14:paraId="38E17B69"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3D482C7C" w14:textId="77777777" w:rsidR="00E37508" w:rsidRDefault="00000000">
            <w:pPr>
              <w:pStyle w:val="TableParagraph"/>
              <w:spacing w:line="215" w:lineRule="exact"/>
              <w:ind w:right="119"/>
              <w:jc w:val="right"/>
            </w:pPr>
            <w:r>
              <w:rPr>
                <w:spacing w:val="-4"/>
              </w:rPr>
              <w:t>0.25</w:t>
            </w:r>
          </w:p>
        </w:tc>
        <w:tc>
          <w:tcPr>
            <w:tcW w:w="692" w:type="dxa"/>
            <w:tcBorders>
              <w:top w:val="single" w:sz="8" w:space="0" w:color="000000"/>
            </w:tcBorders>
          </w:tcPr>
          <w:p w14:paraId="14DF5EFA" w14:textId="77777777" w:rsidR="00E37508" w:rsidRDefault="00000000">
            <w:pPr>
              <w:pStyle w:val="TableParagraph"/>
              <w:spacing w:line="215" w:lineRule="exact"/>
              <w:ind w:left="67" w:right="2"/>
            </w:pPr>
            <w:r>
              <w:rPr>
                <w:spacing w:val="-4"/>
              </w:rPr>
              <w:t>0.28</w:t>
            </w:r>
          </w:p>
        </w:tc>
        <w:tc>
          <w:tcPr>
            <w:tcW w:w="873" w:type="dxa"/>
            <w:tcBorders>
              <w:top w:val="single" w:sz="8" w:space="0" w:color="000000"/>
            </w:tcBorders>
          </w:tcPr>
          <w:p w14:paraId="584B4CB3" w14:textId="77777777" w:rsidR="00E37508" w:rsidRDefault="00000000">
            <w:pPr>
              <w:pStyle w:val="TableParagraph"/>
              <w:spacing w:line="215" w:lineRule="exact"/>
              <w:ind w:right="121"/>
              <w:jc w:val="right"/>
            </w:pPr>
            <w:r>
              <w:rPr>
                <w:spacing w:val="-4"/>
              </w:rPr>
              <w:t>0.24</w:t>
            </w:r>
          </w:p>
        </w:tc>
      </w:tr>
      <w:tr w:rsidR="00E37508" w14:paraId="14F4CB56" w14:textId="77777777">
        <w:trPr>
          <w:trHeight w:val="270"/>
        </w:trPr>
        <w:tc>
          <w:tcPr>
            <w:tcW w:w="3618" w:type="dxa"/>
          </w:tcPr>
          <w:p w14:paraId="7ABED9CA" w14:textId="77777777" w:rsidR="00E37508" w:rsidRDefault="00E37508">
            <w:pPr>
              <w:pStyle w:val="TableParagraph"/>
              <w:spacing w:line="240" w:lineRule="auto"/>
              <w:jc w:val="left"/>
              <w:rPr>
                <w:rFonts w:ascii="Times New Roman"/>
                <w:sz w:val="20"/>
              </w:rPr>
            </w:pPr>
          </w:p>
        </w:tc>
        <w:tc>
          <w:tcPr>
            <w:tcW w:w="1171" w:type="dxa"/>
          </w:tcPr>
          <w:p w14:paraId="06B6235B" w14:textId="77777777" w:rsidR="00E37508" w:rsidRDefault="00000000">
            <w:pPr>
              <w:pStyle w:val="TableParagraph"/>
              <w:ind w:left="119"/>
              <w:jc w:val="left"/>
            </w:pPr>
            <w:r>
              <w:rPr>
                <w:spacing w:val="-5"/>
              </w:rPr>
              <w:t>16</w:t>
            </w:r>
          </w:p>
        </w:tc>
        <w:tc>
          <w:tcPr>
            <w:tcW w:w="765" w:type="dxa"/>
          </w:tcPr>
          <w:p w14:paraId="14770F09" w14:textId="77777777" w:rsidR="00E37508" w:rsidRDefault="00000000">
            <w:pPr>
              <w:pStyle w:val="TableParagraph"/>
              <w:ind w:right="119"/>
              <w:jc w:val="right"/>
            </w:pPr>
            <w:r>
              <w:rPr>
                <w:spacing w:val="-4"/>
              </w:rPr>
              <w:t>0.26</w:t>
            </w:r>
          </w:p>
        </w:tc>
        <w:tc>
          <w:tcPr>
            <w:tcW w:w="692" w:type="dxa"/>
          </w:tcPr>
          <w:p w14:paraId="36888FDB" w14:textId="77777777" w:rsidR="00E37508" w:rsidRDefault="00000000">
            <w:pPr>
              <w:pStyle w:val="TableParagraph"/>
              <w:ind w:left="67" w:right="2"/>
            </w:pPr>
            <w:r>
              <w:rPr>
                <w:spacing w:val="-4"/>
              </w:rPr>
              <w:t>0.30</w:t>
            </w:r>
          </w:p>
        </w:tc>
        <w:tc>
          <w:tcPr>
            <w:tcW w:w="873" w:type="dxa"/>
          </w:tcPr>
          <w:p w14:paraId="30039841" w14:textId="77777777" w:rsidR="00E37508" w:rsidRDefault="00000000">
            <w:pPr>
              <w:pStyle w:val="TableParagraph"/>
              <w:ind w:right="121"/>
              <w:jc w:val="right"/>
            </w:pPr>
            <w:r>
              <w:rPr>
                <w:spacing w:val="-4"/>
              </w:rPr>
              <w:t>0.24</w:t>
            </w:r>
          </w:p>
        </w:tc>
      </w:tr>
      <w:tr w:rsidR="00E37508" w14:paraId="66184214" w14:textId="77777777">
        <w:trPr>
          <w:trHeight w:val="270"/>
        </w:trPr>
        <w:tc>
          <w:tcPr>
            <w:tcW w:w="3618" w:type="dxa"/>
          </w:tcPr>
          <w:p w14:paraId="0E294DEE" w14:textId="77777777" w:rsidR="00E37508" w:rsidRDefault="00E37508">
            <w:pPr>
              <w:pStyle w:val="TableParagraph"/>
              <w:spacing w:line="240" w:lineRule="auto"/>
              <w:jc w:val="left"/>
              <w:rPr>
                <w:rFonts w:ascii="Times New Roman"/>
                <w:sz w:val="20"/>
              </w:rPr>
            </w:pPr>
          </w:p>
        </w:tc>
        <w:tc>
          <w:tcPr>
            <w:tcW w:w="1171" w:type="dxa"/>
          </w:tcPr>
          <w:p w14:paraId="619F52F7" w14:textId="77777777" w:rsidR="00E37508" w:rsidRDefault="00000000">
            <w:pPr>
              <w:pStyle w:val="TableParagraph"/>
              <w:ind w:left="119"/>
              <w:jc w:val="left"/>
            </w:pPr>
            <w:r>
              <w:rPr>
                <w:spacing w:val="-5"/>
              </w:rPr>
              <w:t>32</w:t>
            </w:r>
          </w:p>
        </w:tc>
        <w:tc>
          <w:tcPr>
            <w:tcW w:w="765" w:type="dxa"/>
          </w:tcPr>
          <w:p w14:paraId="383EADB7" w14:textId="77777777" w:rsidR="00E37508" w:rsidRDefault="00000000">
            <w:pPr>
              <w:pStyle w:val="TableParagraph"/>
              <w:ind w:right="119"/>
              <w:jc w:val="right"/>
            </w:pPr>
            <w:r>
              <w:rPr>
                <w:spacing w:val="-4"/>
              </w:rPr>
              <w:t>0.31</w:t>
            </w:r>
          </w:p>
        </w:tc>
        <w:tc>
          <w:tcPr>
            <w:tcW w:w="692" w:type="dxa"/>
          </w:tcPr>
          <w:p w14:paraId="579B131B" w14:textId="77777777" w:rsidR="00E37508" w:rsidRDefault="00000000">
            <w:pPr>
              <w:pStyle w:val="TableParagraph"/>
              <w:ind w:left="67" w:right="2"/>
            </w:pPr>
            <w:r>
              <w:rPr>
                <w:spacing w:val="-4"/>
              </w:rPr>
              <w:t>0.30</w:t>
            </w:r>
          </w:p>
        </w:tc>
        <w:tc>
          <w:tcPr>
            <w:tcW w:w="873" w:type="dxa"/>
          </w:tcPr>
          <w:p w14:paraId="7338D38A" w14:textId="77777777" w:rsidR="00E37508" w:rsidRDefault="00000000">
            <w:pPr>
              <w:pStyle w:val="TableParagraph"/>
              <w:ind w:right="121"/>
              <w:jc w:val="right"/>
            </w:pPr>
            <w:r>
              <w:rPr>
                <w:spacing w:val="-4"/>
              </w:rPr>
              <w:t>0.30</w:t>
            </w:r>
          </w:p>
        </w:tc>
      </w:tr>
      <w:tr w:rsidR="00E37508" w14:paraId="376255F4" w14:textId="77777777">
        <w:trPr>
          <w:trHeight w:val="262"/>
        </w:trPr>
        <w:tc>
          <w:tcPr>
            <w:tcW w:w="3618" w:type="dxa"/>
            <w:tcBorders>
              <w:bottom w:val="single" w:sz="8" w:space="0" w:color="000000"/>
            </w:tcBorders>
          </w:tcPr>
          <w:p w14:paraId="4BABD726"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1A69BD80"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597922B" w14:textId="77777777" w:rsidR="00E37508" w:rsidRDefault="00000000">
            <w:pPr>
              <w:pStyle w:val="TableParagraph"/>
              <w:spacing w:line="256" w:lineRule="exact"/>
              <w:ind w:right="119"/>
              <w:jc w:val="right"/>
            </w:pPr>
            <w:r>
              <w:rPr>
                <w:spacing w:val="-4"/>
              </w:rPr>
              <w:t>0.41</w:t>
            </w:r>
          </w:p>
        </w:tc>
        <w:tc>
          <w:tcPr>
            <w:tcW w:w="692" w:type="dxa"/>
            <w:tcBorders>
              <w:bottom w:val="single" w:sz="8" w:space="0" w:color="000000"/>
            </w:tcBorders>
          </w:tcPr>
          <w:p w14:paraId="02CF5E15" w14:textId="77777777" w:rsidR="00E37508" w:rsidRDefault="00000000">
            <w:pPr>
              <w:pStyle w:val="TableParagraph"/>
              <w:spacing w:line="256" w:lineRule="exact"/>
              <w:ind w:left="67" w:right="2"/>
            </w:pPr>
            <w:r>
              <w:rPr>
                <w:spacing w:val="-4"/>
              </w:rPr>
              <w:t>0.36</w:t>
            </w:r>
          </w:p>
        </w:tc>
        <w:tc>
          <w:tcPr>
            <w:tcW w:w="873" w:type="dxa"/>
            <w:tcBorders>
              <w:bottom w:val="single" w:sz="8" w:space="0" w:color="000000"/>
            </w:tcBorders>
          </w:tcPr>
          <w:p w14:paraId="6858F2AA" w14:textId="77777777" w:rsidR="00E37508" w:rsidRDefault="00000000">
            <w:pPr>
              <w:pStyle w:val="TableParagraph"/>
              <w:spacing w:line="256" w:lineRule="exact"/>
              <w:ind w:right="121"/>
              <w:jc w:val="right"/>
            </w:pPr>
            <w:r>
              <w:rPr>
                <w:spacing w:val="-4"/>
              </w:rPr>
              <w:t>0.53</w:t>
            </w:r>
          </w:p>
        </w:tc>
      </w:tr>
      <w:tr w:rsidR="00E37508" w14:paraId="66EE8AA9" w14:textId="77777777">
        <w:trPr>
          <w:trHeight w:val="259"/>
        </w:trPr>
        <w:tc>
          <w:tcPr>
            <w:tcW w:w="3618" w:type="dxa"/>
            <w:tcBorders>
              <w:top w:val="single" w:sz="8" w:space="0" w:color="000000"/>
            </w:tcBorders>
          </w:tcPr>
          <w:p w14:paraId="5288353A" w14:textId="77777777" w:rsidR="00E37508" w:rsidRDefault="00000000">
            <w:pPr>
              <w:pStyle w:val="TableParagraph"/>
              <w:spacing w:line="215" w:lineRule="exact"/>
              <w:ind w:left="119"/>
              <w:jc w:val="left"/>
            </w:pPr>
            <w:r>
              <w:t>logite-</w:t>
            </w:r>
            <w:r>
              <w:rPr>
                <w:spacing w:val="-5"/>
              </w:rPr>
              <w:t>wx</w:t>
            </w:r>
          </w:p>
        </w:tc>
        <w:tc>
          <w:tcPr>
            <w:tcW w:w="1171" w:type="dxa"/>
            <w:tcBorders>
              <w:top w:val="single" w:sz="8" w:space="0" w:color="000000"/>
            </w:tcBorders>
          </w:tcPr>
          <w:p w14:paraId="4E6EC5C4"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0AA5C5ED" w14:textId="77777777" w:rsidR="00E37508" w:rsidRDefault="00000000">
            <w:pPr>
              <w:pStyle w:val="TableParagraph"/>
              <w:spacing w:line="215" w:lineRule="exact"/>
              <w:ind w:right="119"/>
              <w:jc w:val="right"/>
            </w:pPr>
            <w:r>
              <w:rPr>
                <w:spacing w:val="-4"/>
              </w:rPr>
              <w:t>0.27</w:t>
            </w:r>
          </w:p>
        </w:tc>
        <w:tc>
          <w:tcPr>
            <w:tcW w:w="692" w:type="dxa"/>
            <w:tcBorders>
              <w:top w:val="single" w:sz="8" w:space="0" w:color="000000"/>
            </w:tcBorders>
          </w:tcPr>
          <w:p w14:paraId="14A6C0C9" w14:textId="77777777" w:rsidR="00E37508" w:rsidRDefault="00000000">
            <w:pPr>
              <w:pStyle w:val="TableParagraph"/>
              <w:spacing w:line="215" w:lineRule="exact"/>
              <w:ind w:left="67" w:right="2"/>
            </w:pPr>
            <w:r>
              <w:rPr>
                <w:spacing w:val="-4"/>
              </w:rPr>
              <w:t>0.35</w:t>
            </w:r>
          </w:p>
        </w:tc>
        <w:tc>
          <w:tcPr>
            <w:tcW w:w="873" w:type="dxa"/>
            <w:tcBorders>
              <w:top w:val="single" w:sz="8" w:space="0" w:color="000000"/>
            </w:tcBorders>
          </w:tcPr>
          <w:p w14:paraId="5C3E8E86" w14:textId="77777777" w:rsidR="00E37508" w:rsidRDefault="00000000">
            <w:pPr>
              <w:pStyle w:val="TableParagraph"/>
              <w:spacing w:line="215" w:lineRule="exact"/>
              <w:ind w:right="121"/>
              <w:jc w:val="right"/>
            </w:pPr>
            <w:r>
              <w:rPr>
                <w:spacing w:val="-4"/>
              </w:rPr>
              <w:t>0.26</w:t>
            </w:r>
          </w:p>
        </w:tc>
      </w:tr>
      <w:tr w:rsidR="00E37508" w14:paraId="468895E6" w14:textId="77777777">
        <w:trPr>
          <w:trHeight w:val="270"/>
        </w:trPr>
        <w:tc>
          <w:tcPr>
            <w:tcW w:w="3618" w:type="dxa"/>
          </w:tcPr>
          <w:p w14:paraId="684A6962" w14:textId="77777777" w:rsidR="00E37508" w:rsidRDefault="00E37508">
            <w:pPr>
              <w:pStyle w:val="TableParagraph"/>
              <w:spacing w:line="240" w:lineRule="auto"/>
              <w:jc w:val="left"/>
              <w:rPr>
                <w:rFonts w:ascii="Times New Roman"/>
                <w:sz w:val="20"/>
              </w:rPr>
            </w:pPr>
          </w:p>
        </w:tc>
        <w:tc>
          <w:tcPr>
            <w:tcW w:w="1171" w:type="dxa"/>
          </w:tcPr>
          <w:p w14:paraId="09B9B556" w14:textId="77777777" w:rsidR="00E37508" w:rsidRDefault="00000000">
            <w:pPr>
              <w:pStyle w:val="TableParagraph"/>
              <w:ind w:left="119"/>
              <w:jc w:val="left"/>
            </w:pPr>
            <w:r>
              <w:rPr>
                <w:spacing w:val="-5"/>
              </w:rPr>
              <w:t>16</w:t>
            </w:r>
          </w:p>
        </w:tc>
        <w:tc>
          <w:tcPr>
            <w:tcW w:w="765" w:type="dxa"/>
          </w:tcPr>
          <w:p w14:paraId="346E6AD3" w14:textId="77777777" w:rsidR="00E37508" w:rsidRDefault="00000000">
            <w:pPr>
              <w:pStyle w:val="TableParagraph"/>
              <w:ind w:right="119"/>
              <w:jc w:val="right"/>
            </w:pPr>
            <w:r>
              <w:rPr>
                <w:spacing w:val="-4"/>
              </w:rPr>
              <w:t>0.34</w:t>
            </w:r>
          </w:p>
        </w:tc>
        <w:tc>
          <w:tcPr>
            <w:tcW w:w="692" w:type="dxa"/>
          </w:tcPr>
          <w:p w14:paraId="0B04FE8B" w14:textId="77777777" w:rsidR="00E37508" w:rsidRDefault="00000000">
            <w:pPr>
              <w:pStyle w:val="TableParagraph"/>
              <w:ind w:left="67" w:right="2"/>
            </w:pPr>
            <w:r>
              <w:rPr>
                <w:spacing w:val="-4"/>
              </w:rPr>
              <w:t>0.41</w:t>
            </w:r>
          </w:p>
        </w:tc>
        <w:tc>
          <w:tcPr>
            <w:tcW w:w="873" w:type="dxa"/>
          </w:tcPr>
          <w:p w14:paraId="59A5BE76" w14:textId="77777777" w:rsidR="00E37508" w:rsidRDefault="00000000">
            <w:pPr>
              <w:pStyle w:val="TableParagraph"/>
              <w:ind w:right="121"/>
              <w:jc w:val="right"/>
            </w:pPr>
            <w:r>
              <w:rPr>
                <w:spacing w:val="-4"/>
              </w:rPr>
              <w:t>0.27</w:t>
            </w:r>
          </w:p>
        </w:tc>
      </w:tr>
      <w:tr w:rsidR="00E37508" w14:paraId="73026005" w14:textId="77777777">
        <w:trPr>
          <w:trHeight w:val="270"/>
        </w:trPr>
        <w:tc>
          <w:tcPr>
            <w:tcW w:w="3618" w:type="dxa"/>
          </w:tcPr>
          <w:p w14:paraId="00EB7B04" w14:textId="77777777" w:rsidR="00E37508" w:rsidRDefault="00E37508">
            <w:pPr>
              <w:pStyle w:val="TableParagraph"/>
              <w:spacing w:line="240" w:lineRule="auto"/>
              <w:jc w:val="left"/>
              <w:rPr>
                <w:rFonts w:ascii="Times New Roman"/>
                <w:sz w:val="20"/>
              </w:rPr>
            </w:pPr>
          </w:p>
        </w:tc>
        <w:tc>
          <w:tcPr>
            <w:tcW w:w="1171" w:type="dxa"/>
          </w:tcPr>
          <w:p w14:paraId="64DAEF7D" w14:textId="77777777" w:rsidR="00E37508" w:rsidRDefault="00000000">
            <w:pPr>
              <w:pStyle w:val="TableParagraph"/>
              <w:ind w:left="119"/>
              <w:jc w:val="left"/>
            </w:pPr>
            <w:r>
              <w:rPr>
                <w:spacing w:val="-5"/>
              </w:rPr>
              <w:t>32</w:t>
            </w:r>
          </w:p>
        </w:tc>
        <w:tc>
          <w:tcPr>
            <w:tcW w:w="765" w:type="dxa"/>
          </w:tcPr>
          <w:p w14:paraId="3E22809A" w14:textId="77777777" w:rsidR="00E37508" w:rsidRDefault="00000000">
            <w:pPr>
              <w:pStyle w:val="TableParagraph"/>
              <w:ind w:right="119"/>
              <w:jc w:val="right"/>
            </w:pPr>
            <w:r>
              <w:rPr>
                <w:spacing w:val="-4"/>
              </w:rPr>
              <w:t>0.39</w:t>
            </w:r>
          </w:p>
        </w:tc>
        <w:tc>
          <w:tcPr>
            <w:tcW w:w="692" w:type="dxa"/>
          </w:tcPr>
          <w:p w14:paraId="4CAC725B" w14:textId="77777777" w:rsidR="00E37508" w:rsidRDefault="00000000">
            <w:pPr>
              <w:pStyle w:val="TableParagraph"/>
              <w:ind w:left="67" w:right="2"/>
            </w:pPr>
            <w:r>
              <w:rPr>
                <w:spacing w:val="-4"/>
              </w:rPr>
              <w:t>0.43</w:t>
            </w:r>
          </w:p>
        </w:tc>
        <w:tc>
          <w:tcPr>
            <w:tcW w:w="873" w:type="dxa"/>
          </w:tcPr>
          <w:p w14:paraId="0EABE1CE" w14:textId="77777777" w:rsidR="00E37508" w:rsidRDefault="00000000">
            <w:pPr>
              <w:pStyle w:val="TableParagraph"/>
              <w:ind w:right="121"/>
              <w:jc w:val="right"/>
            </w:pPr>
            <w:r>
              <w:rPr>
                <w:spacing w:val="-4"/>
              </w:rPr>
              <w:t>0.33</w:t>
            </w:r>
          </w:p>
        </w:tc>
      </w:tr>
      <w:tr w:rsidR="00E37508" w14:paraId="79C200DE" w14:textId="77777777">
        <w:trPr>
          <w:trHeight w:val="262"/>
        </w:trPr>
        <w:tc>
          <w:tcPr>
            <w:tcW w:w="3618" w:type="dxa"/>
            <w:tcBorders>
              <w:bottom w:val="single" w:sz="8" w:space="0" w:color="000000"/>
            </w:tcBorders>
          </w:tcPr>
          <w:p w14:paraId="3D2A84E5"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3392062"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19C0540" w14:textId="77777777" w:rsidR="00E37508" w:rsidRDefault="00000000">
            <w:pPr>
              <w:pStyle w:val="TableParagraph"/>
              <w:spacing w:line="256" w:lineRule="exact"/>
              <w:ind w:right="119"/>
              <w:jc w:val="right"/>
            </w:pPr>
            <w:r>
              <w:rPr>
                <w:spacing w:val="-4"/>
              </w:rPr>
              <w:t>0.51</w:t>
            </w:r>
          </w:p>
        </w:tc>
        <w:tc>
          <w:tcPr>
            <w:tcW w:w="692" w:type="dxa"/>
            <w:tcBorders>
              <w:bottom w:val="single" w:sz="8" w:space="0" w:color="000000"/>
            </w:tcBorders>
          </w:tcPr>
          <w:p w14:paraId="39824430" w14:textId="77777777" w:rsidR="00E37508" w:rsidRDefault="00000000">
            <w:pPr>
              <w:pStyle w:val="TableParagraph"/>
              <w:spacing w:line="256" w:lineRule="exact"/>
              <w:ind w:left="67" w:right="2"/>
            </w:pPr>
            <w:r>
              <w:rPr>
                <w:spacing w:val="-4"/>
              </w:rPr>
              <w:t>0.45</w:t>
            </w:r>
          </w:p>
        </w:tc>
        <w:tc>
          <w:tcPr>
            <w:tcW w:w="873" w:type="dxa"/>
            <w:tcBorders>
              <w:bottom w:val="single" w:sz="8" w:space="0" w:color="000000"/>
            </w:tcBorders>
          </w:tcPr>
          <w:p w14:paraId="557EBA68" w14:textId="77777777" w:rsidR="00E37508" w:rsidRDefault="00000000">
            <w:pPr>
              <w:pStyle w:val="TableParagraph"/>
              <w:spacing w:line="256" w:lineRule="exact"/>
              <w:ind w:right="121"/>
              <w:jc w:val="right"/>
            </w:pPr>
            <w:r>
              <w:rPr>
                <w:spacing w:val="-4"/>
              </w:rPr>
              <w:t>0.54</w:t>
            </w:r>
          </w:p>
        </w:tc>
      </w:tr>
      <w:tr w:rsidR="00E37508" w14:paraId="6DE4BF19" w14:textId="77777777">
        <w:trPr>
          <w:trHeight w:val="259"/>
        </w:trPr>
        <w:tc>
          <w:tcPr>
            <w:tcW w:w="3618" w:type="dxa"/>
            <w:tcBorders>
              <w:top w:val="single" w:sz="8" w:space="0" w:color="000000"/>
            </w:tcBorders>
          </w:tcPr>
          <w:p w14:paraId="22A843BB" w14:textId="77777777" w:rsidR="00E37508" w:rsidRDefault="00000000">
            <w:pPr>
              <w:pStyle w:val="TableParagraph"/>
              <w:spacing w:line="215" w:lineRule="exact"/>
              <w:ind w:left="119"/>
              <w:jc w:val="left"/>
            </w:pPr>
            <w:r>
              <w:rPr>
                <w:spacing w:val="-2"/>
                <w:w w:val="105"/>
              </w:rPr>
              <w:t>HistGradientBoostingClassifier</w:t>
            </w:r>
          </w:p>
        </w:tc>
        <w:tc>
          <w:tcPr>
            <w:tcW w:w="1171" w:type="dxa"/>
            <w:tcBorders>
              <w:top w:val="single" w:sz="8" w:space="0" w:color="000000"/>
            </w:tcBorders>
          </w:tcPr>
          <w:p w14:paraId="2C3B12CF"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14D59AD" w14:textId="77777777" w:rsidR="00E37508" w:rsidRDefault="00000000">
            <w:pPr>
              <w:pStyle w:val="TableParagraph"/>
              <w:spacing w:line="215" w:lineRule="exact"/>
              <w:ind w:right="119"/>
              <w:jc w:val="right"/>
            </w:pPr>
            <w:r>
              <w:rPr>
                <w:spacing w:val="-4"/>
              </w:rPr>
              <w:t>0.25</w:t>
            </w:r>
          </w:p>
        </w:tc>
        <w:tc>
          <w:tcPr>
            <w:tcW w:w="692" w:type="dxa"/>
            <w:tcBorders>
              <w:top w:val="single" w:sz="8" w:space="0" w:color="000000"/>
            </w:tcBorders>
          </w:tcPr>
          <w:p w14:paraId="3F7630D1" w14:textId="77777777" w:rsidR="00E37508" w:rsidRDefault="00000000">
            <w:pPr>
              <w:pStyle w:val="TableParagraph"/>
              <w:spacing w:line="215" w:lineRule="exact"/>
              <w:ind w:left="67" w:right="2"/>
            </w:pPr>
            <w:r>
              <w:rPr>
                <w:spacing w:val="-4"/>
              </w:rPr>
              <w:t>0.28</w:t>
            </w:r>
          </w:p>
        </w:tc>
        <w:tc>
          <w:tcPr>
            <w:tcW w:w="873" w:type="dxa"/>
            <w:tcBorders>
              <w:top w:val="single" w:sz="8" w:space="0" w:color="000000"/>
            </w:tcBorders>
          </w:tcPr>
          <w:p w14:paraId="343B9C37" w14:textId="77777777" w:rsidR="00E37508" w:rsidRDefault="00000000">
            <w:pPr>
              <w:pStyle w:val="TableParagraph"/>
              <w:spacing w:line="215" w:lineRule="exact"/>
              <w:ind w:right="121"/>
              <w:jc w:val="right"/>
            </w:pPr>
            <w:r>
              <w:rPr>
                <w:spacing w:val="-4"/>
              </w:rPr>
              <w:t>0.23</w:t>
            </w:r>
          </w:p>
        </w:tc>
      </w:tr>
      <w:tr w:rsidR="00E37508" w14:paraId="1A30A599" w14:textId="77777777">
        <w:trPr>
          <w:trHeight w:val="270"/>
        </w:trPr>
        <w:tc>
          <w:tcPr>
            <w:tcW w:w="3618" w:type="dxa"/>
          </w:tcPr>
          <w:p w14:paraId="7B84091B" w14:textId="77777777" w:rsidR="00E37508" w:rsidRDefault="00E37508">
            <w:pPr>
              <w:pStyle w:val="TableParagraph"/>
              <w:spacing w:line="240" w:lineRule="auto"/>
              <w:jc w:val="left"/>
              <w:rPr>
                <w:rFonts w:ascii="Times New Roman"/>
                <w:sz w:val="20"/>
              </w:rPr>
            </w:pPr>
          </w:p>
        </w:tc>
        <w:tc>
          <w:tcPr>
            <w:tcW w:w="1171" w:type="dxa"/>
          </w:tcPr>
          <w:p w14:paraId="135E47B9" w14:textId="77777777" w:rsidR="00E37508" w:rsidRDefault="00000000">
            <w:pPr>
              <w:pStyle w:val="TableParagraph"/>
              <w:ind w:left="119"/>
              <w:jc w:val="left"/>
            </w:pPr>
            <w:r>
              <w:rPr>
                <w:spacing w:val="-5"/>
              </w:rPr>
              <w:t>16</w:t>
            </w:r>
          </w:p>
        </w:tc>
        <w:tc>
          <w:tcPr>
            <w:tcW w:w="765" w:type="dxa"/>
          </w:tcPr>
          <w:p w14:paraId="22F241E0" w14:textId="77777777" w:rsidR="00E37508" w:rsidRDefault="00000000">
            <w:pPr>
              <w:pStyle w:val="TableParagraph"/>
              <w:ind w:right="119"/>
              <w:jc w:val="right"/>
            </w:pPr>
            <w:r>
              <w:rPr>
                <w:spacing w:val="-4"/>
              </w:rPr>
              <w:t>0.28</w:t>
            </w:r>
          </w:p>
        </w:tc>
        <w:tc>
          <w:tcPr>
            <w:tcW w:w="692" w:type="dxa"/>
          </w:tcPr>
          <w:p w14:paraId="42D5F4A8" w14:textId="77777777" w:rsidR="00E37508" w:rsidRDefault="00000000">
            <w:pPr>
              <w:pStyle w:val="TableParagraph"/>
              <w:ind w:left="67" w:right="2"/>
            </w:pPr>
            <w:r>
              <w:rPr>
                <w:spacing w:val="-4"/>
              </w:rPr>
              <w:t>0.30</w:t>
            </w:r>
          </w:p>
        </w:tc>
        <w:tc>
          <w:tcPr>
            <w:tcW w:w="873" w:type="dxa"/>
          </w:tcPr>
          <w:p w14:paraId="2517B969" w14:textId="77777777" w:rsidR="00E37508" w:rsidRDefault="00000000">
            <w:pPr>
              <w:pStyle w:val="TableParagraph"/>
              <w:ind w:right="121"/>
              <w:jc w:val="right"/>
            </w:pPr>
            <w:r>
              <w:rPr>
                <w:spacing w:val="-4"/>
              </w:rPr>
              <w:t>0.25</w:t>
            </w:r>
          </w:p>
        </w:tc>
      </w:tr>
      <w:tr w:rsidR="00E37508" w14:paraId="3AFD0DC8" w14:textId="77777777">
        <w:trPr>
          <w:trHeight w:val="270"/>
        </w:trPr>
        <w:tc>
          <w:tcPr>
            <w:tcW w:w="3618" w:type="dxa"/>
          </w:tcPr>
          <w:p w14:paraId="574D97C0" w14:textId="77777777" w:rsidR="00E37508" w:rsidRDefault="00E37508">
            <w:pPr>
              <w:pStyle w:val="TableParagraph"/>
              <w:spacing w:line="240" w:lineRule="auto"/>
              <w:jc w:val="left"/>
              <w:rPr>
                <w:rFonts w:ascii="Times New Roman"/>
                <w:sz w:val="20"/>
              </w:rPr>
            </w:pPr>
          </w:p>
        </w:tc>
        <w:tc>
          <w:tcPr>
            <w:tcW w:w="1171" w:type="dxa"/>
          </w:tcPr>
          <w:p w14:paraId="56C3914B" w14:textId="77777777" w:rsidR="00E37508" w:rsidRDefault="00000000">
            <w:pPr>
              <w:pStyle w:val="TableParagraph"/>
              <w:ind w:left="119"/>
              <w:jc w:val="left"/>
            </w:pPr>
            <w:r>
              <w:rPr>
                <w:spacing w:val="-5"/>
              </w:rPr>
              <w:t>32</w:t>
            </w:r>
          </w:p>
        </w:tc>
        <w:tc>
          <w:tcPr>
            <w:tcW w:w="765" w:type="dxa"/>
          </w:tcPr>
          <w:p w14:paraId="27A9BD58" w14:textId="77777777" w:rsidR="00E37508" w:rsidRDefault="00000000">
            <w:pPr>
              <w:pStyle w:val="TableParagraph"/>
              <w:ind w:right="119"/>
              <w:jc w:val="right"/>
            </w:pPr>
            <w:r>
              <w:rPr>
                <w:spacing w:val="-4"/>
              </w:rPr>
              <w:t>0.32</w:t>
            </w:r>
          </w:p>
        </w:tc>
        <w:tc>
          <w:tcPr>
            <w:tcW w:w="692" w:type="dxa"/>
          </w:tcPr>
          <w:p w14:paraId="35D19D4E" w14:textId="77777777" w:rsidR="00E37508" w:rsidRDefault="00000000">
            <w:pPr>
              <w:pStyle w:val="TableParagraph"/>
              <w:ind w:left="67" w:right="2"/>
            </w:pPr>
            <w:r>
              <w:rPr>
                <w:spacing w:val="-4"/>
              </w:rPr>
              <w:t>0.33</w:t>
            </w:r>
          </w:p>
        </w:tc>
        <w:tc>
          <w:tcPr>
            <w:tcW w:w="873" w:type="dxa"/>
          </w:tcPr>
          <w:p w14:paraId="458C85FD" w14:textId="77777777" w:rsidR="00E37508" w:rsidRDefault="00000000">
            <w:pPr>
              <w:pStyle w:val="TableParagraph"/>
              <w:ind w:right="121"/>
              <w:jc w:val="right"/>
            </w:pPr>
            <w:r>
              <w:rPr>
                <w:spacing w:val="-4"/>
              </w:rPr>
              <w:t>0.44</w:t>
            </w:r>
          </w:p>
        </w:tc>
      </w:tr>
      <w:tr w:rsidR="00E37508" w14:paraId="209C40A2" w14:textId="77777777">
        <w:trPr>
          <w:trHeight w:val="262"/>
        </w:trPr>
        <w:tc>
          <w:tcPr>
            <w:tcW w:w="3618" w:type="dxa"/>
            <w:tcBorders>
              <w:bottom w:val="single" w:sz="8" w:space="0" w:color="000000"/>
            </w:tcBorders>
          </w:tcPr>
          <w:p w14:paraId="19068774"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A871FCB"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1CDB807F" w14:textId="77777777" w:rsidR="00E37508" w:rsidRDefault="00000000">
            <w:pPr>
              <w:pStyle w:val="TableParagraph"/>
              <w:spacing w:line="256" w:lineRule="exact"/>
              <w:ind w:right="119"/>
              <w:jc w:val="right"/>
            </w:pPr>
            <w:r>
              <w:rPr>
                <w:spacing w:val="-4"/>
              </w:rPr>
              <w:t>0.43</w:t>
            </w:r>
          </w:p>
        </w:tc>
        <w:tc>
          <w:tcPr>
            <w:tcW w:w="692" w:type="dxa"/>
            <w:tcBorders>
              <w:bottom w:val="single" w:sz="8" w:space="0" w:color="000000"/>
            </w:tcBorders>
          </w:tcPr>
          <w:p w14:paraId="2BDD4222" w14:textId="77777777" w:rsidR="00E37508" w:rsidRDefault="00000000">
            <w:pPr>
              <w:pStyle w:val="TableParagraph"/>
              <w:spacing w:line="256" w:lineRule="exact"/>
              <w:ind w:left="67" w:right="2"/>
            </w:pPr>
            <w:r>
              <w:rPr>
                <w:spacing w:val="-4"/>
              </w:rPr>
              <w:t>0.36</w:t>
            </w:r>
          </w:p>
        </w:tc>
        <w:tc>
          <w:tcPr>
            <w:tcW w:w="873" w:type="dxa"/>
            <w:tcBorders>
              <w:bottom w:val="single" w:sz="8" w:space="0" w:color="000000"/>
            </w:tcBorders>
          </w:tcPr>
          <w:p w14:paraId="623EDC74" w14:textId="77777777" w:rsidR="00E37508" w:rsidRDefault="00000000">
            <w:pPr>
              <w:pStyle w:val="TableParagraph"/>
              <w:spacing w:line="256" w:lineRule="exact"/>
              <w:ind w:right="121"/>
              <w:jc w:val="right"/>
            </w:pPr>
            <w:r>
              <w:rPr>
                <w:spacing w:val="-4"/>
              </w:rPr>
              <w:t>0.68</w:t>
            </w:r>
          </w:p>
        </w:tc>
      </w:tr>
      <w:tr w:rsidR="00E37508" w14:paraId="32A0D293" w14:textId="77777777">
        <w:trPr>
          <w:trHeight w:val="259"/>
        </w:trPr>
        <w:tc>
          <w:tcPr>
            <w:tcW w:w="3618" w:type="dxa"/>
            <w:tcBorders>
              <w:top w:val="single" w:sz="8" w:space="0" w:color="000000"/>
            </w:tcBorders>
          </w:tcPr>
          <w:p w14:paraId="25684F4F" w14:textId="77777777" w:rsidR="00E37508" w:rsidRDefault="00000000">
            <w:pPr>
              <w:pStyle w:val="TableParagraph"/>
              <w:spacing w:line="215" w:lineRule="exact"/>
              <w:ind w:left="119"/>
              <w:jc w:val="left"/>
            </w:pPr>
            <w:r>
              <w:t>HistGradientBoostingClassifier-</w:t>
            </w:r>
            <w:r>
              <w:rPr>
                <w:spacing w:val="-5"/>
              </w:rPr>
              <w:t>wx</w:t>
            </w:r>
          </w:p>
        </w:tc>
        <w:tc>
          <w:tcPr>
            <w:tcW w:w="1171" w:type="dxa"/>
            <w:tcBorders>
              <w:top w:val="single" w:sz="8" w:space="0" w:color="000000"/>
            </w:tcBorders>
          </w:tcPr>
          <w:p w14:paraId="2DB755FA"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6D6A2E36" w14:textId="77777777" w:rsidR="00E37508" w:rsidRDefault="00000000">
            <w:pPr>
              <w:pStyle w:val="TableParagraph"/>
              <w:spacing w:line="215" w:lineRule="exact"/>
              <w:ind w:right="119"/>
              <w:jc w:val="right"/>
            </w:pPr>
            <w:r>
              <w:rPr>
                <w:spacing w:val="-4"/>
              </w:rPr>
              <w:t>0.28</w:t>
            </w:r>
          </w:p>
        </w:tc>
        <w:tc>
          <w:tcPr>
            <w:tcW w:w="692" w:type="dxa"/>
            <w:tcBorders>
              <w:top w:val="single" w:sz="8" w:space="0" w:color="000000"/>
            </w:tcBorders>
          </w:tcPr>
          <w:p w14:paraId="1D7BB805" w14:textId="77777777" w:rsidR="00E37508" w:rsidRDefault="00000000">
            <w:pPr>
              <w:pStyle w:val="TableParagraph"/>
              <w:spacing w:line="215" w:lineRule="exact"/>
              <w:ind w:left="67" w:right="2"/>
            </w:pPr>
            <w:r>
              <w:rPr>
                <w:spacing w:val="-4"/>
              </w:rPr>
              <w:t>0.38</w:t>
            </w:r>
          </w:p>
        </w:tc>
        <w:tc>
          <w:tcPr>
            <w:tcW w:w="873" w:type="dxa"/>
            <w:tcBorders>
              <w:top w:val="single" w:sz="8" w:space="0" w:color="000000"/>
            </w:tcBorders>
          </w:tcPr>
          <w:p w14:paraId="2E4F4899" w14:textId="77777777" w:rsidR="00E37508" w:rsidRDefault="00000000">
            <w:pPr>
              <w:pStyle w:val="TableParagraph"/>
              <w:spacing w:line="215" w:lineRule="exact"/>
              <w:ind w:right="121"/>
              <w:jc w:val="right"/>
            </w:pPr>
            <w:r>
              <w:rPr>
                <w:spacing w:val="-4"/>
              </w:rPr>
              <w:t>0.27</w:t>
            </w:r>
          </w:p>
        </w:tc>
      </w:tr>
      <w:tr w:rsidR="00E37508" w14:paraId="38F92E54" w14:textId="77777777">
        <w:trPr>
          <w:trHeight w:val="270"/>
        </w:trPr>
        <w:tc>
          <w:tcPr>
            <w:tcW w:w="3618" w:type="dxa"/>
          </w:tcPr>
          <w:p w14:paraId="5EBB25B2" w14:textId="77777777" w:rsidR="00E37508" w:rsidRDefault="00E37508">
            <w:pPr>
              <w:pStyle w:val="TableParagraph"/>
              <w:spacing w:line="240" w:lineRule="auto"/>
              <w:jc w:val="left"/>
              <w:rPr>
                <w:rFonts w:ascii="Times New Roman"/>
                <w:sz w:val="20"/>
              </w:rPr>
            </w:pPr>
          </w:p>
        </w:tc>
        <w:tc>
          <w:tcPr>
            <w:tcW w:w="1171" w:type="dxa"/>
          </w:tcPr>
          <w:p w14:paraId="4CA204C4" w14:textId="77777777" w:rsidR="00E37508" w:rsidRDefault="00000000">
            <w:pPr>
              <w:pStyle w:val="TableParagraph"/>
              <w:ind w:left="119"/>
              <w:jc w:val="left"/>
            </w:pPr>
            <w:r>
              <w:rPr>
                <w:spacing w:val="-5"/>
              </w:rPr>
              <w:t>16</w:t>
            </w:r>
          </w:p>
        </w:tc>
        <w:tc>
          <w:tcPr>
            <w:tcW w:w="765" w:type="dxa"/>
          </w:tcPr>
          <w:p w14:paraId="7E9DAAA4" w14:textId="77777777" w:rsidR="00E37508" w:rsidRDefault="00000000">
            <w:pPr>
              <w:pStyle w:val="TableParagraph"/>
              <w:ind w:right="119"/>
              <w:jc w:val="right"/>
            </w:pPr>
            <w:r>
              <w:rPr>
                <w:spacing w:val="-4"/>
              </w:rPr>
              <w:t>0.36</w:t>
            </w:r>
          </w:p>
        </w:tc>
        <w:tc>
          <w:tcPr>
            <w:tcW w:w="692" w:type="dxa"/>
          </w:tcPr>
          <w:p w14:paraId="01A854CF" w14:textId="77777777" w:rsidR="00E37508" w:rsidRDefault="00000000">
            <w:pPr>
              <w:pStyle w:val="TableParagraph"/>
              <w:ind w:left="67" w:right="2"/>
            </w:pPr>
            <w:r>
              <w:rPr>
                <w:spacing w:val="-4"/>
              </w:rPr>
              <w:t>0.41</w:t>
            </w:r>
          </w:p>
        </w:tc>
        <w:tc>
          <w:tcPr>
            <w:tcW w:w="873" w:type="dxa"/>
          </w:tcPr>
          <w:p w14:paraId="31CA4D03" w14:textId="77777777" w:rsidR="00E37508" w:rsidRDefault="00000000">
            <w:pPr>
              <w:pStyle w:val="TableParagraph"/>
              <w:ind w:right="121"/>
              <w:jc w:val="right"/>
            </w:pPr>
            <w:r>
              <w:rPr>
                <w:spacing w:val="-4"/>
              </w:rPr>
              <w:t>0.27</w:t>
            </w:r>
          </w:p>
        </w:tc>
      </w:tr>
      <w:tr w:rsidR="00E37508" w14:paraId="3BBB55A8" w14:textId="77777777">
        <w:trPr>
          <w:trHeight w:val="270"/>
        </w:trPr>
        <w:tc>
          <w:tcPr>
            <w:tcW w:w="3618" w:type="dxa"/>
          </w:tcPr>
          <w:p w14:paraId="4A73215F" w14:textId="77777777" w:rsidR="00E37508" w:rsidRDefault="00E37508">
            <w:pPr>
              <w:pStyle w:val="TableParagraph"/>
              <w:spacing w:line="240" w:lineRule="auto"/>
              <w:jc w:val="left"/>
              <w:rPr>
                <w:rFonts w:ascii="Times New Roman"/>
                <w:sz w:val="20"/>
              </w:rPr>
            </w:pPr>
          </w:p>
        </w:tc>
        <w:tc>
          <w:tcPr>
            <w:tcW w:w="1171" w:type="dxa"/>
          </w:tcPr>
          <w:p w14:paraId="3DD41B5E" w14:textId="77777777" w:rsidR="00E37508" w:rsidRDefault="00000000">
            <w:pPr>
              <w:pStyle w:val="TableParagraph"/>
              <w:ind w:left="119"/>
              <w:jc w:val="left"/>
            </w:pPr>
            <w:r>
              <w:rPr>
                <w:spacing w:val="-5"/>
              </w:rPr>
              <w:t>32</w:t>
            </w:r>
          </w:p>
        </w:tc>
        <w:tc>
          <w:tcPr>
            <w:tcW w:w="765" w:type="dxa"/>
          </w:tcPr>
          <w:p w14:paraId="0D2AC788" w14:textId="77777777" w:rsidR="00E37508" w:rsidRDefault="00000000">
            <w:pPr>
              <w:pStyle w:val="TableParagraph"/>
              <w:ind w:right="119"/>
              <w:jc w:val="right"/>
            </w:pPr>
            <w:r>
              <w:rPr>
                <w:spacing w:val="-4"/>
              </w:rPr>
              <w:t>0.40</w:t>
            </w:r>
          </w:p>
        </w:tc>
        <w:tc>
          <w:tcPr>
            <w:tcW w:w="692" w:type="dxa"/>
          </w:tcPr>
          <w:p w14:paraId="3D3572D7" w14:textId="77777777" w:rsidR="00E37508" w:rsidRDefault="00000000">
            <w:pPr>
              <w:pStyle w:val="TableParagraph"/>
              <w:ind w:left="67" w:right="2"/>
            </w:pPr>
            <w:r>
              <w:rPr>
                <w:spacing w:val="-4"/>
              </w:rPr>
              <w:t>0.44</w:t>
            </w:r>
          </w:p>
        </w:tc>
        <w:tc>
          <w:tcPr>
            <w:tcW w:w="873" w:type="dxa"/>
          </w:tcPr>
          <w:p w14:paraId="4683720E" w14:textId="77777777" w:rsidR="00E37508" w:rsidRDefault="00000000">
            <w:pPr>
              <w:pStyle w:val="TableParagraph"/>
              <w:ind w:right="121"/>
              <w:jc w:val="right"/>
            </w:pPr>
            <w:r>
              <w:rPr>
                <w:spacing w:val="-4"/>
              </w:rPr>
              <w:t>0.34</w:t>
            </w:r>
          </w:p>
        </w:tc>
      </w:tr>
      <w:tr w:rsidR="00E37508" w14:paraId="3CE3DC69" w14:textId="77777777">
        <w:trPr>
          <w:trHeight w:val="325"/>
        </w:trPr>
        <w:tc>
          <w:tcPr>
            <w:tcW w:w="3618" w:type="dxa"/>
            <w:tcBorders>
              <w:bottom w:val="single" w:sz="8" w:space="0" w:color="000000"/>
            </w:tcBorders>
          </w:tcPr>
          <w:p w14:paraId="1CD1EE51"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3CB05C90"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54DBD08F" w14:textId="77777777" w:rsidR="00E37508" w:rsidRDefault="00000000">
            <w:pPr>
              <w:pStyle w:val="TableParagraph"/>
              <w:spacing w:line="256" w:lineRule="exact"/>
              <w:ind w:right="119"/>
              <w:jc w:val="right"/>
            </w:pPr>
            <w:r>
              <w:rPr>
                <w:spacing w:val="-4"/>
              </w:rPr>
              <w:t>0.53</w:t>
            </w:r>
          </w:p>
        </w:tc>
        <w:tc>
          <w:tcPr>
            <w:tcW w:w="692" w:type="dxa"/>
            <w:tcBorders>
              <w:bottom w:val="single" w:sz="8" w:space="0" w:color="000000"/>
            </w:tcBorders>
          </w:tcPr>
          <w:p w14:paraId="0FDCEC66" w14:textId="77777777" w:rsidR="00E37508" w:rsidRDefault="00000000">
            <w:pPr>
              <w:pStyle w:val="TableParagraph"/>
              <w:spacing w:line="256" w:lineRule="exact"/>
              <w:ind w:left="67" w:right="2"/>
            </w:pPr>
            <w:r>
              <w:rPr>
                <w:spacing w:val="-4"/>
              </w:rPr>
              <w:t>0.47</w:t>
            </w:r>
          </w:p>
        </w:tc>
        <w:tc>
          <w:tcPr>
            <w:tcW w:w="873" w:type="dxa"/>
            <w:tcBorders>
              <w:bottom w:val="single" w:sz="8" w:space="0" w:color="000000"/>
            </w:tcBorders>
          </w:tcPr>
          <w:p w14:paraId="2965AE7E" w14:textId="77777777" w:rsidR="00E37508" w:rsidRDefault="00000000">
            <w:pPr>
              <w:pStyle w:val="TableParagraph"/>
              <w:spacing w:line="256" w:lineRule="exact"/>
              <w:ind w:right="121"/>
              <w:jc w:val="right"/>
            </w:pPr>
            <w:r>
              <w:rPr>
                <w:spacing w:val="-4"/>
              </w:rPr>
              <w:t>0.59</w:t>
            </w:r>
          </w:p>
        </w:tc>
      </w:tr>
    </w:tbl>
    <w:p w14:paraId="0C8B6A4F" w14:textId="77777777" w:rsidR="00E37508" w:rsidRDefault="00000000">
      <w:pPr>
        <w:spacing w:before="205"/>
        <w:ind w:left="1783"/>
        <w:rPr>
          <w:sz w:val="18"/>
        </w:rPr>
      </w:pPr>
      <w:r>
        <w:rPr>
          <w:w w:val="105"/>
        </w:rPr>
        <w:t>Table 8:</w:t>
      </w:r>
      <w:r>
        <w:rPr>
          <w:spacing w:val="12"/>
          <w:w w:val="105"/>
        </w:rPr>
        <w:t xml:space="preserve"> </w:t>
      </w:r>
      <w:r>
        <w:rPr>
          <w:w w:val="105"/>
          <w:sz w:val="18"/>
        </w:rPr>
        <w:t>Global Cohen’s Kappa</w:t>
      </w:r>
      <w:r>
        <w:rPr>
          <w:spacing w:val="1"/>
          <w:w w:val="105"/>
          <w:sz w:val="18"/>
        </w:rPr>
        <w:t xml:space="preserve"> </w:t>
      </w:r>
      <w:r>
        <w:rPr>
          <w:w w:val="105"/>
          <w:sz w:val="18"/>
        </w:rPr>
        <w:t>score of all the</w:t>
      </w:r>
      <w:r>
        <w:rPr>
          <w:spacing w:val="1"/>
          <w:w w:val="105"/>
          <w:sz w:val="18"/>
        </w:rPr>
        <w:t xml:space="preserve"> </w:t>
      </w:r>
      <w:r>
        <w:rPr>
          <w:w w:val="105"/>
          <w:sz w:val="18"/>
        </w:rPr>
        <w:t xml:space="preserve">models tested in this </w:t>
      </w:r>
      <w:r>
        <w:rPr>
          <w:spacing w:val="-2"/>
          <w:w w:val="105"/>
          <w:sz w:val="18"/>
        </w:rPr>
        <w:t>study.</w:t>
      </w:r>
    </w:p>
    <w:p w14:paraId="5B7A1B16" w14:textId="77777777" w:rsidR="00E37508" w:rsidRDefault="00E37508">
      <w:pPr>
        <w:pStyle w:val="BodyText"/>
        <w:spacing w:before="193"/>
        <w:rPr>
          <w:sz w:val="18"/>
        </w:rPr>
      </w:pPr>
    </w:p>
    <w:p w14:paraId="766DF248" w14:textId="77777777" w:rsidR="00E37508" w:rsidRDefault="00000000">
      <w:pPr>
        <w:pStyle w:val="Heading2"/>
        <w:numPr>
          <w:ilvl w:val="0"/>
          <w:numId w:val="1"/>
        </w:numPr>
        <w:tabs>
          <w:tab w:val="left" w:pos="450"/>
        </w:tabs>
        <w:ind w:left="450" w:hanging="333"/>
      </w:pPr>
      <w:bookmarkStart w:id="350" w:name="D._Global_performance_metrics"/>
      <w:bookmarkStart w:id="351" w:name="_bookmark62"/>
      <w:bookmarkEnd w:id="350"/>
      <w:bookmarkEnd w:id="351"/>
      <w:r>
        <w:t>Global</w:t>
      </w:r>
      <w:r>
        <w:rPr>
          <w:spacing w:val="-2"/>
        </w:rPr>
        <w:t xml:space="preserve"> </w:t>
      </w:r>
      <w:r>
        <w:t>performance</w:t>
      </w:r>
      <w:r>
        <w:rPr>
          <w:spacing w:val="-1"/>
        </w:rPr>
        <w:t xml:space="preserve"> </w:t>
      </w:r>
      <w:r>
        <w:rPr>
          <w:spacing w:val="-2"/>
        </w:rPr>
        <w:t>metrics</w:t>
      </w:r>
    </w:p>
    <w:p w14:paraId="72F4A572" w14:textId="77777777" w:rsidR="00E37508" w:rsidRDefault="00000000">
      <w:pPr>
        <w:pStyle w:val="ListParagraph"/>
        <w:numPr>
          <w:ilvl w:val="0"/>
          <w:numId w:val="1"/>
        </w:numPr>
        <w:tabs>
          <w:tab w:val="left" w:pos="413"/>
        </w:tabs>
        <w:spacing w:before="185"/>
        <w:ind w:left="413" w:hanging="296"/>
        <w:rPr>
          <w:rFonts w:ascii="Palatino Linotype"/>
          <w:b/>
          <w:i/>
        </w:rPr>
      </w:pPr>
      <w:bookmarkStart w:id="352" w:name="E._Within-class_performance_by_spatial_s"/>
      <w:bookmarkStart w:id="353" w:name="_bookmark63"/>
      <w:bookmarkEnd w:id="352"/>
      <w:bookmarkEnd w:id="353"/>
      <w:r>
        <w:rPr>
          <w:rFonts w:ascii="Palatino Linotype"/>
          <w:b/>
          <w:i/>
        </w:rPr>
        <w:t>Within-class</w:t>
      </w:r>
      <w:r>
        <w:rPr>
          <w:rFonts w:ascii="Palatino Linotype"/>
          <w:b/>
          <w:i/>
          <w:spacing w:val="-3"/>
        </w:rPr>
        <w:t xml:space="preserve"> </w:t>
      </w:r>
      <w:r>
        <w:rPr>
          <w:rFonts w:ascii="Palatino Linotype"/>
          <w:b/>
          <w:i/>
        </w:rPr>
        <w:t>performance</w:t>
      </w:r>
      <w:r>
        <w:rPr>
          <w:rFonts w:ascii="Palatino Linotype"/>
          <w:b/>
          <w:i/>
          <w:spacing w:val="-2"/>
        </w:rPr>
        <w:t xml:space="preserve"> </w:t>
      </w:r>
      <w:r>
        <w:rPr>
          <w:rFonts w:ascii="Palatino Linotype"/>
          <w:b/>
          <w:i/>
        </w:rPr>
        <w:t>by</w:t>
      </w:r>
      <w:r>
        <w:rPr>
          <w:rFonts w:ascii="Palatino Linotype"/>
          <w:b/>
          <w:i/>
          <w:spacing w:val="-2"/>
        </w:rPr>
        <w:t xml:space="preserve"> </w:t>
      </w:r>
      <w:r>
        <w:rPr>
          <w:rFonts w:ascii="Palatino Linotype"/>
          <w:b/>
          <w:i/>
        </w:rPr>
        <w:t>spatial</w:t>
      </w:r>
      <w:r>
        <w:rPr>
          <w:rFonts w:ascii="Palatino Linotype"/>
          <w:b/>
          <w:i/>
          <w:spacing w:val="-3"/>
        </w:rPr>
        <w:t xml:space="preserve"> </w:t>
      </w:r>
      <w:r>
        <w:rPr>
          <w:rFonts w:ascii="Palatino Linotype"/>
          <w:b/>
          <w:i/>
          <w:spacing w:val="-2"/>
        </w:rPr>
        <w:t>signature</w:t>
      </w:r>
    </w:p>
    <w:p w14:paraId="2E7BF8D5" w14:textId="77777777" w:rsidR="00E37508" w:rsidRDefault="00E37508">
      <w:pPr>
        <w:rPr>
          <w:rFonts w:ascii="Palatino Linotype"/>
        </w:rPr>
        <w:sectPr w:rsidR="00E37508">
          <w:pgSz w:w="12240" w:h="15840"/>
          <w:pgMar w:top="1120" w:right="680" w:bottom="760" w:left="1300" w:header="0" w:footer="565" w:gutter="0"/>
          <w:cols w:space="720"/>
        </w:sect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24E2342A" w14:textId="77777777">
        <w:trPr>
          <w:trHeight w:val="366"/>
        </w:trPr>
        <w:tc>
          <w:tcPr>
            <w:tcW w:w="3618" w:type="dxa"/>
            <w:tcBorders>
              <w:top w:val="single" w:sz="8" w:space="0" w:color="000000"/>
              <w:bottom w:val="single" w:sz="6" w:space="0" w:color="000000"/>
            </w:tcBorders>
          </w:tcPr>
          <w:p w14:paraId="6505C4F0"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296128EB" w14:textId="77777777" w:rsidR="00E37508" w:rsidRDefault="00000000">
            <w:pPr>
              <w:pStyle w:val="TableParagraph"/>
              <w:spacing w:before="40" w:line="240" w:lineRule="auto"/>
              <w:ind w:left="119"/>
              <w:jc w:val="left"/>
            </w:pPr>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0F6B9145"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2CB0CC00"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158EDDDD" w14:textId="77777777" w:rsidR="00E37508" w:rsidRDefault="00000000">
            <w:pPr>
              <w:pStyle w:val="TableParagraph"/>
              <w:spacing w:before="40" w:line="240" w:lineRule="auto"/>
              <w:ind w:right="121"/>
              <w:jc w:val="right"/>
            </w:pPr>
            <w:r>
              <w:rPr>
                <w:spacing w:val="-2"/>
                <w:w w:val="115"/>
              </w:rPr>
              <w:t>M.O.R</w:t>
            </w:r>
          </w:p>
        </w:tc>
      </w:tr>
      <w:tr w:rsidR="00E37508" w14:paraId="436F89B9" w14:textId="77777777">
        <w:trPr>
          <w:trHeight w:val="312"/>
        </w:trPr>
        <w:tc>
          <w:tcPr>
            <w:tcW w:w="3618" w:type="dxa"/>
            <w:tcBorders>
              <w:top w:val="single" w:sz="6" w:space="0" w:color="000000"/>
            </w:tcBorders>
          </w:tcPr>
          <w:p w14:paraId="14F7F0AC" w14:textId="77777777" w:rsidR="00E37508" w:rsidRDefault="00000000">
            <w:pPr>
              <w:pStyle w:val="TableParagraph"/>
              <w:spacing w:before="39" w:line="253" w:lineRule="exact"/>
              <w:ind w:left="119"/>
              <w:jc w:val="left"/>
            </w:pPr>
            <w:r>
              <w:rPr>
                <w:spacing w:val="-2"/>
              </w:rPr>
              <w:t>maxprob</w:t>
            </w:r>
          </w:p>
        </w:tc>
        <w:tc>
          <w:tcPr>
            <w:tcW w:w="1171" w:type="dxa"/>
            <w:tcBorders>
              <w:top w:val="single" w:sz="6" w:space="0" w:color="000000"/>
            </w:tcBorders>
          </w:tcPr>
          <w:p w14:paraId="06D8BFEB"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44474E26" w14:textId="77777777" w:rsidR="00E37508" w:rsidRDefault="00000000">
            <w:pPr>
              <w:pStyle w:val="TableParagraph"/>
              <w:spacing w:before="39" w:line="253" w:lineRule="exact"/>
              <w:ind w:right="119"/>
              <w:jc w:val="right"/>
            </w:pPr>
            <w:r>
              <w:rPr>
                <w:spacing w:val="-4"/>
              </w:rPr>
              <w:t>0.27</w:t>
            </w:r>
          </w:p>
        </w:tc>
        <w:tc>
          <w:tcPr>
            <w:tcW w:w="692" w:type="dxa"/>
            <w:tcBorders>
              <w:top w:val="single" w:sz="6" w:space="0" w:color="000000"/>
            </w:tcBorders>
          </w:tcPr>
          <w:p w14:paraId="7E8DCEFC" w14:textId="77777777" w:rsidR="00E37508" w:rsidRDefault="00000000">
            <w:pPr>
              <w:pStyle w:val="TableParagraph"/>
              <w:spacing w:before="39" w:line="253" w:lineRule="exact"/>
              <w:ind w:left="67" w:right="2"/>
            </w:pPr>
            <w:r>
              <w:rPr>
                <w:spacing w:val="-4"/>
              </w:rPr>
              <w:t>0.29</w:t>
            </w:r>
          </w:p>
        </w:tc>
        <w:tc>
          <w:tcPr>
            <w:tcW w:w="873" w:type="dxa"/>
            <w:tcBorders>
              <w:top w:val="single" w:sz="6" w:space="0" w:color="000000"/>
            </w:tcBorders>
          </w:tcPr>
          <w:p w14:paraId="214A88D1" w14:textId="77777777" w:rsidR="00E37508" w:rsidRDefault="00000000">
            <w:pPr>
              <w:pStyle w:val="TableParagraph"/>
              <w:spacing w:before="39" w:line="253" w:lineRule="exact"/>
              <w:ind w:right="121"/>
              <w:jc w:val="right"/>
            </w:pPr>
            <w:r>
              <w:rPr>
                <w:spacing w:val="-4"/>
              </w:rPr>
              <w:t>0.25</w:t>
            </w:r>
          </w:p>
        </w:tc>
      </w:tr>
      <w:tr w:rsidR="00E37508" w14:paraId="753199FC" w14:textId="77777777">
        <w:trPr>
          <w:trHeight w:val="270"/>
        </w:trPr>
        <w:tc>
          <w:tcPr>
            <w:tcW w:w="3618" w:type="dxa"/>
          </w:tcPr>
          <w:p w14:paraId="29036935" w14:textId="77777777" w:rsidR="00E37508" w:rsidRDefault="00E37508">
            <w:pPr>
              <w:pStyle w:val="TableParagraph"/>
              <w:spacing w:line="240" w:lineRule="auto"/>
              <w:jc w:val="left"/>
              <w:rPr>
                <w:rFonts w:ascii="Times New Roman"/>
                <w:sz w:val="20"/>
              </w:rPr>
            </w:pPr>
          </w:p>
        </w:tc>
        <w:tc>
          <w:tcPr>
            <w:tcW w:w="1171" w:type="dxa"/>
          </w:tcPr>
          <w:p w14:paraId="02E7D86B" w14:textId="77777777" w:rsidR="00E37508" w:rsidRDefault="00000000">
            <w:pPr>
              <w:pStyle w:val="TableParagraph"/>
              <w:ind w:left="119"/>
              <w:jc w:val="left"/>
            </w:pPr>
            <w:r>
              <w:rPr>
                <w:spacing w:val="-5"/>
              </w:rPr>
              <w:t>16</w:t>
            </w:r>
          </w:p>
        </w:tc>
        <w:tc>
          <w:tcPr>
            <w:tcW w:w="765" w:type="dxa"/>
          </w:tcPr>
          <w:p w14:paraId="13664343" w14:textId="77777777" w:rsidR="00E37508" w:rsidRDefault="00000000">
            <w:pPr>
              <w:pStyle w:val="TableParagraph"/>
              <w:ind w:right="119"/>
              <w:jc w:val="right"/>
            </w:pPr>
            <w:r>
              <w:rPr>
                <w:spacing w:val="-4"/>
              </w:rPr>
              <w:t>0.22</w:t>
            </w:r>
          </w:p>
        </w:tc>
        <w:tc>
          <w:tcPr>
            <w:tcW w:w="692" w:type="dxa"/>
          </w:tcPr>
          <w:p w14:paraId="552F1245" w14:textId="77777777" w:rsidR="00E37508" w:rsidRDefault="00000000">
            <w:pPr>
              <w:pStyle w:val="TableParagraph"/>
              <w:ind w:left="67" w:right="2"/>
            </w:pPr>
            <w:r>
              <w:rPr>
                <w:spacing w:val="-4"/>
              </w:rPr>
              <w:t>0.32</w:t>
            </w:r>
          </w:p>
        </w:tc>
        <w:tc>
          <w:tcPr>
            <w:tcW w:w="873" w:type="dxa"/>
          </w:tcPr>
          <w:p w14:paraId="09DCC300" w14:textId="77777777" w:rsidR="00E37508" w:rsidRDefault="00000000">
            <w:pPr>
              <w:pStyle w:val="TableParagraph"/>
              <w:ind w:right="121"/>
              <w:jc w:val="right"/>
            </w:pPr>
            <w:r>
              <w:rPr>
                <w:spacing w:val="-4"/>
              </w:rPr>
              <w:t>0.24</w:t>
            </w:r>
          </w:p>
        </w:tc>
      </w:tr>
      <w:tr w:rsidR="00E37508" w14:paraId="13F6E582" w14:textId="77777777">
        <w:trPr>
          <w:trHeight w:val="270"/>
        </w:trPr>
        <w:tc>
          <w:tcPr>
            <w:tcW w:w="3618" w:type="dxa"/>
          </w:tcPr>
          <w:p w14:paraId="0AED413A" w14:textId="77777777" w:rsidR="00E37508" w:rsidRDefault="00E37508">
            <w:pPr>
              <w:pStyle w:val="TableParagraph"/>
              <w:spacing w:line="240" w:lineRule="auto"/>
              <w:jc w:val="left"/>
              <w:rPr>
                <w:rFonts w:ascii="Times New Roman"/>
                <w:sz w:val="20"/>
              </w:rPr>
            </w:pPr>
          </w:p>
        </w:tc>
        <w:tc>
          <w:tcPr>
            <w:tcW w:w="1171" w:type="dxa"/>
          </w:tcPr>
          <w:p w14:paraId="4AEBF81B" w14:textId="77777777" w:rsidR="00E37508" w:rsidRDefault="00000000">
            <w:pPr>
              <w:pStyle w:val="TableParagraph"/>
              <w:ind w:left="119"/>
              <w:jc w:val="left"/>
            </w:pPr>
            <w:r>
              <w:rPr>
                <w:spacing w:val="-5"/>
              </w:rPr>
              <w:t>32</w:t>
            </w:r>
          </w:p>
        </w:tc>
        <w:tc>
          <w:tcPr>
            <w:tcW w:w="765" w:type="dxa"/>
          </w:tcPr>
          <w:p w14:paraId="5999F9D3" w14:textId="77777777" w:rsidR="00E37508" w:rsidRDefault="00000000">
            <w:pPr>
              <w:pStyle w:val="TableParagraph"/>
              <w:ind w:right="119"/>
              <w:jc w:val="right"/>
            </w:pPr>
            <w:r>
              <w:rPr>
                <w:spacing w:val="-4"/>
              </w:rPr>
              <w:t>0.16</w:t>
            </w:r>
          </w:p>
        </w:tc>
        <w:tc>
          <w:tcPr>
            <w:tcW w:w="692" w:type="dxa"/>
          </w:tcPr>
          <w:p w14:paraId="03120194" w14:textId="77777777" w:rsidR="00E37508" w:rsidRDefault="00000000">
            <w:pPr>
              <w:pStyle w:val="TableParagraph"/>
              <w:ind w:left="67" w:right="2"/>
            </w:pPr>
            <w:r>
              <w:rPr>
                <w:spacing w:val="-4"/>
              </w:rPr>
              <w:t>0.32</w:t>
            </w:r>
          </w:p>
        </w:tc>
        <w:tc>
          <w:tcPr>
            <w:tcW w:w="873" w:type="dxa"/>
          </w:tcPr>
          <w:p w14:paraId="64D329C9" w14:textId="77777777" w:rsidR="00E37508" w:rsidRDefault="00000000">
            <w:pPr>
              <w:pStyle w:val="TableParagraph"/>
              <w:ind w:right="121"/>
              <w:jc w:val="right"/>
            </w:pPr>
            <w:r>
              <w:rPr>
                <w:spacing w:val="-4"/>
              </w:rPr>
              <w:t>0.35</w:t>
            </w:r>
          </w:p>
        </w:tc>
      </w:tr>
      <w:tr w:rsidR="00E37508" w14:paraId="540B5A02" w14:textId="77777777">
        <w:trPr>
          <w:trHeight w:val="262"/>
        </w:trPr>
        <w:tc>
          <w:tcPr>
            <w:tcW w:w="3618" w:type="dxa"/>
            <w:tcBorders>
              <w:bottom w:val="single" w:sz="8" w:space="0" w:color="000000"/>
            </w:tcBorders>
          </w:tcPr>
          <w:p w14:paraId="01CF5C69"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B18D3C2"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52806204" w14:textId="77777777" w:rsidR="00E37508" w:rsidRDefault="00000000">
            <w:pPr>
              <w:pStyle w:val="TableParagraph"/>
              <w:spacing w:line="256" w:lineRule="exact"/>
              <w:ind w:right="119"/>
              <w:jc w:val="right"/>
            </w:pPr>
            <w:r>
              <w:rPr>
                <w:spacing w:val="-4"/>
              </w:rPr>
              <w:t>0.14</w:t>
            </w:r>
          </w:p>
        </w:tc>
        <w:tc>
          <w:tcPr>
            <w:tcW w:w="692" w:type="dxa"/>
            <w:tcBorders>
              <w:bottom w:val="single" w:sz="8" w:space="0" w:color="000000"/>
            </w:tcBorders>
          </w:tcPr>
          <w:p w14:paraId="223D0831" w14:textId="77777777" w:rsidR="00E37508" w:rsidRDefault="00000000">
            <w:pPr>
              <w:pStyle w:val="TableParagraph"/>
              <w:spacing w:line="256" w:lineRule="exact"/>
              <w:ind w:left="67" w:right="2"/>
            </w:pPr>
            <w:r>
              <w:rPr>
                <w:spacing w:val="-4"/>
              </w:rPr>
              <w:t>0.28</w:t>
            </w:r>
          </w:p>
        </w:tc>
        <w:tc>
          <w:tcPr>
            <w:tcW w:w="873" w:type="dxa"/>
            <w:tcBorders>
              <w:bottom w:val="single" w:sz="8" w:space="0" w:color="000000"/>
            </w:tcBorders>
          </w:tcPr>
          <w:p w14:paraId="1A6FF4B4" w14:textId="77777777" w:rsidR="00E37508" w:rsidRDefault="00000000">
            <w:pPr>
              <w:pStyle w:val="TableParagraph"/>
              <w:spacing w:line="256" w:lineRule="exact"/>
              <w:ind w:right="121"/>
              <w:jc w:val="right"/>
            </w:pPr>
            <w:r>
              <w:rPr>
                <w:spacing w:val="-4"/>
              </w:rPr>
              <w:t>0.62</w:t>
            </w:r>
          </w:p>
        </w:tc>
      </w:tr>
      <w:tr w:rsidR="00E37508" w14:paraId="25DEC0A4" w14:textId="77777777">
        <w:trPr>
          <w:trHeight w:val="259"/>
        </w:trPr>
        <w:tc>
          <w:tcPr>
            <w:tcW w:w="3618" w:type="dxa"/>
            <w:tcBorders>
              <w:top w:val="single" w:sz="8" w:space="0" w:color="000000"/>
            </w:tcBorders>
          </w:tcPr>
          <w:p w14:paraId="5288D68B" w14:textId="77777777" w:rsidR="00E37508" w:rsidRDefault="00000000">
            <w:pPr>
              <w:pStyle w:val="TableParagraph"/>
              <w:spacing w:line="215" w:lineRule="exact"/>
              <w:ind w:left="119"/>
              <w:jc w:val="left"/>
            </w:pPr>
            <w:r>
              <w:rPr>
                <w:spacing w:val="-2"/>
              </w:rPr>
              <w:t>logite</w:t>
            </w:r>
          </w:p>
        </w:tc>
        <w:tc>
          <w:tcPr>
            <w:tcW w:w="1171" w:type="dxa"/>
            <w:tcBorders>
              <w:top w:val="single" w:sz="8" w:space="0" w:color="000000"/>
            </w:tcBorders>
          </w:tcPr>
          <w:p w14:paraId="669B67D6"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2EB78AC" w14:textId="77777777" w:rsidR="00E37508" w:rsidRDefault="00000000">
            <w:pPr>
              <w:pStyle w:val="TableParagraph"/>
              <w:spacing w:line="215" w:lineRule="exact"/>
              <w:ind w:right="119"/>
              <w:jc w:val="right"/>
            </w:pPr>
            <w:r>
              <w:rPr>
                <w:spacing w:val="-4"/>
              </w:rPr>
              <w:t>0.27</w:t>
            </w:r>
          </w:p>
        </w:tc>
        <w:tc>
          <w:tcPr>
            <w:tcW w:w="692" w:type="dxa"/>
            <w:tcBorders>
              <w:top w:val="single" w:sz="8" w:space="0" w:color="000000"/>
            </w:tcBorders>
          </w:tcPr>
          <w:p w14:paraId="4E8148F5" w14:textId="77777777" w:rsidR="00E37508" w:rsidRDefault="00000000">
            <w:pPr>
              <w:pStyle w:val="TableParagraph"/>
              <w:spacing w:line="215" w:lineRule="exact"/>
              <w:ind w:left="67" w:right="2"/>
            </w:pPr>
            <w:r>
              <w:rPr>
                <w:spacing w:val="-4"/>
              </w:rPr>
              <w:t>0.27</w:t>
            </w:r>
          </w:p>
        </w:tc>
        <w:tc>
          <w:tcPr>
            <w:tcW w:w="873" w:type="dxa"/>
            <w:tcBorders>
              <w:top w:val="single" w:sz="8" w:space="0" w:color="000000"/>
            </w:tcBorders>
          </w:tcPr>
          <w:p w14:paraId="50D8BD30" w14:textId="77777777" w:rsidR="00E37508" w:rsidRDefault="00000000">
            <w:pPr>
              <w:pStyle w:val="TableParagraph"/>
              <w:spacing w:line="215" w:lineRule="exact"/>
              <w:ind w:right="121"/>
              <w:jc w:val="right"/>
            </w:pPr>
            <w:r>
              <w:rPr>
                <w:spacing w:val="-4"/>
              </w:rPr>
              <w:t>0.25</w:t>
            </w:r>
          </w:p>
        </w:tc>
      </w:tr>
      <w:tr w:rsidR="00E37508" w14:paraId="5095968E" w14:textId="77777777">
        <w:trPr>
          <w:trHeight w:val="270"/>
        </w:trPr>
        <w:tc>
          <w:tcPr>
            <w:tcW w:w="3618" w:type="dxa"/>
          </w:tcPr>
          <w:p w14:paraId="6D912420" w14:textId="77777777" w:rsidR="00E37508" w:rsidRDefault="00E37508">
            <w:pPr>
              <w:pStyle w:val="TableParagraph"/>
              <w:spacing w:line="240" w:lineRule="auto"/>
              <w:jc w:val="left"/>
              <w:rPr>
                <w:rFonts w:ascii="Times New Roman"/>
                <w:sz w:val="20"/>
              </w:rPr>
            </w:pPr>
          </w:p>
        </w:tc>
        <w:tc>
          <w:tcPr>
            <w:tcW w:w="1171" w:type="dxa"/>
          </w:tcPr>
          <w:p w14:paraId="7423C394" w14:textId="77777777" w:rsidR="00E37508" w:rsidRDefault="00000000">
            <w:pPr>
              <w:pStyle w:val="TableParagraph"/>
              <w:ind w:left="119"/>
              <w:jc w:val="left"/>
            </w:pPr>
            <w:r>
              <w:rPr>
                <w:spacing w:val="-5"/>
              </w:rPr>
              <w:t>16</w:t>
            </w:r>
          </w:p>
        </w:tc>
        <w:tc>
          <w:tcPr>
            <w:tcW w:w="765" w:type="dxa"/>
          </w:tcPr>
          <w:p w14:paraId="1B12EA72" w14:textId="77777777" w:rsidR="00E37508" w:rsidRDefault="00000000">
            <w:pPr>
              <w:pStyle w:val="TableParagraph"/>
              <w:ind w:right="119"/>
              <w:jc w:val="right"/>
            </w:pPr>
            <w:r>
              <w:rPr>
                <w:spacing w:val="-4"/>
              </w:rPr>
              <w:t>0.22</w:t>
            </w:r>
          </w:p>
        </w:tc>
        <w:tc>
          <w:tcPr>
            <w:tcW w:w="692" w:type="dxa"/>
          </w:tcPr>
          <w:p w14:paraId="3FB8DD9F" w14:textId="77777777" w:rsidR="00E37508" w:rsidRDefault="00000000">
            <w:pPr>
              <w:pStyle w:val="TableParagraph"/>
              <w:ind w:left="67" w:right="2"/>
            </w:pPr>
            <w:r>
              <w:rPr>
                <w:spacing w:val="-4"/>
              </w:rPr>
              <w:t>0.31</w:t>
            </w:r>
          </w:p>
        </w:tc>
        <w:tc>
          <w:tcPr>
            <w:tcW w:w="873" w:type="dxa"/>
          </w:tcPr>
          <w:p w14:paraId="321AFE2B" w14:textId="77777777" w:rsidR="00E37508" w:rsidRDefault="00000000">
            <w:pPr>
              <w:pStyle w:val="TableParagraph"/>
              <w:ind w:right="121"/>
              <w:jc w:val="right"/>
            </w:pPr>
            <w:r>
              <w:rPr>
                <w:spacing w:val="-4"/>
              </w:rPr>
              <w:t>0.26</w:t>
            </w:r>
          </w:p>
        </w:tc>
      </w:tr>
      <w:tr w:rsidR="00E37508" w14:paraId="5C6F2745" w14:textId="77777777">
        <w:trPr>
          <w:trHeight w:val="270"/>
        </w:trPr>
        <w:tc>
          <w:tcPr>
            <w:tcW w:w="3618" w:type="dxa"/>
          </w:tcPr>
          <w:p w14:paraId="15BDA4BF" w14:textId="77777777" w:rsidR="00E37508" w:rsidRDefault="00E37508">
            <w:pPr>
              <w:pStyle w:val="TableParagraph"/>
              <w:spacing w:line="240" w:lineRule="auto"/>
              <w:jc w:val="left"/>
              <w:rPr>
                <w:rFonts w:ascii="Times New Roman"/>
                <w:sz w:val="20"/>
              </w:rPr>
            </w:pPr>
          </w:p>
        </w:tc>
        <w:tc>
          <w:tcPr>
            <w:tcW w:w="1171" w:type="dxa"/>
          </w:tcPr>
          <w:p w14:paraId="27660117" w14:textId="77777777" w:rsidR="00E37508" w:rsidRDefault="00000000">
            <w:pPr>
              <w:pStyle w:val="TableParagraph"/>
              <w:ind w:left="119"/>
              <w:jc w:val="left"/>
            </w:pPr>
            <w:r>
              <w:rPr>
                <w:spacing w:val="-5"/>
              </w:rPr>
              <w:t>32</w:t>
            </w:r>
          </w:p>
        </w:tc>
        <w:tc>
          <w:tcPr>
            <w:tcW w:w="765" w:type="dxa"/>
          </w:tcPr>
          <w:p w14:paraId="0F4490B2" w14:textId="77777777" w:rsidR="00E37508" w:rsidRDefault="00000000">
            <w:pPr>
              <w:pStyle w:val="TableParagraph"/>
              <w:ind w:right="119"/>
              <w:jc w:val="right"/>
            </w:pPr>
            <w:r>
              <w:rPr>
                <w:spacing w:val="-4"/>
              </w:rPr>
              <w:t>0.16</w:t>
            </w:r>
          </w:p>
        </w:tc>
        <w:tc>
          <w:tcPr>
            <w:tcW w:w="692" w:type="dxa"/>
          </w:tcPr>
          <w:p w14:paraId="546FBF20" w14:textId="77777777" w:rsidR="00E37508" w:rsidRDefault="00000000">
            <w:pPr>
              <w:pStyle w:val="TableParagraph"/>
              <w:ind w:left="67" w:right="2"/>
            </w:pPr>
            <w:r>
              <w:rPr>
                <w:spacing w:val="-4"/>
              </w:rPr>
              <w:t>0.32</w:t>
            </w:r>
          </w:p>
        </w:tc>
        <w:tc>
          <w:tcPr>
            <w:tcW w:w="873" w:type="dxa"/>
          </w:tcPr>
          <w:p w14:paraId="5E040CE2" w14:textId="77777777" w:rsidR="00E37508" w:rsidRDefault="00000000">
            <w:pPr>
              <w:pStyle w:val="TableParagraph"/>
              <w:ind w:right="121"/>
              <w:jc w:val="right"/>
            </w:pPr>
            <w:r>
              <w:rPr>
                <w:spacing w:val="-4"/>
              </w:rPr>
              <w:t>0.35</w:t>
            </w:r>
          </w:p>
        </w:tc>
      </w:tr>
      <w:tr w:rsidR="00E37508" w14:paraId="66015280" w14:textId="77777777">
        <w:trPr>
          <w:trHeight w:val="262"/>
        </w:trPr>
        <w:tc>
          <w:tcPr>
            <w:tcW w:w="3618" w:type="dxa"/>
            <w:tcBorders>
              <w:bottom w:val="single" w:sz="8" w:space="0" w:color="000000"/>
            </w:tcBorders>
          </w:tcPr>
          <w:p w14:paraId="2F4274DC"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2389D9E4"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7A78BB9E" w14:textId="77777777" w:rsidR="00E37508" w:rsidRDefault="00000000">
            <w:pPr>
              <w:pStyle w:val="TableParagraph"/>
              <w:spacing w:line="256" w:lineRule="exact"/>
              <w:ind w:right="119"/>
              <w:jc w:val="right"/>
            </w:pPr>
            <w:r>
              <w:rPr>
                <w:spacing w:val="-4"/>
              </w:rPr>
              <w:t>0.15</w:t>
            </w:r>
          </w:p>
        </w:tc>
        <w:tc>
          <w:tcPr>
            <w:tcW w:w="692" w:type="dxa"/>
            <w:tcBorders>
              <w:bottom w:val="single" w:sz="8" w:space="0" w:color="000000"/>
            </w:tcBorders>
          </w:tcPr>
          <w:p w14:paraId="04C29AA8" w14:textId="77777777" w:rsidR="00E37508" w:rsidRDefault="00000000">
            <w:pPr>
              <w:pStyle w:val="TableParagraph"/>
              <w:spacing w:line="256" w:lineRule="exact"/>
              <w:ind w:left="67" w:right="2"/>
            </w:pPr>
            <w:r>
              <w:rPr>
                <w:spacing w:val="-4"/>
              </w:rPr>
              <w:t>0.25</w:t>
            </w:r>
          </w:p>
        </w:tc>
        <w:tc>
          <w:tcPr>
            <w:tcW w:w="873" w:type="dxa"/>
            <w:tcBorders>
              <w:bottom w:val="single" w:sz="8" w:space="0" w:color="000000"/>
            </w:tcBorders>
          </w:tcPr>
          <w:p w14:paraId="38B3D50E" w14:textId="77777777" w:rsidR="00E37508" w:rsidRDefault="00000000">
            <w:pPr>
              <w:pStyle w:val="TableParagraph"/>
              <w:spacing w:line="256" w:lineRule="exact"/>
              <w:ind w:right="121"/>
              <w:jc w:val="right"/>
            </w:pPr>
            <w:r>
              <w:rPr>
                <w:spacing w:val="-4"/>
              </w:rPr>
              <w:t>0.59</w:t>
            </w:r>
          </w:p>
        </w:tc>
      </w:tr>
      <w:tr w:rsidR="00E37508" w14:paraId="7801F158" w14:textId="77777777">
        <w:trPr>
          <w:trHeight w:val="259"/>
        </w:trPr>
        <w:tc>
          <w:tcPr>
            <w:tcW w:w="3618" w:type="dxa"/>
            <w:tcBorders>
              <w:top w:val="single" w:sz="8" w:space="0" w:color="000000"/>
            </w:tcBorders>
          </w:tcPr>
          <w:p w14:paraId="5BC6DF3A" w14:textId="77777777" w:rsidR="00E37508" w:rsidRDefault="00000000">
            <w:pPr>
              <w:pStyle w:val="TableParagraph"/>
              <w:spacing w:line="215" w:lineRule="exact"/>
              <w:ind w:left="119"/>
              <w:jc w:val="left"/>
            </w:pPr>
            <w:r>
              <w:t>logite-</w:t>
            </w:r>
            <w:r>
              <w:rPr>
                <w:spacing w:val="-5"/>
              </w:rPr>
              <w:t>wx</w:t>
            </w:r>
          </w:p>
        </w:tc>
        <w:tc>
          <w:tcPr>
            <w:tcW w:w="1171" w:type="dxa"/>
            <w:tcBorders>
              <w:top w:val="single" w:sz="8" w:space="0" w:color="000000"/>
            </w:tcBorders>
          </w:tcPr>
          <w:p w14:paraId="776E8F08"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67721360" w14:textId="77777777" w:rsidR="00E37508" w:rsidRDefault="00000000">
            <w:pPr>
              <w:pStyle w:val="TableParagraph"/>
              <w:spacing w:line="215" w:lineRule="exact"/>
              <w:ind w:right="119"/>
              <w:jc w:val="right"/>
            </w:pPr>
            <w:r>
              <w:rPr>
                <w:spacing w:val="-4"/>
              </w:rPr>
              <w:t>0.29</w:t>
            </w:r>
          </w:p>
        </w:tc>
        <w:tc>
          <w:tcPr>
            <w:tcW w:w="692" w:type="dxa"/>
            <w:tcBorders>
              <w:top w:val="single" w:sz="8" w:space="0" w:color="000000"/>
            </w:tcBorders>
          </w:tcPr>
          <w:p w14:paraId="1E5E3241" w14:textId="77777777" w:rsidR="00E37508" w:rsidRDefault="00000000">
            <w:pPr>
              <w:pStyle w:val="TableParagraph"/>
              <w:spacing w:line="215" w:lineRule="exact"/>
              <w:ind w:left="67" w:right="2"/>
            </w:pPr>
            <w:r>
              <w:rPr>
                <w:spacing w:val="-4"/>
              </w:rPr>
              <w:t>0.32</w:t>
            </w:r>
          </w:p>
        </w:tc>
        <w:tc>
          <w:tcPr>
            <w:tcW w:w="873" w:type="dxa"/>
            <w:tcBorders>
              <w:top w:val="single" w:sz="8" w:space="0" w:color="000000"/>
            </w:tcBorders>
          </w:tcPr>
          <w:p w14:paraId="1EBA9C11" w14:textId="77777777" w:rsidR="00E37508" w:rsidRDefault="00000000">
            <w:pPr>
              <w:pStyle w:val="TableParagraph"/>
              <w:spacing w:line="215" w:lineRule="exact"/>
              <w:ind w:right="121"/>
              <w:jc w:val="right"/>
            </w:pPr>
            <w:r>
              <w:rPr>
                <w:spacing w:val="-4"/>
              </w:rPr>
              <w:t>0.27</w:t>
            </w:r>
          </w:p>
        </w:tc>
      </w:tr>
      <w:tr w:rsidR="00E37508" w14:paraId="02B31780" w14:textId="77777777">
        <w:trPr>
          <w:trHeight w:val="270"/>
        </w:trPr>
        <w:tc>
          <w:tcPr>
            <w:tcW w:w="3618" w:type="dxa"/>
          </w:tcPr>
          <w:p w14:paraId="7D94AD82" w14:textId="77777777" w:rsidR="00E37508" w:rsidRDefault="00E37508">
            <w:pPr>
              <w:pStyle w:val="TableParagraph"/>
              <w:spacing w:line="240" w:lineRule="auto"/>
              <w:jc w:val="left"/>
              <w:rPr>
                <w:rFonts w:ascii="Times New Roman"/>
                <w:sz w:val="20"/>
              </w:rPr>
            </w:pPr>
          </w:p>
        </w:tc>
        <w:tc>
          <w:tcPr>
            <w:tcW w:w="1171" w:type="dxa"/>
          </w:tcPr>
          <w:p w14:paraId="4BD14DAF" w14:textId="77777777" w:rsidR="00E37508" w:rsidRDefault="00000000">
            <w:pPr>
              <w:pStyle w:val="TableParagraph"/>
              <w:ind w:left="119"/>
              <w:jc w:val="left"/>
            </w:pPr>
            <w:r>
              <w:rPr>
                <w:spacing w:val="-5"/>
              </w:rPr>
              <w:t>16</w:t>
            </w:r>
          </w:p>
        </w:tc>
        <w:tc>
          <w:tcPr>
            <w:tcW w:w="765" w:type="dxa"/>
          </w:tcPr>
          <w:p w14:paraId="379E1D59" w14:textId="77777777" w:rsidR="00E37508" w:rsidRDefault="00000000">
            <w:pPr>
              <w:pStyle w:val="TableParagraph"/>
              <w:ind w:right="119"/>
              <w:jc w:val="right"/>
            </w:pPr>
            <w:r>
              <w:rPr>
                <w:spacing w:val="-4"/>
              </w:rPr>
              <w:t>0.28</w:t>
            </w:r>
          </w:p>
        </w:tc>
        <w:tc>
          <w:tcPr>
            <w:tcW w:w="692" w:type="dxa"/>
          </w:tcPr>
          <w:p w14:paraId="47D8B2F4" w14:textId="77777777" w:rsidR="00E37508" w:rsidRDefault="00000000">
            <w:pPr>
              <w:pStyle w:val="TableParagraph"/>
              <w:ind w:left="67" w:right="2"/>
            </w:pPr>
            <w:r>
              <w:rPr>
                <w:spacing w:val="-4"/>
              </w:rPr>
              <w:t>0.41</w:t>
            </w:r>
          </w:p>
        </w:tc>
        <w:tc>
          <w:tcPr>
            <w:tcW w:w="873" w:type="dxa"/>
          </w:tcPr>
          <w:p w14:paraId="5F560964" w14:textId="77777777" w:rsidR="00E37508" w:rsidRDefault="00000000">
            <w:pPr>
              <w:pStyle w:val="TableParagraph"/>
              <w:ind w:right="121"/>
              <w:jc w:val="right"/>
            </w:pPr>
            <w:r>
              <w:rPr>
                <w:spacing w:val="-4"/>
              </w:rPr>
              <w:t>0.29</w:t>
            </w:r>
          </w:p>
        </w:tc>
      </w:tr>
      <w:tr w:rsidR="00E37508" w14:paraId="3C460620" w14:textId="77777777">
        <w:trPr>
          <w:trHeight w:val="270"/>
        </w:trPr>
        <w:tc>
          <w:tcPr>
            <w:tcW w:w="3618" w:type="dxa"/>
          </w:tcPr>
          <w:p w14:paraId="2B9938A2" w14:textId="77777777" w:rsidR="00E37508" w:rsidRDefault="00E37508">
            <w:pPr>
              <w:pStyle w:val="TableParagraph"/>
              <w:spacing w:line="240" w:lineRule="auto"/>
              <w:jc w:val="left"/>
              <w:rPr>
                <w:rFonts w:ascii="Times New Roman"/>
                <w:sz w:val="20"/>
              </w:rPr>
            </w:pPr>
          </w:p>
        </w:tc>
        <w:tc>
          <w:tcPr>
            <w:tcW w:w="1171" w:type="dxa"/>
          </w:tcPr>
          <w:p w14:paraId="301E5BFF" w14:textId="77777777" w:rsidR="00E37508" w:rsidRDefault="00000000">
            <w:pPr>
              <w:pStyle w:val="TableParagraph"/>
              <w:ind w:left="119"/>
              <w:jc w:val="left"/>
            </w:pPr>
            <w:r>
              <w:rPr>
                <w:spacing w:val="-5"/>
              </w:rPr>
              <w:t>32</w:t>
            </w:r>
          </w:p>
        </w:tc>
        <w:tc>
          <w:tcPr>
            <w:tcW w:w="765" w:type="dxa"/>
          </w:tcPr>
          <w:p w14:paraId="17BC1883" w14:textId="77777777" w:rsidR="00E37508" w:rsidRDefault="00000000">
            <w:pPr>
              <w:pStyle w:val="TableParagraph"/>
              <w:ind w:right="119"/>
              <w:jc w:val="right"/>
            </w:pPr>
            <w:r>
              <w:rPr>
                <w:spacing w:val="-4"/>
              </w:rPr>
              <w:t>0.19</w:t>
            </w:r>
          </w:p>
        </w:tc>
        <w:tc>
          <w:tcPr>
            <w:tcW w:w="692" w:type="dxa"/>
          </w:tcPr>
          <w:p w14:paraId="26050905" w14:textId="77777777" w:rsidR="00E37508" w:rsidRDefault="00000000">
            <w:pPr>
              <w:pStyle w:val="TableParagraph"/>
              <w:ind w:left="67" w:right="2"/>
            </w:pPr>
            <w:r>
              <w:rPr>
                <w:spacing w:val="-4"/>
              </w:rPr>
              <w:t>0.42</w:t>
            </w:r>
          </w:p>
        </w:tc>
        <w:tc>
          <w:tcPr>
            <w:tcW w:w="873" w:type="dxa"/>
          </w:tcPr>
          <w:p w14:paraId="2A37DDD5" w14:textId="77777777" w:rsidR="00E37508" w:rsidRDefault="00000000">
            <w:pPr>
              <w:pStyle w:val="TableParagraph"/>
              <w:ind w:right="121"/>
              <w:jc w:val="right"/>
            </w:pPr>
            <w:r>
              <w:rPr>
                <w:spacing w:val="-4"/>
              </w:rPr>
              <w:t>0.37</w:t>
            </w:r>
          </w:p>
        </w:tc>
      </w:tr>
      <w:tr w:rsidR="00E37508" w14:paraId="108EDB09" w14:textId="77777777">
        <w:trPr>
          <w:trHeight w:val="262"/>
        </w:trPr>
        <w:tc>
          <w:tcPr>
            <w:tcW w:w="3618" w:type="dxa"/>
            <w:tcBorders>
              <w:bottom w:val="single" w:sz="8" w:space="0" w:color="000000"/>
            </w:tcBorders>
          </w:tcPr>
          <w:p w14:paraId="6565D9FB"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0F6862A7"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329D6CCC" w14:textId="77777777" w:rsidR="00E37508" w:rsidRDefault="00000000">
            <w:pPr>
              <w:pStyle w:val="TableParagraph"/>
              <w:spacing w:line="256" w:lineRule="exact"/>
              <w:ind w:right="119"/>
              <w:jc w:val="right"/>
            </w:pPr>
            <w:r>
              <w:rPr>
                <w:spacing w:val="-4"/>
              </w:rPr>
              <w:t>0.17</w:t>
            </w:r>
          </w:p>
        </w:tc>
        <w:tc>
          <w:tcPr>
            <w:tcW w:w="692" w:type="dxa"/>
            <w:tcBorders>
              <w:bottom w:val="single" w:sz="8" w:space="0" w:color="000000"/>
            </w:tcBorders>
          </w:tcPr>
          <w:p w14:paraId="5C639690" w14:textId="77777777" w:rsidR="00E37508" w:rsidRDefault="00000000">
            <w:pPr>
              <w:pStyle w:val="TableParagraph"/>
              <w:spacing w:line="256" w:lineRule="exact"/>
              <w:ind w:left="67" w:right="2"/>
            </w:pPr>
            <w:r>
              <w:rPr>
                <w:spacing w:val="-4"/>
              </w:rPr>
              <w:t>0.29</w:t>
            </w:r>
          </w:p>
        </w:tc>
        <w:tc>
          <w:tcPr>
            <w:tcW w:w="873" w:type="dxa"/>
            <w:tcBorders>
              <w:bottom w:val="single" w:sz="8" w:space="0" w:color="000000"/>
            </w:tcBorders>
          </w:tcPr>
          <w:p w14:paraId="739404F3" w14:textId="77777777" w:rsidR="00E37508" w:rsidRDefault="00000000">
            <w:pPr>
              <w:pStyle w:val="TableParagraph"/>
              <w:spacing w:line="256" w:lineRule="exact"/>
              <w:ind w:right="121"/>
              <w:jc w:val="right"/>
            </w:pPr>
            <w:r>
              <w:rPr>
                <w:spacing w:val="-4"/>
              </w:rPr>
              <w:t>0.60</w:t>
            </w:r>
          </w:p>
        </w:tc>
      </w:tr>
      <w:tr w:rsidR="00E37508" w14:paraId="231D6E10" w14:textId="77777777">
        <w:trPr>
          <w:trHeight w:val="259"/>
        </w:trPr>
        <w:tc>
          <w:tcPr>
            <w:tcW w:w="3618" w:type="dxa"/>
            <w:tcBorders>
              <w:top w:val="single" w:sz="8" w:space="0" w:color="000000"/>
            </w:tcBorders>
          </w:tcPr>
          <w:p w14:paraId="5375AC61" w14:textId="77777777" w:rsidR="00E37508" w:rsidRDefault="00000000">
            <w:pPr>
              <w:pStyle w:val="TableParagraph"/>
              <w:spacing w:line="215" w:lineRule="exact"/>
              <w:ind w:left="119"/>
              <w:jc w:val="left"/>
            </w:pPr>
            <w:r>
              <w:rPr>
                <w:spacing w:val="-2"/>
                <w:w w:val="105"/>
              </w:rPr>
              <w:t>HistGradientBoostingClassifier</w:t>
            </w:r>
          </w:p>
        </w:tc>
        <w:tc>
          <w:tcPr>
            <w:tcW w:w="1171" w:type="dxa"/>
            <w:tcBorders>
              <w:top w:val="single" w:sz="8" w:space="0" w:color="000000"/>
            </w:tcBorders>
          </w:tcPr>
          <w:p w14:paraId="6462E359"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40B8AC91" w14:textId="77777777" w:rsidR="00E37508" w:rsidRDefault="00000000">
            <w:pPr>
              <w:pStyle w:val="TableParagraph"/>
              <w:spacing w:line="215" w:lineRule="exact"/>
              <w:ind w:right="119"/>
              <w:jc w:val="right"/>
            </w:pPr>
            <w:r>
              <w:rPr>
                <w:spacing w:val="-4"/>
              </w:rPr>
              <w:t>0.26</w:t>
            </w:r>
          </w:p>
        </w:tc>
        <w:tc>
          <w:tcPr>
            <w:tcW w:w="692" w:type="dxa"/>
            <w:tcBorders>
              <w:top w:val="single" w:sz="8" w:space="0" w:color="000000"/>
            </w:tcBorders>
          </w:tcPr>
          <w:p w14:paraId="07C10B59" w14:textId="77777777" w:rsidR="00E37508" w:rsidRDefault="00000000">
            <w:pPr>
              <w:pStyle w:val="TableParagraph"/>
              <w:spacing w:line="215" w:lineRule="exact"/>
              <w:ind w:left="67" w:right="2"/>
            </w:pPr>
            <w:r>
              <w:rPr>
                <w:spacing w:val="-4"/>
              </w:rPr>
              <w:t>0.26</w:t>
            </w:r>
          </w:p>
        </w:tc>
        <w:tc>
          <w:tcPr>
            <w:tcW w:w="873" w:type="dxa"/>
            <w:tcBorders>
              <w:top w:val="single" w:sz="8" w:space="0" w:color="000000"/>
            </w:tcBorders>
          </w:tcPr>
          <w:p w14:paraId="13DD128D" w14:textId="77777777" w:rsidR="00E37508" w:rsidRDefault="00000000">
            <w:pPr>
              <w:pStyle w:val="TableParagraph"/>
              <w:spacing w:line="215" w:lineRule="exact"/>
              <w:ind w:right="121"/>
              <w:jc w:val="right"/>
            </w:pPr>
            <w:r>
              <w:rPr>
                <w:spacing w:val="-4"/>
              </w:rPr>
              <w:t>0.24</w:t>
            </w:r>
          </w:p>
        </w:tc>
      </w:tr>
      <w:tr w:rsidR="00E37508" w14:paraId="5D3F9763" w14:textId="77777777">
        <w:trPr>
          <w:trHeight w:val="270"/>
        </w:trPr>
        <w:tc>
          <w:tcPr>
            <w:tcW w:w="3618" w:type="dxa"/>
          </w:tcPr>
          <w:p w14:paraId="3B141030" w14:textId="77777777" w:rsidR="00E37508" w:rsidRDefault="00E37508">
            <w:pPr>
              <w:pStyle w:val="TableParagraph"/>
              <w:spacing w:line="240" w:lineRule="auto"/>
              <w:jc w:val="left"/>
              <w:rPr>
                <w:rFonts w:ascii="Times New Roman"/>
                <w:sz w:val="20"/>
              </w:rPr>
            </w:pPr>
          </w:p>
        </w:tc>
        <w:tc>
          <w:tcPr>
            <w:tcW w:w="1171" w:type="dxa"/>
          </w:tcPr>
          <w:p w14:paraId="0BBDDA02" w14:textId="77777777" w:rsidR="00E37508" w:rsidRDefault="00000000">
            <w:pPr>
              <w:pStyle w:val="TableParagraph"/>
              <w:ind w:left="119"/>
              <w:jc w:val="left"/>
            </w:pPr>
            <w:r>
              <w:rPr>
                <w:spacing w:val="-5"/>
              </w:rPr>
              <w:t>16</w:t>
            </w:r>
          </w:p>
        </w:tc>
        <w:tc>
          <w:tcPr>
            <w:tcW w:w="765" w:type="dxa"/>
          </w:tcPr>
          <w:p w14:paraId="0D6126AB" w14:textId="77777777" w:rsidR="00E37508" w:rsidRDefault="00000000">
            <w:pPr>
              <w:pStyle w:val="TableParagraph"/>
              <w:ind w:right="119"/>
              <w:jc w:val="right"/>
            </w:pPr>
            <w:r>
              <w:rPr>
                <w:spacing w:val="-4"/>
              </w:rPr>
              <w:t>0.24</w:t>
            </w:r>
          </w:p>
        </w:tc>
        <w:tc>
          <w:tcPr>
            <w:tcW w:w="692" w:type="dxa"/>
          </w:tcPr>
          <w:p w14:paraId="63151A7A" w14:textId="77777777" w:rsidR="00E37508" w:rsidRDefault="00000000">
            <w:pPr>
              <w:pStyle w:val="TableParagraph"/>
              <w:ind w:left="67" w:right="2"/>
            </w:pPr>
            <w:r>
              <w:rPr>
                <w:spacing w:val="-4"/>
              </w:rPr>
              <w:t>0.32</w:t>
            </w:r>
          </w:p>
        </w:tc>
        <w:tc>
          <w:tcPr>
            <w:tcW w:w="873" w:type="dxa"/>
          </w:tcPr>
          <w:p w14:paraId="3BA5A88A" w14:textId="77777777" w:rsidR="00E37508" w:rsidRDefault="00000000">
            <w:pPr>
              <w:pStyle w:val="TableParagraph"/>
              <w:ind w:right="121"/>
              <w:jc w:val="right"/>
            </w:pPr>
            <w:r>
              <w:rPr>
                <w:spacing w:val="-4"/>
              </w:rPr>
              <w:t>0.29</w:t>
            </w:r>
          </w:p>
        </w:tc>
      </w:tr>
      <w:tr w:rsidR="00E37508" w14:paraId="3D65B6DB" w14:textId="77777777">
        <w:trPr>
          <w:trHeight w:val="270"/>
        </w:trPr>
        <w:tc>
          <w:tcPr>
            <w:tcW w:w="3618" w:type="dxa"/>
          </w:tcPr>
          <w:p w14:paraId="6B9FA853" w14:textId="77777777" w:rsidR="00E37508" w:rsidRDefault="00E37508">
            <w:pPr>
              <w:pStyle w:val="TableParagraph"/>
              <w:spacing w:line="240" w:lineRule="auto"/>
              <w:jc w:val="left"/>
              <w:rPr>
                <w:rFonts w:ascii="Times New Roman"/>
                <w:sz w:val="20"/>
              </w:rPr>
            </w:pPr>
          </w:p>
        </w:tc>
        <w:tc>
          <w:tcPr>
            <w:tcW w:w="1171" w:type="dxa"/>
          </w:tcPr>
          <w:p w14:paraId="67095F8D" w14:textId="77777777" w:rsidR="00E37508" w:rsidRDefault="00000000">
            <w:pPr>
              <w:pStyle w:val="TableParagraph"/>
              <w:ind w:left="119"/>
              <w:jc w:val="left"/>
            </w:pPr>
            <w:r>
              <w:rPr>
                <w:spacing w:val="-5"/>
              </w:rPr>
              <w:t>32</w:t>
            </w:r>
          </w:p>
        </w:tc>
        <w:tc>
          <w:tcPr>
            <w:tcW w:w="765" w:type="dxa"/>
          </w:tcPr>
          <w:p w14:paraId="6DA39789" w14:textId="77777777" w:rsidR="00E37508" w:rsidRDefault="00000000">
            <w:pPr>
              <w:pStyle w:val="TableParagraph"/>
              <w:ind w:right="119"/>
              <w:jc w:val="right"/>
            </w:pPr>
            <w:r>
              <w:rPr>
                <w:spacing w:val="-4"/>
              </w:rPr>
              <w:t>0.17</w:t>
            </w:r>
          </w:p>
        </w:tc>
        <w:tc>
          <w:tcPr>
            <w:tcW w:w="692" w:type="dxa"/>
          </w:tcPr>
          <w:p w14:paraId="37F95184" w14:textId="77777777" w:rsidR="00E37508" w:rsidRDefault="00000000">
            <w:pPr>
              <w:pStyle w:val="TableParagraph"/>
              <w:ind w:left="67" w:right="2"/>
            </w:pPr>
            <w:r>
              <w:rPr>
                <w:spacing w:val="-4"/>
              </w:rPr>
              <w:t>0.35</w:t>
            </w:r>
          </w:p>
        </w:tc>
        <w:tc>
          <w:tcPr>
            <w:tcW w:w="873" w:type="dxa"/>
          </w:tcPr>
          <w:p w14:paraId="72B8FA42" w14:textId="77777777" w:rsidR="00E37508" w:rsidRDefault="00000000">
            <w:pPr>
              <w:pStyle w:val="TableParagraph"/>
              <w:ind w:right="121"/>
              <w:jc w:val="right"/>
            </w:pPr>
            <w:r>
              <w:rPr>
                <w:spacing w:val="-4"/>
              </w:rPr>
              <w:t>0.52</w:t>
            </w:r>
          </w:p>
        </w:tc>
      </w:tr>
      <w:tr w:rsidR="00E37508" w14:paraId="2EDBD06F" w14:textId="77777777">
        <w:trPr>
          <w:trHeight w:val="262"/>
        </w:trPr>
        <w:tc>
          <w:tcPr>
            <w:tcW w:w="3618" w:type="dxa"/>
            <w:tcBorders>
              <w:bottom w:val="single" w:sz="8" w:space="0" w:color="000000"/>
            </w:tcBorders>
          </w:tcPr>
          <w:p w14:paraId="0224B339"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54FC4602"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D168C53" w14:textId="77777777" w:rsidR="00E37508" w:rsidRDefault="00000000">
            <w:pPr>
              <w:pStyle w:val="TableParagraph"/>
              <w:spacing w:line="256" w:lineRule="exact"/>
              <w:ind w:right="119"/>
              <w:jc w:val="right"/>
            </w:pPr>
            <w:r>
              <w:rPr>
                <w:spacing w:val="-4"/>
              </w:rPr>
              <w:t>0.15</w:t>
            </w:r>
          </w:p>
        </w:tc>
        <w:tc>
          <w:tcPr>
            <w:tcW w:w="692" w:type="dxa"/>
            <w:tcBorders>
              <w:bottom w:val="single" w:sz="8" w:space="0" w:color="000000"/>
            </w:tcBorders>
          </w:tcPr>
          <w:p w14:paraId="15123594" w14:textId="77777777" w:rsidR="00E37508" w:rsidRDefault="00000000">
            <w:pPr>
              <w:pStyle w:val="TableParagraph"/>
              <w:spacing w:line="256" w:lineRule="exact"/>
              <w:ind w:left="67" w:right="2"/>
            </w:pPr>
            <w:r>
              <w:rPr>
                <w:spacing w:val="-4"/>
              </w:rPr>
              <w:t>0.26</w:t>
            </w:r>
          </w:p>
        </w:tc>
        <w:tc>
          <w:tcPr>
            <w:tcW w:w="873" w:type="dxa"/>
            <w:tcBorders>
              <w:bottom w:val="single" w:sz="8" w:space="0" w:color="000000"/>
            </w:tcBorders>
          </w:tcPr>
          <w:p w14:paraId="769E381E" w14:textId="77777777" w:rsidR="00E37508" w:rsidRDefault="00000000">
            <w:pPr>
              <w:pStyle w:val="TableParagraph"/>
              <w:spacing w:line="256" w:lineRule="exact"/>
              <w:ind w:right="121"/>
              <w:jc w:val="right"/>
            </w:pPr>
            <w:r>
              <w:rPr>
                <w:spacing w:val="-4"/>
              </w:rPr>
              <w:t>0.76</w:t>
            </w:r>
          </w:p>
        </w:tc>
      </w:tr>
      <w:tr w:rsidR="00E37508" w14:paraId="0C5B5C0B" w14:textId="77777777">
        <w:trPr>
          <w:trHeight w:val="259"/>
        </w:trPr>
        <w:tc>
          <w:tcPr>
            <w:tcW w:w="3618" w:type="dxa"/>
            <w:tcBorders>
              <w:top w:val="single" w:sz="8" w:space="0" w:color="000000"/>
            </w:tcBorders>
          </w:tcPr>
          <w:p w14:paraId="41D7FDA1" w14:textId="77777777" w:rsidR="00E37508" w:rsidRDefault="00000000">
            <w:pPr>
              <w:pStyle w:val="TableParagraph"/>
              <w:spacing w:line="215" w:lineRule="exact"/>
              <w:ind w:left="119"/>
              <w:jc w:val="left"/>
            </w:pPr>
            <w:r>
              <w:t>HistGradientBoostingClassifier-</w:t>
            </w:r>
            <w:r>
              <w:rPr>
                <w:spacing w:val="-5"/>
              </w:rPr>
              <w:t>wx</w:t>
            </w:r>
          </w:p>
        </w:tc>
        <w:tc>
          <w:tcPr>
            <w:tcW w:w="1171" w:type="dxa"/>
            <w:tcBorders>
              <w:top w:val="single" w:sz="8" w:space="0" w:color="000000"/>
            </w:tcBorders>
          </w:tcPr>
          <w:p w14:paraId="1629D206"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5D6ADD0F" w14:textId="77777777" w:rsidR="00E37508" w:rsidRDefault="00000000">
            <w:pPr>
              <w:pStyle w:val="TableParagraph"/>
              <w:spacing w:line="215" w:lineRule="exact"/>
              <w:ind w:right="119"/>
              <w:jc w:val="right"/>
            </w:pPr>
            <w:r>
              <w:rPr>
                <w:spacing w:val="-4"/>
              </w:rPr>
              <w:t>0.31</w:t>
            </w:r>
          </w:p>
        </w:tc>
        <w:tc>
          <w:tcPr>
            <w:tcW w:w="692" w:type="dxa"/>
            <w:tcBorders>
              <w:top w:val="single" w:sz="8" w:space="0" w:color="000000"/>
            </w:tcBorders>
          </w:tcPr>
          <w:p w14:paraId="67AF8115" w14:textId="77777777" w:rsidR="00E37508" w:rsidRDefault="00000000">
            <w:pPr>
              <w:pStyle w:val="TableParagraph"/>
              <w:spacing w:line="215" w:lineRule="exact"/>
              <w:ind w:left="67" w:right="2"/>
            </w:pPr>
            <w:r>
              <w:rPr>
                <w:spacing w:val="-4"/>
              </w:rPr>
              <w:t>0.39</w:t>
            </w:r>
          </w:p>
        </w:tc>
        <w:tc>
          <w:tcPr>
            <w:tcW w:w="873" w:type="dxa"/>
            <w:tcBorders>
              <w:top w:val="single" w:sz="8" w:space="0" w:color="000000"/>
            </w:tcBorders>
          </w:tcPr>
          <w:p w14:paraId="52F7ED67" w14:textId="77777777" w:rsidR="00E37508" w:rsidRDefault="00000000">
            <w:pPr>
              <w:pStyle w:val="TableParagraph"/>
              <w:spacing w:line="215" w:lineRule="exact"/>
              <w:ind w:right="121"/>
              <w:jc w:val="right"/>
            </w:pPr>
            <w:r>
              <w:rPr>
                <w:spacing w:val="-4"/>
              </w:rPr>
              <w:t>0.29</w:t>
            </w:r>
          </w:p>
        </w:tc>
      </w:tr>
      <w:tr w:rsidR="00E37508" w14:paraId="5D24F3F2" w14:textId="77777777">
        <w:trPr>
          <w:trHeight w:val="270"/>
        </w:trPr>
        <w:tc>
          <w:tcPr>
            <w:tcW w:w="3618" w:type="dxa"/>
          </w:tcPr>
          <w:p w14:paraId="27E6BA62" w14:textId="77777777" w:rsidR="00E37508" w:rsidRDefault="00E37508">
            <w:pPr>
              <w:pStyle w:val="TableParagraph"/>
              <w:spacing w:line="240" w:lineRule="auto"/>
              <w:jc w:val="left"/>
              <w:rPr>
                <w:rFonts w:ascii="Times New Roman"/>
                <w:sz w:val="20"/>
              </w:rPr>
            </w:pPr>
          </w:p>
        </w:tc>
        <w:tc>
          <w:tcPr>
            <w:tcW w:w="1171" w:type="dxa"/>
          </w:tcPr>
          <w:p w14:paraId="598917C5" w14:textId="77777777" w:rsidR="00E37508" w:rsidRDefault="00000000">
            <w:pPr>
              <w:pStyle w:val="TableParagraph"/>
              <w:ind w:left="119"/>
              <w:jc w:val="left"/>
            </w:pPr>
            <w:r>
              <w:rPr>
                <w:spacing w:val="-5"/>
              </w:rPr>
              <w:t>16</w:t>
            </w:r>
          </w:p>
        </w:tc>
        <w:tc>
          <w:tcPr>
            <w:tcW w:w="765" w:type="dxa"/>
          </w:tcPr>
          <w:p w14:paraId="7B61B60E" w14:textId="77777777" w:rsidR="00E37508" w:rsidRDefault="00000000">
            <w:pPr>
              <w:pStyle w:val="TableParagraph"/>
              <w:ind w:right="119"/>
              <w:jc w:val="right"/>
            </w:pPr>
            <w:r>
              <w:rPr>
                <w:spacing w:val="-4"/>
              </w:rPr>
              <w:t>0.34</w:t>
            </w:r>
          </w:p>
        </w:tc>
        <w:tc>
          <w:tcPr>
            <w:tcW w:w="692" w:type="dxa"/>
          </w:tcPr>
          <w:p w14:paraId="6E9240F4" w14:textId="77777777" w:rsidR="00E37508" w:rsidRDefault="00000000">
            <w:pPr>
              <w:pStyle w:val="TableParagraph"/>
              <w:ind w:left="67" w:right="2"/>
            </w:pPr>
            <w:r>
              <w:rPr>
                <w:spacing w:val="-4"/>
              </w:rPr>
              <w:t>0.44</w:t>
            </w:r>
          </w:p>
        </w:tc>
        <w:tc>
          <w:tcPr>
            <w:tcW w:w="873" w:type="dxa"/>
          </w:tcPr>
          <w:p w14:paraId="7BD2B2DE" w14:textId="77777777" w:rsidR="00E37508" w:rsidRDefault="00000000">
            <w:pPr>
              <w:pStyle w:val="TableParagraph"/>
              <w:ind w:right="121"/>
              <w:jc w:val="right"/>
            </w:pPr>
            <w:r>
              <w:rPr>
                <w:spacing w:val="-4"/>
              </w:rPr>
              <w:t>0.31</w:t>
            </w:r>
          </w:p>
        </w:tc>
      </w:tr>
      <w:tr w:rsidR="00E37508" w14:paraId="7DF132D5" w14:textId="77777777">
        <w:trPr>
          <w:trHeight w:val="270"/>
        </w:trPr>
        <w:tc>
          <w:tcPr>
            <w:tcW w:w="3618" w:type="dxa"/>
          </w:tcPr>
          <w:p w14:paraId="6DAF6A25" w14:textId="77777777" w:rsidR="00E37508" w:rsidRDefault="00E37508">
            <w:pPr>
              <w:pStyle w:val="TableParagraph"/>
              <w:spacing w:line="240" w:lineRule="auto"/>
              <w:jc w:val="left"/>
              <w:rPr>
                <w:rFonts w:ascii="Times New Roman"/>
                <w:sz w:val="20"/>
              </w:rPr>
            </w:pPr>
          </w:p>
        </w:tc>
        <w:tc>
          <w:tcPr>
            <w:tcW w:w="1171" w:type="dxa"/>
          </w:tcPr>
          <w:p w14:paraId="7D880878" w14:textId="77777777" w:rsidR="00E37508" w:rsidRDefault="00000000">
            <w:pPr>
              <w:pStyle w:val="TableParagraph"/>
              <w:ind w:left="119"/>
              <w:jc w:val="left"/>
            </w:pPr>
            <w:r>
              <w:rPr>
                <w:spacing w:val="-5"/>
              </w:rPr>
              <w:t>32</w:t>
            </w:r>
          </w:p>
        </w:tc>
        <w:tc>
          <w:tcPr>
            <w:tcW w:w="765" w:type="dxa"/>
          </w:tcPr>
          <w:p w14:paraId="66B9ED89" w14:textId="77777777" w:rsidR="00E37508" w:rsidRDefault="00000000">
            <w:pPr>
              <w:pStyle w:val="TableParagraph"/>
              <w:ind w:right="119"/>
              <w:jc w:val="right"/>
            </w:pPr>
            <w:r>
              <w:rPr>
                <w:spacing w:val="-4"/>
              </w:rPr>
              <w:t>0.20</w:t>
            </w:r>
          </w:p>
        </w:tc>
        <w:tc>
          <w:tcPr>
            <w:tcW w:w="692" w:type="dxa"/>
          </w:tcPr>
          <w:p w14:paraId="05DA8A0C" w14:textId="77777777" w:rsidR="00E37508" w:rsidRDefault="00000000">
            <w:pPr>
              <w:pStyle w:val="TableParagraph"/>
              <w:ind w:left="67" w:right="2"/>
            </w:pPr>
            <w:r>
              <w:rPr>
                <w:spacing w:val="-4"/>
              </w:rPr>
              <w:t>0.45</w:t>
            </w:r>
          </w:p>
        </w:tc>
        <w:tc>
          <w:tcPr>
            <w:tcW w:w="873" w:type="dxa"/>
          </w:tcPr>
          <w:p w14:paraId="2BEEA9B4" w14:textId="77777777" w:rsidR="00E37508" w:rsidRDefault="00000000">
            <w:pPr>
              <w:pStyle w:val="TableParagraph"/>
              <w:ind w:right="121"/>
              <w:jc w:val="right"/>
            </w:pPr>
            <w:r>
              <w:rPr>
                <w:spacing w:val="-4"/>
              </w:rPr>
              <w:t>0.40</w:t>
            </w:r>
          </w:p>
        </w:tc>
      </w:tr>
      <w:tr w:rsidR="00E37508" w14:paraId="12E54AC3" w14:textId="77777777">
        <w:trPr>
          <w:trHeight w:val="325"/>
        </w:trPr>
        <w:tc>
          <w:tcPr>
            <w:tcW w:w="3618" w:type="dxa"/>
            <w:tcBorders>
              <w:bottom w:val="single" w:sz="8" w:space="0" w:color="000000"/>
            </w:tcBorders>
          </w:tcPr>
          <w:p w14:paraId="29380A6B"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65F47A11"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6EFBDE27" w14:textId="77777777" w:rsidR="00E37508" w:rsidRDefault="00000000">
            <w:pPr>
              <w:pStyle w:val="TableParagraph"/>
              <w:spacing w:line="256" w:lineRule="exact"/>
              <w:ind w:right="119"/>
              <w:jc w:val="right"/>
            </w:pPr>
            <w:r>
              <w:rPr>
                <w:spacing w:val="-4"/>
              </w:rPr>
              <w:t>0.17</w:t>
            </w:r>
          </w:p>
        </w:tc>
        <w:tc>
          <w:tcPr>
            <w:tcW w:w="692" w:type="dxa"/>
            <w:tcBorders>
              <w:bottom w:val="single" w:sz="8" w:space="0" w:color="000000"/>
            </w:tcBorders>
          </w:tcPr>
          <w:p w14:paraId="4F86614C" w14:textId="77777777" w:rsidR="00E37508" w:rsidRDefault="00000000">
            <w:pPr>
              <w:pStyle w:val="TableParagraph"/>
              <w:spacing w:line="256" w:lineRule="exact"/>
              <w:ind w:left="67" w:right="2"/>
            </w:pPr>
            <w:r>
              <w:rPr>
                <w:spacing w:val="-4"/>
              </w:rPr>
              <w:t>0.30</w:t>
            </w:r>
          </w:p>
        </w:tc>
        <w:tc>
          <w:tcPr>
            <w:tcW w:w="873" w:type="dxa"/>
            <w:tcBorders>
              <w:bottom w:val="single" w:sz="8" w:space="0" w:color="000000"/>
            </w:tcBorders>
          </w:tcPr>
          <w:p w14:paraId="714F866F" w14:textId="77777777" w:rsidR="00E37508" w:rsidRDefault="00000000">
            <w:pPr>
              <w:pStyle w:val="TableParagraph"/>
              <w:spacing w:line="256" w:lineRule="exact"/>
              <w:ind w:right="121"/>
              <w:jc w:val="right"/>
            </w:pPr>
            <w:r>
              <w:rPr>
                <w:spacing w:val="-4"/>
              </w:rPr>
              <w:t>0.68</w:t>
            </w:r>
          </w:p>
        </w:tc>
      </w:tr>
    </w:tbl>
    <w:p w14:paraId="0171C6AD" w14:textId="77777777" w:rsidR="00E37508" w:rsidRDefault="00000000">
      <w:pPr>
        <w:spacing w:before="199"/>
        <w:ind w:left="2023"/>
        <w:rPr>
          <w:sz w:val="18"/>
        </w:rPr>
      </w:pPr>
      <w:r>
        <w:t>Table</w:t>
      </w:r>
      <w:r>
        <w:rPr>
          <w:spacing w:val="17"/>
        </w:rPr>
        <w:t xml:space="preserve"> </w:t>
      </w:r>
      <w:r>
        <w:t>9:</w:t>
      </w:r>
      <w:r>
        <w:rPr>
          <w:spacing w:val="31"/>
        </w:rPr>
        <w:t xml:space="preserve"> </w:t>
      </w:r>
      <w:r>
        <w:rPr>
          <w:sz w:val="18"/>
        </w:rPr>
        <w:t>Global</w:t>
      </w:r>
      <w:r>
        <w:rPr>
          <w:spacing w:val="14"/>
          <w:sz w:val="18"/>
        </w:rPr>
        <w:t xml:space="preserve"> </w:t>
      </w:r>
      <w:r>
        <w:rPr>
          <w:sz w:val="18"/>
        </w:rPr>
        <w:t>macro</w:t>
      </w:r>
      <w:r>
        <w:rPr>
          <w:spacing w:val="14"/>
          <w:sz w:val="18"/>
        </w:rPr>
        <w:t xml:space="preserve"> </w:t>
      </w:r>
      <w:r>
        <w:rPr>
          <w:sz w:val="18"/>
        </w:rPr>
        <w:t>F1-score</w:t>
      </w:r>
      <w:r>
        <w:rPr>
          <w:spacing w:val="14"/>
          <w:sz w:val="18"/>
        </w:rPr>
        <w:t xml:space="preserve"> </w:t>
      </w:r>
      <w:r>
        <w:rPr>
          <w:sz w:val="18"/>
        </w:rPr>
        <w:t>of</w:t>
      </w:r>
      <w:r>
        <w:rPr>
          <w:spacing w:val="14"/>
          <w:sz w:val="18"/>
        </w:rPr>
        <w:t xml:space="preserve"> </w:t>
      </w:r>
      <w:r>
        <w:rPr>
          <w:sz w:val="18"/>
        </w:rPr>
        <w:t>all</w:t>
      </w:r>
      <w:r>
        <w:rPr>
          <w:spacing w:val="14"/>
          <w:sz w:val="18"/>
        </w:rPr>
        <w:t xml:space="preserve"> </w:t>
      </w:r>
      <w:r>
        <w:rPr>
          <w:sz w:val="18"/>
        </w:rPr>
        <w:t>the</w:t>
      </w:r>
      <w:r>
        <w:rPr>
          <w:spacing w:val="13"/>
          <w:sz w:val="18"/>
        </w:rPr>
        <w:t xml:space="preserve"> </w:t>
      </w:r>
      <w:r>
        <w:rPr>
          <w:sz w:val="18"/>
        </w:rPr>
        <w:t>models</w:t>
      </w:r>
      <w:r>
        <w:rPr>
          <w:spacing w:val="14"/>
          <w:sz w:val="18"/>
        </w:rPr>
        <w:t xml:space="preserve"> </w:t>
      </w:r>
      <w:r>
        <w:rPr>
          <w:sz w:val="18"/>
        </w:rPr>
        <w:t>tested</w:t>
      </w:r>
      <w:r>
        <w:rPr>
          <w:spacing w:val="14"/>
          <w:sz w:val="18"/>
        </w:rPr>
        <w:t xml:space="preserve"> </w:t>
      </w:r>
      <w:r>
        <w:rPr>
          <w:sz w:val="18"/>
        </w:rPr>
        <w:t>in</w:t>
      </w:r>
      <w:r>
        <w:rPr>
          <w:spacing w:val="14"/>
          <w:sz w:val="18"/>
        </w:rPr>
        <w:t xml:space="preserve"> </w:t>
      </w:r>
      <w:r>
        <w:rPr>
          <w:sz w:val="18"/>
        </w:rPr>
        <w:t>this</w:t>
      </w:r>
      <w:r>
        <w:rPr>
          <w:spacing w:val="14"/>
          <w:sz w:val="18"/>
        </w:rPr>
        <w:t xml:space="preserve"> </w:t>
      </w:r>
      <w:r>
        <w:rPr>
          <w:spacing w:val="-2"/>
          <w:sz w:val="18"/>
        </w:rPr>
        <w:t>study.</w:t>
      </w:r>
    </w:p>
    <w:p w14:paraId="04DF984B" w14:textId="77777777" w:rsidR="00E37508" w:rsidRDefault="00E37508">
      <w:pPr>
        <w:pStyle w:val="BodyText"/>
        <w:rPr>
          <w:sz w:val="20"/>
        </w:rPr>
      </w:pPr>
    </w:p>
    <w:p w14:paraId="10E226A1" w14:textId="77777777" w:rsidR="00E37508" w:rsidRDefault="00E37508">
      <w:pPr>
        <w:pStyle w:val="BodyText"/>
        <w:spacing w:before="22"/>
        <w:rPr>
          <w:sz w:val="20"/>
        </w:rPr>
      </w:pPr>
    </w:p>
    <w:tbl>
      <w:tblPr>
        <w:tblW w:w="0" w:type="auto"/>
        <w:tblInd w:w="1272" w:type="dxa"/>
        <w:tblLayout w:type="fixed"/>
        <w:tblCellMar>
          <w:left w:w="0" w:type="dxa"/>
          <w:right w:w="0" w:type="dxa"/>
        </w:tblCellMar>
        <w:tblLook w:val="01E0" w:firstRow="1" w:lastRow="1" w:firstColumn="1" w:lastColumn="1" w:noHBand="0" w:noVBand="0"/>
      </w:tblPr>
      <w:tblGrid>
        <w:gridCol w:w="3618"/>
        <w:gridCol w:w="1171"/>
        <w:gridCol w:w="765"/>
        <w:gridCol w:w="692"/>
        <w:gridCol w:w="873"/>
      </w:tblGrid>
      <w:tr w:rsidR="00E37508" w14:paraId="5D866070" w14:textId="77777777">
        <w:trPr>
          <w:trHeight w:val="366"/>
        </w:trPr>
        <w:tc>
          <w:tcPr>
            <w:tcW w:w="3618" w:type="dxa"/>
            <w:tcBorders>
              <w:top w:val="single" w:sz="8" w:space="0" w:color="000000"/>
              <w:bottom w:val="single" w:sz="6" w:space="0" w:color="000000"/>
            </w:tcBorders>
          </w:tcPr>
          <w:p w14:paraId="4EF0A200" w14:textId="77777777" w:rsidR="00E37508" w:rsidRDefault="00E37508">
            <w:pPr>
              <w:pStyle w:val="TableParagraph"/>
              <w:spacing w:line="240" w:lineRule="auto"/>
              <w:jc w:val="left"/>
              <w:rPr>
                <w:rFonts w:ascii="Times New Roman"/>
                <w:sz w:val="20"/>
              </w:rPr>
            </w:pPr>
          </w:p>
        </w:tc>
        <w:tc>
          <w:tcPr>
            <w:tcW w:w="1171" w:type="dxa"/>
            <w:tcBorders>
              <w:top w:val="single" w:sz="8" w:space="0" w:color="000000"/>
              <w:bottom w:val="single" w:sz="6" w:space="0" w:color="000000"/>
            </w:tcBorders>
          </w:tcPr>
          <w:p w14:paraId="0083C258" w14:textId="77777777" w:rsidR="00E37508" w:rsidRDefault="00000000">
            <w:pPr>
              <w:pStyle w:val="TableParagraph"/>
              <w:spacing w:before="40" w:line="240" w:lineRule="auto"/>
              <w:ind w:left="119"/>
              <w:jc w:val="left"/>
            </w:pPr>
            <w:r>
              <w:rPr>
                <w:w w:val="110"/>
              </w:rPr>
              <w:t>Chip</w:t>
            </w:r>
            <w:r>
              <w:rPr>
                <w:spacing w:val="14"/>
                <w:w w:val="110"/>
              </w:rPr>
              <w:t xml:space="preserve"> </w:t>
            </w:r>
            <w:r>
              <w:rPr>
                <w:spacing w:val="-4"/>
                <w:w w:val="110"/>
              </w:rPr>
              <w:t>Size</w:t>
            </w:r>
          </w:p>
        </w:tc>
        <w:tc>
          <w:tcPr>
            <w:tcW w:w="765" w:type="dxa"/>
            <w:tcBorders>
              <w:top w:val="single" w:sz="8" w:space="0" w:color="000000"/>
              <w:bottom w:val="single" w:sz="6" w:space="0" w:color="000000"/>
            </w:tcBorders>
          </w:tcPr>
          <w:p w14:paraId="59C347CA" w14:textId="77777777" w:rsidR="00E37508" w:rsidRDefault="00000000">
            <w:pPr>
              <w:pStyle w:val="TableParagraph"/>
              <w:spacing w:before="40" w:line="240" w:lineRule="auto"/>
              <w:ind w:right="119"/>
              <w:jc w:val="right"/>
            </w:pPr>
            <w:r>
              <w:rPr>
                <w:spacing w:val="-2"/>
                <w:w w:val="110"/>
              </w:rPr>
              <w:t>B.I.C.</w:t>
            </w:r>
          </w:p>
        </w:tc>
        <w:tc>
          <w:tcPr>
            <w:tcW w:w="692" w:type="dxa"/>
            <w:tcBorders>
              <w:top w:val="single" w:sz="8" w:space="0" w:color="000000"/>
              <w:bottom w:val="single" w:sz="6" w:space="0" w:color="000000"/>
            </w:tcBorders>
          </w:tcPr>
          <w:p w14:paraId="33A5F577" w14:textId="77777777" w:rsidR="00E37508" w:rsidRDefault="00000000">
            <w:pPr>
              <w:pStyle w:val="TableParagraph"/>
              <w:spacing w:before="40" w:line="240" w:lineRule="auto"/>
              <w:ind w:left="65" w:right="67"/>
            </w:pPr>
            <w:r>
              <w:rPr>
                <w:spacing w:val="-2"/>
                <w:w w:val="115"/>
              </w:rPr>
              <w:t>S.I.C</w:t>
            </w:r>
          </w:p>
        </w:tc>
        <w:tc>
          <w:tcPr>
            <w:tcW w:w="873" w:type="dxa"/>
            <w:tcBorders>
              <w:top w:val="single" w:sz="8" w:space="0" w:color="000000"/>
              <w:bottom w:val="single" w:sz="6" w:space="0" w:color="000000"/>
            </w:tcBorders>
          </w:tcPr>
          <w:p w14:paraId="00C69673" w14:textId="77777777" w:rsidR="00E37508" w:rsidRDefault="00000000">
            <w:pPr>
              <w:pStyle w:val="TableParagraph"/>
              <w:spacing w:before="40" w:line="240" w:lineRule="auto"/>
              <w:ind w:right="121"/>
              <w:jc w:val="right"/>
            </w:pPr>
            <w:r>
              <w:rPr>
                <w:spacing w:val="-2"/>
                <w:w w:val="115"/>
              </w:rPr>
              <w:t>M.O.R</w:t>
            </w:r>
          </w:p>
        </w:tc>
      </w:tr>
      <w:tr w:rsidR="00E37508" w14:paraId="54C1E0A3" w14:textId="77777777">
        <w:trPr>
          <w:trHeight w:val="312"/>
        </w:trPr>
        <w:tc>
          <w:tcPr>
            <w:tcW w:w="3618" w:type="dxa"/>
            <w:tcBorders>
              <w:top w:val="single" w:sz="6" w:space="0" w:color="000000"/>
            </w:tcBorders>
          </w:tcPr>
          <w:p w14:paraId="072E9E68" w14:textId="77777777" w:rsidR="00E37508" w:rsidRDefault="00000000">
            <w:pPr>
              <w:pStyle w:val="TableParagraph"/>
              <w:spacing w:before="39" w:line="253" w:lineRule="exact"/>
              <w:ind w:left="119"/>
              <w:jc w:val="left"/>
            </w:pPr>
            <w:r>
              <w:rPr>
                <w:spacing w:val="-2"/>
              </w:rPr>
              <w:t>maxprob</w:t>
            </w:r>
          </w:p>
        </w:tc>
        <w:tc>
          <w:tcPr>
            <w:tcW w:w="1171" w:type="dxa"/>
            <w:tcBorders>
              <w:top w:val="single" w:sz="6" w:space="0" w:color="000000"/>
            </w:tcBorders>
          </w:tcPr>
          <w:p w14:paraId="227FA212" w14:textId="77777777" w:rsidR="00E37508" w:rsidRDefault="00000000">
            <w:pPr>
              <w:pStyle w:val="TableParagraph"/>
              <w:spacing w:before="39" w:line="253" w:lineRule="exact"/>
              <w:ind w:left="119"/>
              <w:jc w:val="left"/>
            </w:pPr>
            <w:r>
              <w:rPr>
                <w:spacing w:val="-10"/>
              </w:rPr>
              <w:t>8</w:t>
            </w:r>
          </w:p>
        </w:tc>
        <w:tc>
          <w:tcPr>
            <w:tcW w:w="765" w:type="dxa"/>
            <w:tcBorders>
              <w:top w:val="single" w:sz="6" w:space="0" w:color="000000"/>
            </w:tcBorders>
          </w:tcPr>
          <w:p w14:paraId="15795F6A" w14:textId="77777777" w:rsidR="00E37508" w:rsidRDefault="00000000">
            <w:pPr>
              <w:pStyle w:val="TableParagraph"/>
              <w:spacing w:before="39" w:line="253" w:lineRule="exact"/>
              <w:ind w:right="119"/>
              <w:jc w:val="right"/>
            </w:pPr>
            <w:r>
              <w:rPr>
                <w:spacing w:val="-4"/>
              </w:rPr>
              <w:t>0.28</w:t>
            </w:r>
          </w:p>
        </w:tc>
        <w:tc>
          <w:tcPr>
            <w:tcW w:w="692" w:type="dxa"/>
            <w:tcBorders>
              <w:top w:val="single" w:sz="6" w:space="0" w:color="000000"/>
            </w:tcBorders>
          </w:tcPr>
          <w:p w14:paraId="6C4E14EF" w14:textId="77777777" w:rsidR="00E37508" w:rsidRDefault="00000000">
            <w:pPr>
              <w:pStyle w:val="TableParagraph"/>
              <w:spacing w:before="39" w:line="253" w:lineRule="exact"/>
              <w:ind w:left="67" w:right="2"/>
            </w:pPr>
            <w:r>
              <w:rPr>
                <w:spacing w:val="-4"/>
              </w:rPr>
              <w:t>0.32</w:t>
            </w:r>
          </w:p>
        </w:tc>
        <w:tc>
          <w:tcPr>
            <w:tcW w:w="873" w:type="dxa"/>
            <w:tcBorders>
              <w:top w:val="single" w:sz="6" w:space="0" w:color="000000"/>
            </w:tcBorders>
          </w:tcPr>
          <w:p w14:paraId="0A861435" w14:textId="77777777" w:rsidR="00E37508" w:rsidRDefault="00000000">
            <w:pPr>
              <w:pStyle w:val="TableParagraph"/>
              <w:spacing w:before="39" w:line="253" w:lineRule="exact"/>
              <w:ind w:right="121"/>
              <w:jc w:val="right"/>
            </w:pPr>
            <w:r>
              <w:rPr>
                <w:spacing w:val="-4"/>
              </w:rPr>
              <w:t>0.27</w:t>
            </w:r>
          </w:p>
        </w:tc>
      </w:tr>
      <w:tr w:rsidR="00E37508" w14:paraId="0040A1D5" w14:textId="77777777">
        <w:trPr>
          <w:trHeight w:val="270"/>
        </w:trPr>
        <w:tc>
          <w:tcPr>
            <w:tcW w:w="3618" w:type="dxa"/>
          </w:tcPr>
          <w:p w14:paraId="2CD3AD93" w14:textId="77777777" w:rsidR="00E37508" w:rsidRDefault="00E37508">
            <w:pPr>
              <w:pStyle w:val="TableParagraph"/>
              <w:spacing w:line="240" w:lineRule="auto"/>
              <w:jc w:val="left"/>
              <w:rPr>
                <w:rFonts w:ascii="Times New Roman"/>
                <w:sz w:val="20"/>
              </w:rPr>
            </w:pPr>
          </w:p>
        </w:tc>
        <w:tc>
          <w:tcPr>
            <w:tcW w:w="1171" w:type="dxa"/>
          </w:tcPr>
          <w:p w14:paraId="4FB6AA81" w14:textId="77777777" w:rsidR="00E37508" w:rsidRDefault="00000000">
            <w:pPr>
              <w:pStyle w:val="TableParagraph"/>
              <w:ind w:left="119"/>
              <w:jc w:val="left"/>
            </w:pPr>
            <w:r>
              <w:rPr>
                <w:spacing w:val="-5"/>
              </w:rPr>
              <w:t>16</w:t>
            </w:r>
          </w:p>
        </w:tc>
        <w:tc>
          <w:tcPr>
            <w:tcW w:w="765" w:type="dxa"/>
          </w:tcPr>
          <w:p w14:paraId="2DB8095B" w14:textId="77777777" w:rsidR="00E37508" w:rsidRDefault="00000000">
            <w:pPr>
              <w:pStyle w:val="TableParagraph"/>
              <w:ind w:right="119"/>
              <w:jc w:val="right"/>
            </w:pPr>
            <w:r>
              <w:rPr>
                <w:spacing w:val="-4"/>
              </w:rPr>
              <w:t>0.27</w:t>
            </w:r>
          </w:p>
        </w:tc>
        <w:tc>
          <w:tcPr>
            <w:tcW w:w="692" w:type="dxa"/>
          </w:tcPr>
          <w:p w14:paraId="084BB085" w14:textId="77777777" w:rsidR="00E37508" w:rsidRDefault="00000000">
            <w:pPr>
              <w:pStyle w:val="TableParagraph"/>
              <w:ind w:left="67" w:right="2"/>
            </w:pPr>
            <w:r>
              <w:rPr>
                <w:spacing w:val="-4"/>
              </w:rPr>
              <w:t>0.34</w:t>
            </w:r>
          </w:p>
        </w:tc>
        <w:tc>
          <w:tcPr>
            <w:tcW w:w="873" w:type="dxa"/>
          </w:tcPr>
          <w:p w14:paraId="5ABF843B" w14:textId="77777777" w:rsidR="00E37508" w:rsidRDefault="00000000">
            <w:pPr>
              <w:pStyle w:val="TableParagraph"/>
              <w:ind w:right="121"/>
              <w:jc w:val="right"/>
            </w:pPr>
            <w:r>
              <w:rPr>
                <w:spacing w:val="-4"/>
              </w:rPr>
              <w:t>0.25</w:t>
            </w:r>
          </w:p>
        </w:tc>
      </w:tr>
      <w:tr w:rsidR="00E37508" w14:paraId="394BABE9" w14:textId="77777777">
        <w:trPr>
          <w:trHeight w:val="270"/>
        </w:trPr>
        <w:tc>
          <w:tcPr>
            <w:tcW w:w="3618" w:type="dxa"/>
          </w:tcPr>
          <w:p w14:paraId="4A8D060D" w14:textId="77777777" w:rsidR="00E37508" w:rsidRDefault="00E37508">
            <w:pPr>
              <w:pStyle w:val="TableParagraph"/>
              <w:spacing w:line="240" w:lineRule="auto"/>
              <w:jc w:val="left"/>
              <w:rPr>
                <w:rFonts w:ascii="Times New Roman"/>
                <w:sz w:val="20"/>
              </w:rPr>
            </w:pPr>
          </w:p>
        </w:tc>
        <w:tc>
          <w:tcPr>
            <w:tcW w:w="1171" w:type="dxa"/>
          </w:tcPr>
          <w:p w14:paraId="1F2DF7DE" w14:textId="77777777" w:rsidR="00E37508" w:rsidRDefault="00000000">
            <w:pPr>
              <w:pStyle w:val="TableParagraph"/>
              <w:ind w:left="119"/>
              <w:jc w:val="left"/>
            </w:pPr>
            <w:r>
              <w:rPr>
                <w:spacing w:val="-5"/>
              </w:rPr>
              <w:t>32</w:t>
            </w:r>
          </w:p>
        </w:tc>
        <w:tc>
          <w:tcPr>
            <w:tcW w:w="765" w:type="dxa"/>
          </w:tcPr>
          <w:p w14:paraId="418ACB07" w14:textId="77777777" w:rsidR="00E37508" w:rsidRDefault="00000000">
            <w:pPr>
              <w:pStyle w:val="TableParagraph"/>
              <w:ind w:right="119"/>
              <w:jc w:val="right"/>
            </w:pPr>
            <w:r>
              <w:rPr>
                <w:spacing w:val="-4"/>
              </w:rPr>
              <w:t>0.41</w:t>
            </w:r>
          </w:p>
        </w:tc>
        <w:tc>
          <w:tcPr>
            <w:tcW w:w="692" w:type="dxa"/>
          </w:tcPr>
          <w:p w14:paraId="049B9B0C" w14:textId="77777777" w:rsidR="00E37508" w:rsidRDefault="00000000">
            <w:pPr>
              <w:pStyle w:val="TableParagraph"/>
              <w:ind w:left="67" w:right="2"/>
            </w:pPr>
            <w:r>
              <w:rPr>
                <w:spacing w:val="-4"/>
              </w:rPr>
              <w:t>0.35</w:t>
            </w:r>
          </w:p>
        </w:tc>
        <w:tc>
          <w:tcPr>
            <w:tcW w:w="873" w:type="dxa"/>
          </w:tcPr>
          <w:p w14:paraId="6097C41E" w14:textId="77777777" w:rsidR="00E37508" w:rsidRDefault="00000000">
            <w:pPr>
              <w:pStyle w:val="TableParagraph"/>
              <w:ind w:right="121"/>
              <w:jc w:val="right"/>
            </w:pPr>
            <w:r>
              <w:rPr>
                <w:spacing w:val="-4"/>
              </w:rPr>
              <w:t>0.34</w:t>
            </w:r>
          </w:p>
        </w:tc>
      </w:tr>
      <w:tr w:rsidR="00E37508" w14:paraId="627696F4" w14:textId="77777777">
        <w:trPr>
          <w:trHeight w:val="262"/>
        </w:trPr>
        <w:tc>
          <w:tcPr>
            <w:tcW w:w="3618" w:type="dxa"/>
            <w:tcBorders>
              <w:bottom w:val="single" w:sz="8" w:space="0" w:color="000000"/>
            </w:tcBorders>
          </w:tcPr>
          <w:p w14:paraId="270ECA89"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7D7CA8C8"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3263F7A5" w14:textId="77777777" w:rsidR="00E37508" w:rsidRDefault="00000000">
            <w:pPr>
              <w:pStyle w:val="TableParagraph"/>
              <w:spacing w:line="256" w:lineRule="exact"/>
              <w:ind w:right="119"/>
              <w:jc w:val="right"/>
            </w:pPr>
            <w:r>
              <w:rPr>
                <w:spacing w:val="-4"/>
              </w:rPr>
              <w:t>0.53</w:t>
            </w:r>
          </w:p>
        </w:tc>
        <w:tc>
          <w:tcPr>
            <w:tcW w:w="692" w:type="dxa"/>
            <w:tcBorders>
              <w:bottom w:val="single" w:sz="8" w:space="0" w:color="000000"/>
            </w:tcBorders>
          </w:tcPr>
          <w:p w14:paraId="40203980" w14:textId="77777777" w:rsidR="00E37508" w:rsidRDefault="00000000">
            <w:pPr>
              <w:pStyle w:val="TableParagraph"/>
              <w:spacing w:line="256" w:lineRule="exact"/>
              <w:ind w:left="67" w:right="2"/>
            </w:pPr>
            <w:r>
              <w:rPr>
                <w:spacing w:val="-4"/>
              </w:rPr>
              <w:t>0.46</w:t>
            </w:r>
          </w:p>
        </w:tc>
        <w:tc>
          <w:tcPr>
            <w:tcW w:w="873" w:type="dxa"/>
            <w:tcBorders>
              <w:bottom w:val="single" w:sz="8" w:space="0" w:color="000000"/>
            </w:tcBorders>
          </w:tcPr>
          <w:p w14:paraId="2F4AC50F" w14:textId="77777777" w:rsidR="00E37508" w:rsidRDefault="00000000">
            <w:pPr>
              <w:pStyle w:val="TableParagraph"/>
              <w:spacing w:line="256" w:lineRule="exact"/>
              <w:ind w:right="121"/>
              <w:jc w:val="right"/>
            </w:pPr>
            <w:r>
              <w:rPr>
                <w:spacing w:val="-4"/>
              </w:rPr>
              <w:t>0.58</w:t>
            </w:r>
          </w:p>
        </w:tc>
      </w:tr>
      <w:tr w:rsidR="00E37508" w14:paraId="1C9A71E7" w14:textId="77777777">
        <w:trPr>
          <w:trHeight w:val="259"/>
        </w:trPr>
        <w:tc>
          <w:tcPr>
            <w:tcW w:w="3618" w:type="dxa"/>
            <w:tcBorders>
              <w:top w:val="single" w:sz="8" w:space="0" w:color="000000"/>
            </w:tcBorders>
          </w:tcPr>
          <w:p w14:paraId="7A8A0BEB" w14:textId="77777777" w:rsidR="00E37508" w:rsidRDefault="00000000">
            <w:pPr>
              <w:pStyle w:val="TableParagraph"/>
              <w:spacing w:line="215" w:lineRule="exact"/>
              <w:ind w:left="119"/>
              <w:jc w:val="left"/>
            </w:pPr>
            <w:r>
              <w:rPr>
                <w:spacing w:val="-2"/>
              </w:rPr>
              <w:t>logite</w:t>
            </w:r>
          </w:p>
        </w:tc>
        <w:tc>
          <w:tcPr>
            <w:tcW w:w="1171" w:type="dxa"/>
            <w:tcBorders>
              <w:top w:val="single" w:sz="8" w:space="0" w:color="000000"/>
            </w:tcBorders>
          </w:tcPr>
          <w:p w14:paraId="1CF82B30"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79D8ACE" w14:textId="77777777" w:rsidR="00E37508" w:rsidRDefault="00000000">
            <w:pPr>
              <w:pStyle w:val="TableParagraph"/>
              <w:spacing w:line="215" w:lineRule="exact"/>
              <w:ind w:right="119"/>
              <w:jc w:val="right"/>
            </w:pPr>
            <w:r>
              <w:rPr>
                <w:spacing w:val="-4"/>
              </w:rPr>
              <w:t>0.28</w:t>
            </w:r>
          </w:p>
        </w:tc>
        <w:tc>
          <w:tcPr>
            <w:tcW w:w="692" w:type="dxa"/>
            <w:tcBorders>
              <w:top w:val="single" w:sz="8" w:space="0" w:color="000000"/>
            </w:tcBorders>
          </w:tcPr>
          <w:p w14:paraId="71E2EDC7" w14:textId="77777777" w:rsidR="00E37508" w:rsidRDefault="00000000">
            <w:pPr>
              <w:pStyle w:val="TableParagraph"/>
              <w:spacing w:line="215" w:lineRule="exact"/>
              <w:ind w:left="67" w:right="2"/>
            </w:pPr>
            <w:r>
              <w:rPr>
                <w:spacing w:val="-4"/>
              </w:rPr>
              <w:t>0.31</w:t>
            </w:r>
          </w:p>
        </w:tc>
        <w:tc>
          <w:tcPr>
            <w:tcW w:w="873" w:type="dxa"/>
            <w:tcBorders>
              <w:top w:val="single" w:sz="8" w:space="0" w:color="000000"/>
            </w:tcBorders>
          </w:tcPr>
          <w:p w14:paraId="29C8EF8B" w14:textId="77777777" w:rsidR="00E37508" w:rsidRDefault="00000000">
            <w:pPr>
              <w:pStyle w:val="TableParagraph"/>
              <w:spacing w:line="215" w:lineRule="exact"/>
              <w:ind w:right="121"/>
              <w:jc w:val="right"/>
            </w:pPr>
            <w:r>
              <w:rPr>
                <w:spacing w:val="-4"/>
              </w:rPr>
              <w:t>0.27</w:t>
            </w:r>
          </w:p>
        </w:tc>
      </w:tr>
      <w:tr w:rsidR="00E37508" w14:paraId="32473A08" w14:textId="77777777">
        <w:trPr>
          <w:trHeight w:val="270"/>
        </w:trPr>
        <w:tc>
          <w:tcPr>
            <w:tcW w:w="3618" w:type="dxa"/>
          </w:tcPr>
          <w:p w14:paraId="6C106C8E" w14:textId="77777777" w:rsidR="00E37508" w:rsidRDefault="00E37508">
            <w:pPr>
              <w:pStyle w:val="TableParagraph"/>
              <w:spacing w:line="240" w:lineRule="auto"/>
              <w:jc w:val="left"/>
              <w:rPr>
                <w:rFonts w:ascii="Times New Roman"/>
                <w:sz w:val="20"/>
              </w:rPr>
            </w:pPr>
          </w:p>
        </w:tc>
        <w:tc>
          <w:tcPr>
            <w:tcW w:w="1171" w:type="dxa"/>
          </w:tcPr>
          <w:p w14:paraId="4D2161EC" w14:textId="77777777" w:rsidR="00E37508" w:rsidRDefault="00000000">
            <w:pPr>
              <w:pStyle w:val="TableParagraph"/>
              <w:ind w:left="119"/>
              <w:jc w:val="left"/>
            </w:pPr>
            <w:r>
              <w:rPr>
                <w:spacing w:val="-5"/>
              </w:rPr>
              <w:t>16</w:t>
            </w:r>
          </w:p>
        </w:tc>
        <w:tc>
          <w:tcPr>
            <w:tcW w:w="765" w:type="dxa"/>
          </w:tcPr>
          <w:p w14:paraId="14B66896" w14:textId="77777777" w:rsidR="00E37508" w:rsidRDefault="00000000">
            <w:pPr>
              <w:pStyle w:val="TableParagraph"/>
              <w:ind w:right="119"/>
              <w:jc w:val="right"/>
            </w:pPr>
            <w:r>
              <w:rPr>
                <w:spacing w:val="-4"/>
              </w:rPr>
              <w:t>0.30</w:t>
            </w:r>
          </w:p>
        </w:tc>
        <w:tc>
          <w:tcPr>
            <w:tcW w:w="692" w:type="dxa"/>
          </w:tcPr>
          <w:p w14:paraId="34D711C4" w14:textId="77777777" w:rsidR="00E37508" w:rsidRDefault="00000000">
            <w:pPr>
              <w:pStyle w:val="TableParagraph"/>
              <w:ind w:left="67" w:right="2"/>
            </w:pPr>
            <w:r>
              <w:rPr>
                <w:spacing w:val="-4"/>
              </w:rPr>
              <w:t>0.33</w:t>
            </w:r>
          </w:p>
        </w:tc>
        <w:tc>
          <w:tcPr>
            <w:tcW w:w="873" w:type="dxa"/>
          </w:tcPr>
          <w:p w14:paraId="39D16CC9" w14:textId="77777777" w:rsidR="00E37508" w:rsidRDefault="00000000">
            <w:pPr>
              <w:pStyle w:val="TableParagraph"/>
              <w:ind w:right="121"/>
              <w:jc w:val="right"/>
            </w:pPr>
            <w:r>
              <w:rPr>
                <w:spacing w:val="-4"/>
              </w:rPr>
              <w:t>0.27</w:t>
            </w:r>
          </w:p>
        </w:tc>
      </w:tr>
      <w:tr w:rsidR="00E37508" w14:paraId="629DBC63" w14:textId="77777777">
        <w:trPr>
          <w:trHeight w:val="270"/>
        </w:trPr>
        <w:tc>
          <w:tcPr>
            <w:tcW w:w="3618" w:type="dxa"/>
          </w:tcPr>
          <w:p w14:paraId="718A04AB" w14:textId="77777777" w:rsidR="00E37508" w:rsidRDefault="00E37508">
            <w:pPr>
              <w:pStyle w:val="TableParagraph"/>
              <w:spacing w:line="240" w:lineRule="auto"/>
              <w:jc w:val="left"/>
              <w:rPr>
                <w:rFonts w:ascii="Times New Roman"/>
                <w:sz w:val="20"/>
              </w:rPr>
            </w:pPr>
          </w:p>
        </w:tc>
        <w:tc>
          <w:tcPr>
            <w:tcW w:w="1171" w:type="dxa"/>
          </w:tcPr>
          <w:p w14:paraId="56E20410" w14:textId="77777777" w:rsidR="00E37508" w:rsidRDefault="00000000">
            <w:pPr>
              <w:pStyle w:val="TableParagraph"/>
              <w:ind w:left="119"/>
              <w:jc w:val="left"/>
            </w:pPr>
            <w:r>
              <w:rPr>
                <w:spacing w:val="-5"/>
              </w:rPr>
              <w:t>32</w:t>
            </w:r>
          </w:p>
        </w:tc>
        <w:tc>
          <w:tcPr>
            <w:tcW w:w="765" w:type="dxa"/>
          </w:tcPr>
          <w:p w14:paraId="37C2C1E4" w14:textId="77777777" w:rsidR="00E37508" w:rsidRDefault="00000000">
            <w:pPr>
              <w:pStyle w:val="TableParagraph"/>
              <w:ind w:right="119"/>
              <w:jc w:val="right"/>
            </w:pPr>
            <w:r>
              <w:rPr>
                <w:spacing w:val="-4"/>
              </w:rPr>
              <w:t>0.43</w:t>
            </w:r>
          </w:p>
        </w:tc>
        <w:tc>
          <w:tcPr>
            <w:tcW w:w="692" w:type="dxa"/>
          </w:tcPr>
          <w:p w14:paraId="459506C5" w14:textId="77777777" w:rsidR="00E37508" w:rsidRDefault="00000000">
            <w:pPr>
              <w:pStyle w:val="TableParagraph"/>
              <w:ind w:left="67" w:right="2"/>
            </w:pPr>
            <w:r>
              <w:rPr>
                <w:spacing w:val="-4"/>
              </w:rPr>
              <w:t>0.35</w:t>
            </w:r>
          </w:p>
        </w:tc>
        <w:tc>
          <w:tcPr>
            <w:tcW w:w="873" w:type="dxa"/>
          </w:tcPr>
          <w:p w14:paraId="01317D3A" w14:textId="77777777" w:rsidR="00E37508" w:rsidRDefault="00000000">
            <w:pPr>
              <w:pStyle w:val="TableParagraph"/>
              <w:ind w:right="121"/>
              <w:jc w:val="right"/>
            </w:pPr>
            <w:r>
              <w:rPr>
                <w:spacing w:val="-4"/>
              </w:rPr>
              <w:t>0.34</w:t>
            </w:r>
          </w:p>
        </w:tc>
      </w:tr>
      <w:tr w:rsidR="00E37508" w14:paraId="3A8AAF01" w14:textId="77777777">
        <w:trPr>
          <w:trHeight w:val="262"/>
        </w:trPr>
        <w:tc>
          <w:tcPr>
            <w:tcW w:w="3618" w:type="dxa"/>
            <w:tcBorders>
              <w:bottom w:val="single" w:sz="8" w:space="0" w:color="000000"/>
            </w:tcBorders>
          </w:tcPr>
          <w:p w14:paraId="58510326"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36F29E4C"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14AFAD1E" w14:textId="77777777" w:rsidR="00E37508" w:rsidRDefault="00000000">
            <w:pPr>
              <w:pStyle w:val="TableParagraph"/>
              <w:spacing w:line="256" w:lineRule="exact"/>
              <w:ind w:right="119"/>
              <w:jc w:val="right"/>
            </w:pPr>
            <w:r>
              <w:rPr>
                <w:spacing w:val="-4"/>
              </w:rPr>
              <w:t>0.59</w:t>
            </w:r>
          </w:p>
        </w:tc>
        <w:tc>
          <w:tcPr>
            <w:tcW w:w="692" w:type="dxa"/>
            <w:tcBorders>
              <w:bottom w:val="single" w:sz="8" w:space="0" w:color="000000"/>
            </w:tcBorders>
          </w:tcPr>
          <w:p w14:paraId="329113C4" w14:textId="77777777" w:rsidR="00E37508" w:rsidRDefault="00000000">
            <w:pPr>
              <w:pStyle w:val="TableParagraph"/>
              <w:spacing w:line="256" w:lineRule="exact"/>
              <w:ind w:left="67" w:right="2"/>
            </w:pPr>
            <w:r>
              <w:rPr>
                <w:spacing w:val="-4"/>
              </w:rPr>
              <w:t>0.46</w:t>
            </w:r>
          </w:p>
        </w:tc>
        <w:tc>
          <w:tcPr>
            <w:tcW w:w="873" w:type="dxa"/>
            <w:tcBorders>
              <w:bottom w:val="single" w:sz="8" w:space="0" w:color="000000"/>
            </w:tcBorders>
          </w:tcPr>
          <w:p w14:paraId="02B02511" w14:textId="77777777" w:rsidR="00E37508" w:rsidRDefault="00000000">
            <w:pPr>
              <w:pStyle w:val="TableParagraph"/>
              <w:spacing w:line="256" w:lineRule="exact"/>
              <w:ind w:right="121"/>
              <w:jc w:val="right"/>
            </w:pPr>
            <w:r>
              <w:rPr>
                <w:spacing w:val="-4"/>
              </w:rPr>
              <w:t>0.56</w:t>
            </w:r>
          </w:p>
        </w:tc>
      </w:tr>
      <w:tr w:rsidR="00E37508" w14:paraId="4CC2BB83" w14:textId="77777777">
        <w:trPr>
          <w:trHeight w:val="259"/>
        </w:trPr>
        <w:tc>
          <w:tcPr>
            <w:tcW w:w="3618" w:type="dxa"/>
            <w:tcBorders>
              <w:top w:val="single" w:sz="8" w:space="0" w:color="000000"/>
            </w:tcBorders>
          </w:tcPr>
          <w:p w14:paraId="75688B2F" w14:textId="77777777" w:rsidR="00E37508" w:rsidRDefault="00000000">
            <w:pPr>
              <w:pStyle w:val="TableParagraph"/>
              <w:spacing w:line="215" w:lineRule="exact"/>
              <w:ind w:left="119"/>
              <w:jc w:val="left"/>
            </w:pPr>
            <w:r>
              <w:t>logite-</w:t>
            </w:r>
            <w:r>
              <w:rPr>
                <w:spacing w:val="-5"/>
              </w:rPr>
              <w:t>wx</w:t>
            </w:r>
          </w:p>
        </w:tc>
        <w:tc>
          <w:tcPr>
            <w:tcW w:w="1171" w:type="dxa"/>
            <w:tcBorders>
              <w:top w:val="single" w:sz="8" w:space="0" w:color="000000"/>
            </w:tcBorders>
          </w:tcPr>
          <w:p w14:paraId="46B08867"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7D6DBAB2" w14:textId="77777777" w:rsidR="00E37508" w:rsidRDefault="00000000">
            <w:pPr>
              <w:pStyle w:val="TableParagraph"/>
              <w:spacing w:line="215" w:lineRule="exact"/>
              <w:ind w:right="119"/>
              <w:jc w:val="right"/>
            </w:pPr>
            <w:r>
              <w:rPr>
                <w:spacing w:val="-4"/>
              </w:rPr>
              <w:t>0.30</w:t>
            </w:r>
          </w:p>
        </w:tc>
        <w:tc>
          <w:tcPr>
            <w:tcW w:w="692" w:type="dxa"/>
            <w:tcBorders>
              <w:top w:val="single" w:sz="8" w:space="0" w:color="000000"/>
            </w:tcBorders>
          </w:tcPr>
          <w:p w14:paraId="75A0325A" w14:textId="77777777" w:rsidR="00E37508" w:rsidRDefault="00000000">
            <w:pPr>
              <w:pStyle w:val="TableParagraph"/>
              <w:spacing w:line="215" w:lineRule="exact"/>
              <w:ind w:left="67" w:right="2"/>
            </w:pPr>
            <w:r>
              <w:rPr>
                <w:spacing w:val="-4"/>
              </w:rPr>
              <w:t>0.37</w:t>
            </w:r>
          </w:p>
        </w:tc>
        <w:tc>
          <w:tcPr>
            <w:tcW w:w="873" w:type="dxa"/>
            <w:tcBorders>
              <w:top w:val="single" w:sz="8" w:space="0" w:color="000000"/>
            </w:tcBorders>
          </w:tcPr>
          <w:p w14:paraId="1DB891EC" w14:textId="77777777" w:rsidR="00E37508" w:rsidRDefault="00000000">
            <w:pPr>
              <w:pStyle w:val="TableParagraph"/>
              <w:spacing w:line="215" w:lineRule="exact"/>
              <w:ind w:right="121"/>
              <w:jc w:val="right"/>
            </w:pPr>
            <w:r>
              <w:rPr>
                <w:spacing w:val="-4"/>
              </w:rPr>
              <w:t>0.30</w:t>
            </w:r>
          </w:p>
        </w:tc>
      </w:tr>
      <w:tr w:rsidR="00E37508" w14:paraId="708675F5" w14:textId="77777777">
        <w:trPr>
          <w:trHeight w:val="270"/>
        </w:trPr>
        <w:tc>
          <w:tcPr>
            <w:tcW w:w="3618" w:type="dxa"/>
          </w:tcPr>
          <w:p w14:paraId="65A073F1" w14:textId="77777777" w:rsidR="00E37508" w:rsidRDefault="00E37508">
            <w:pPr>
              <w:pStyle w:val="TableParagraph"/>
              <w:spacing w:line="240" w:lineRule="auto"/>
              <w:jc w:val="left"/>
              <w:rPr>
                <w:rFonts w:ascii="Times New Roman"/>
                <w:sz w:val="20"/>
              </w:rPr>
            </w:pPr>
          </w:p>
        </w:tc>
        <w:tc>
          <w:tcPr>
            <w:tcW w:w="1171" w:type="dxa"/>
          </w:tcPr>
          <w:p w14:paraId="578CDF35" w14:textId="77777777" w:rsidR="00E37508" w:rsidRDefault="00000000">
            <w:pPr>
              <w:pStyle w:val="TableParagraph"/>
              <w:ind w:left="119"/>
              <w:jc w:val="left"/>
            </w:pPr>
            <w:r>
              <w:rPr>
                <w:spacing w:val="-5"/>
              </w:rPr>
              <w:t>16</w:t>
            </w:r>
          </w:p>
        </w:tc>
        <w:tc>
          <w:tcPr>
            <w:tcW w:w="765" w:type="dxa"/>
          </w:tcPr>
          <w:p w14:paraId="525BDB5B" w14:textId="77777777" w:rsidR="00E37508" w:rsidRDefault="00000000">
            <w:pPr>
              <w:pStyle w:val="TableParagraph"/>
              <w:ind w:right="119"/>
              <w:jc w:val="right"/>
            </w:pPr>
            <w:r>
              <w:rPr>
                <w:spacing w:val="-4"/>
              </w:rPr>
              <w:t>0.37</w:t>
            </w:r>
          </w:p>
        </w:tc>
        <w:tc>
          <w:tcPr>
            <w:tcW w:w="692" w:type="dxa"/>
          </w:tcPr>
          <w:p w14:paraId="28FB0980" w14:textId="77777777" w:rsidR="00E37508" w:rsidRDefault="00000000">
            <w:pPr>
              <w:pStyle w:val="TableParagraph"/>
              <w:ind w:left="67" w:right="2"/>
            </w:pPr>
            <w:r>
              <w:rPr>
                <w:spacing w:val="-4"/>
              </w:rPr>
              <w:t>0.42</w:t>
            </w:r>
          </w:p>
        </w:tc>
        <w:tc>
          <w:tcPr>
            <w:tcW w:w="873" w:type="dxa"/>
          </w:tcPr>
          <w:p w14:paraId="41A84C5D" w14:textId="77777777" w:rsidR="00E37508" w:rsidRDefault="00000000">
            <w:pPr>
              <w:pStyle w:val="TableParagraph"/>
              <w:ind w:right="121"/>
              <w:jc w:val="right"/>
            </w:pPr>
            <w:r>
              <w:rPr>
                <w:spacing w:val="-4"/>
              </w:rPr>
              <w:t>0.30</w:t>
            </w:r>
          </w:p>
        </w:tc>
      </w:tr>
      <w:tr w:rsidR="00E37508" w14:paraId="7A9CE6BE" w14:textId="77777777">
        <w:trPr>
          <w:trHeight w:val="270"/>
        </w:trPr>
        <w:tc>
          <w:tcPr>
            <w:tcW w:w="3618" w:type="dxa"/>
          </w:tcPr>
          <w:p w14:paraId="7168209A" w14:textId="77777777" w:rsidR="00E37508" w:rsidRDefault="00E37508">
            <w:pPr>
              <w:pStyle w:val="TableParagraph"/>
              <w:spacing w:line="240" w:lineRule="auto"/>
              <w:jc w:val="left"/>
              <w:rPr>
                <w:rFonts w:ascii="Times New Roman"/>
                <w:sz w:val="20"/>
              </w:rPr>
            </w:pPr>
          </w:p>
        </w:tc>
        <w:tc>
          <w:tcPr>
            <w:tcW w:w="1171" w:type="dxa"/>
          </w:tcPr>
          <w:p w14:paraId="42B7A3AA" w14:textId="77777777" w:rsidR="00E37508" w:rsidRDefault="00000000">
            <w:pPr>
              <w:pStyle w:val="TableParagraph"/>
              <w:ind w:left="119"/>
              <w:jc w:val="left"/>
            </w:pPr>
            <w:r>
              <w:rPr>
                <w:spacing w:val="-5"/>
              </w:rPr>
              <w:t>32</w:t>
            </w:r>
          </w:p>
        </w:tc>
        <w:tc>
          <w:tcPr>
            <w:tcW w:w="765" w:type="dxa"/>
          </w:tcPr>
          <w:p w14:paraId="1A0E8401" w14:textId="77777777" w:rsidR="00E37508" w:rsidRDefault="00000000">
            <w:pPr>
              <w:pStyle w:val="TableParagraph"/>
              <w:ind w:right="119"/>
              <w:jc w:val="right"/>
            </w:pPr>
            <w:r>
              <w:rPr>
                <w:spacing w:val="-4"/>
              </w:rPr>
              <w:t>0.49</w:t>
            </w:r>
          </w:p>
        </w:tc>
        <w:tc>
          <w:tcPr>
            <w:tcW w:w="692" w:type="dxa"/>
          </w:tcPr>
          <w:p w14:paraId="39EAECA3" w14:textId="77777777" w:rsidR="00E37508" w:rsidRDefault="00000000">
            <w:pPr>
              <w:pStyle w:val="TableParagraph"/>
              <w:ind w:left="67" w:right="2"/>
            </w:pPr>
            <w:r>
              <w:rPr>
                <w:spacing w:val="-4"/>
              </w:rPr>
              <w:t>0.46</w:t>
            </w:r>
          </w:p>
        </w:tc>
        <w:tc>
          <w:tcPr>
            <w:tcW w:w="873" w:type="dxa"/>
          </w:tcPr>
          <w:p w14:paraId="0484EDA1" w14:textId="77777777" w:rsidR="00E37508" w:rsidRDefault="00000000">
            <w:pPr>
              <w:pStyle w:val="TableParagraph"/>
              <w:ind w:right="121"/>
              <w:jc w:val="right"/>
            </w:pPr>
            <w:r>
              <w:rPr>
                <w:spacing w:val="-4"/>
              </w:rPr>
              <w:t>0.37</w:t>
            </w:r>
          </w:p>
        </w:tc>
      </w:tr>
      <w:tr w:rsidR="00E37508" w14:paraId="3834B71F" w14:textId="77777777">
        <w:trPr>
          <w:trHeight w:val="262"/>
        </w:trPr>
        <w:tc>
          <w:tcPr>
            <w:tcW w:w="3618" w:type="dxa"/>
            <w:tcBorders>
              <w:bottom w:val="single" w:sz="8" w:space="0" w:color="000000"/>
            </w:tcBorders>
          </w:tcPr>
          <w:p w14:paraId="704CFC22"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5471A0F5"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2638B38B" w14:textId="77777777" w:rsidR="00E37508" w:rsidRDefault="00000000">
            <w:pPr>
              <w:pStyle w:val="TableParagraph"/>
              <w:spacing w:line="256" w:lineRule="exact"/>
              <w:ind w:right="119"/>
              <w:jc w:val="right"/>
            </w:pPr>
            <w:r>
              <w:rPr>
                <w:spacing w:val="-4"/>
              </w:rPr>
              <w:t>0.66</w:t>
            </w:r>
          </w:p>
        </w:tc>
        <w:tc>
          <w:tcPr>
            <w:tcW w:w="692" w:type="dxa"/>
            <w:tcBorders>
              <w:bottom w:val="single" w:sz="8" w:space="0" w:color="000000"/>
            </w:tcBorders>
          </w:tcPr>
          <w:p w14:paraId="684C9B7C" w14:textId="77777777" w:rsidR="00E37508" w:rsidRDefault="00000000">
            <w:pPr>
              <w:pStyle w:val="TableParagraph"/>
              <w:spacing w:line="256" w:lineRule="exact"/>
              <w:ind w:left="67" w:right="2"/>
            </w:pPr>
            <w:r>
              <w:rPr>
                <w:spacing w:val="-4"/>
              </w:rPr>
              <w:t>0.54</w:t>
            </w:r>
          </w:p>
        </w:tc>
        <w:tc>
          <w:tcPr>
            <w:tcW w:w="873" w:type="dxa"/>
            <w:tcBorders>
              <w:bottom w:val="single" w:sz="8" w:space="0" w:color="000000"/>
            </w:tcBorders>
          </w:tcPr>
          <w:p w14:paraId="5DF5C288" w14:textId="77777777" w:rsidR="00E37508" w:rsidRDefault="00000000">
            <w:pPr>
              <w:pStyle w:val="TableParagraph"/>
              <w:spacing w:line="256" w:lineRule="exact"/>
              <w:ind w:right="121"/>
              <w:jc w:val="right"/>
            </w:pPr>
            <w:r>
              <w:rPr>
                <w:spacing w:val="-4"/>
              </w:rPr>
              <w:t>0.57</w:t>
            </w:r>
          </w:p>
        </w:tc>
      </w:tr>
      <w:tr w:rsidR="00E37508" w14:paraId="5EFDAF42" w14:textId="77777777">
        <w:trPr>
          <w:trHeight w:val="259"/>
        </w:trPr>
        <w:tc>
          <w:tcPr>
            <w:tcW w:w="3618" w:type="dxa"/>
            <w:tcBorders>
              <w:top w:val="single" w:sz="8" w:space="0" w:color="000000"/>
            </w:tcBorders>
          </w:tcPr>
          <w:p w14:paraId="5961E053" w14:textId="77777777" w:rsidR="00E37508" w:rsidRDefault="00000000">
            <w:pPr>
              <w:pStyle w:val="TableParagraph"/>
              <w:spacing w:line="215" w:lineRule="exact"/>
              <w:ind w:left="119"/>
              <w:jc w:val="left"/>
            </w:pPr>
            <w:r>
              <w:rPr>
                <w:spacing w:val="-2"/>
                <w:w w:val="105"/>
              </w:rPr>
              <w:t>HistGradientBoostingClassifier</w:t>
            </w:r>
          </w:p>
        </w:tc>
        <w:tc>
          <w:tcPr>
            <w:tcW w:w="1171" w:type="dxa"/>
            <w:tcBorders>
              <w:top w:val="single" w:sz="8" w:space="0" w:color="000000"/>
            </w:tcBorders>
          </w:tcPr>
          <w:p w14:paraId="1AE7B59C"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462ED2E6" w14:textId="77777777" w:rsidR="00E37508" w:rsidRDefault="00000000">
            <w:pPr>
              <w:pStyle w:val="TableParagraph"/>
              <w:spacing w:line="215" w:lineRule="exact"/>
              <w:ind w:right="119"/>
              <w:jc w:val="right"/>
            </w:pPr>
            <w:r>
              <w:rPr>
                <w:spacing w:val="-4"/>
              </w:rPr>
              <w:t>0.28</w:t>
            </w:r>
          </w:p>
        </w:tc>
        <w:tc>
          <w:tcPr>
            <w:tcW w:w="692" w:type="dxa"/>
            <w:tcBorders>
              <w:top w:val="single" w:sz="8" w:space="0" w:color="000000"/>
            </w:tcBorders>
          </w:tcPr>
          <w:p w14:paraId="0D5DA85C" w14:textId="77777777" w:rsidR="00E37508" w:rsidRDefault="00000000">
            <w:pPr>
              <w:pStyle w:val="TableParagraph"/>
              <w:spacing w:line="215" w:lineRule="exact"/>
              <w:ind w:left="67" w:right="2"/>
            </w:pPr>
            <w:r>
              <w:rPr>
                <w:spacing w:val="-4"/>
              </w:rPr>
              <w:t>0.30</w:t>
            </w:r>
          </w:p>
        </w:tc>
        <w:tc>
          <w:tcPr>
            <w:tcW w:w="873" w:type="dxa"/>
            <w:tcBorders>
              <w:top w:val="single" w:sz="8" w:space="0" w:color="000000"/>
            </w:tcBorders>
          </w:tcPr>
          <w:p w14:paraId="5D108CFD" w14:textId="77777777" w:rsidR="00E37508" w:rsidRDefault="00000000">
            <w:pPr>
              <w:pStyle w:val="TableParagraph"/>
              <w:spacing w:line="215" w:lineRule="exact"/>
              <w:ind w:right="121"/>
              <w:jc w:val="right"/>
            </w:pPr>
            <w:r>
              <w:rPr>
                <w:spacing w:val="-4"/>
              </w:rPr>
              <w:t>0.27</w:t>
            </w:r>
          </w:p>
        </w:tc>
      </w:tr>
      <w:tr w:rsidR="00E37508" w14:paraId="08EB020C" w14:textId="77777777">
        <w:trPr>
          <w:trHeight w:val="270"/>
        </w:trPr>
        <w:tc>
          <w:tcPr>
            <w:tcW w:w="3618" w:type="dxa"/>
          </w:tcPr>
          <w:p w14:paraId="45395FA7" w14:textId="77777777" w:rsidR="00E37508" w:rsidRDefault="00E37508">
            <w:pPr>
              <w:pStyle w:val="TableParagraph"/>
              <w:spacing w:line="240" w:lineRule="auto"/>
              <w:jc w:val="left"/>
              <w:rPr>
                <w:rFonts w:ascii="Times New Roman"/>
                <w:sz w:val="20"/>
              </w:rPr>
            </w:pPr>
          </w:p>
        </w:tc>
        <w:tc>
          <w:tcPr>
            <w:tcW w:w="1171" w:type="dxa"/>
          </w:tcPr>
          <w:p w14:paraId="451759FE" w14:textId="77777777" w:rsidR="00E37508" w:rsidRDefault="00000000">
            <w:pPr>
              <w:pStyle w:val="TableParagraph"/>
              <w:ind w:left="119"/>
              <w:jc w:val="left"/>
            </w:pPr>
            <w:r>
              <w:rPr>
                <w:spacing w:val="-5"/>
              </w:rPr>
              <w:t>16</w:t>
            </w:r>
          </w:p>
        </w:tc>
        <w:tc>
          <w:tcPr>
            <w:tcW w:w="765" w:type="dxa"/>
          </w:tcPr>
          <w:p w14:paraId="2BE43453" w14:textId="77777777" w:rsidR="00E37508" w:rsidRDefault="00000000">
            <w:pPr>
              <w:pStyle w:val="TableParagraph"/>
              <w:ind w:right="119"/>
              <w:jc w:val="right"/>
            </w:pPr>
            <w:r>
              <w:rPr>
                <w:spacing w:val="-4"/>
              </w:rPr>
              <w:t>0.33</w:t>
            </w:r>
          </w:p>
        </w:tc>
        <w:tc>
          <w:tcPr>
            <w:tcW w:w="692" w:type="dxa"/>
          </w:tcPr>
          <w:p w14:paraId="6CB81FD4" w14:textId="77777777" w:rsidR="00E37508" w:rsidRDefault="00000000">
            <w:pPr>
              <w:pStyle w:val="TableParagraph"/>
              <w:ind w:left="67" w:right="2"/>
            </w:pPr>
            <w:r>
              <w:rPr>
                <w:spacing w:val="-4"/>
              </w:rPr>
              <w:t>0.33</w:t>
            </w:r>
          </w:p>
        </w:tc>
        <w:tc>
          <w:tcPr>
            <w:tcW w:w="873" w:type="dxa"/>
          </w:tcPr>
          <w:p w14:paraId="6EA9F363" w14:textId="77777777" w:rsidR="00E37508" w:rsidRDefault="00000000">
            <w:pPr>
              <w:pStyle w:val="TableParagraph"/>
              <w:ind w:right="121"/>
              <w:jc w:val="right"/>
            </w:pPr>
            <w:r>
              <w:rPr>
                <w:spacing w:val="-4"/>
              </w:rPr>
              <w:t>0.31</w:t>
            </w:r>
          </w:p>
        </w:tc>
      </w:tr>
      <w:tr w:rsidR="00E37508" w14:paraId="3AE15C70" w14:textId="77777777">
        <w:trPr>
          <w:trHeight w:val="270"/>
        </w:trPr>
        <w:tc>
          <w:tcPr>
            <w:tcW w:w="3618" w:type="dxa"/>
          </w:tcPr>
          <w:p w14:paraId="3ABA3B2F" w14:textId="77777777" w:rsidR="00E37508" w:rsidRDefault="00E37508">
            <w:pPr>
              <w:pStyle w:val="TableParagraph"/>
              <w:spacing w:line="240" w:lineRule="auto"/>
              <w:jc w:val="left"/>
              <w:rPr>
                <w:rFonts w:ascii="Times New Roman"/>
                <w:sz w:val="20"/>
              </w:rPr>
            </w:pPr>
          </w:p>
        </w:tc>
        <w:tc>
          <w:tcPr>
            <w:tcW w:w="1171" w:type="dxa"/>
          </w:tcPr>
          <w:p w14:paraId="157D5617" w14:textId="77777777" w:rsidR="00E37508" w:rsidRDefault="00000000">
            <w:pPr>
              <w:pStyle w:val="TableParagraph"/>
              <w:ind w:left="119"/>
              <w:jc w:val="left"/>
            </w:pPr>
            <w:r>
              <w:rPr>
                <w:spacing w:val="-5"/>
              </w:rPr>
              <w:t>32</w:t>
            </w:r>
          </w:p>
        </w:tc>
        <w:tc>
          <w:tcPr>
            <w:tcW w:w="765" w:type="dxa"/>
          </w:tcPr>
          <w:p w14:paraId="045C65EF" w14:textId="77777777" w:rsidR="00E37508" w:rsidRDefault="00000000">
            <w:pPr>
              <w:pStyle w:val="TableParagraph"/>
              <w:ind w:right="119"/>
              <w:jc w:val="right"/>
            </w:pPr>
            <w:r>
              <w:rPr>
                <w:spacing w:val="-4"/>
              </w:rPr>
              <w:t>0.44</w:t>
            </w:r>
          </w:p>
        </w:tc>
        <w:tc>
          <w:tcPr>
            <w:tcW w:w="692" w:type="dxa"/>
          </w:tcPr>
          <w:p w14:paraId="67BF306D" w14:textId="77777777" w:rsidR="00E37508" w:rsidRDefault="00000000">
            <w:pPr>
              <w:pStyle w:val="TableParagraph"/>
              <w:ind w:left="67" w:right="2"/>
            </w:pPr>
            <w:r>
              <w:rPr>
                <w:spacing w:val="-4"/>
              </w:rPr>
              <w:t>0.38</w:t>
            </w:r>
          </w:p>
        </w:tc>
        <w:tc>
          <w:tcPr>
            <w:tcW w:w="873" w:type="dxa"/>
          </w:tcPr>
          <w:p w14:paraId="2CB1C50D" w14:textId="77777777" w:rsidR="00E37508" w:rsidRDefault="00000000">
            <w:pPr>
              <w:pStyle w:val="TableParagraph"/>
              <w:ind w:right="121"/>
              <w:jc w:val="right"/>
            </w:pPr>
            <w:r>
              <w:rPr>
                <w:spacing w:val="-4"/>
              </w:rPr>
              <w:t>0.49</w:t>
            </w:r>
          </w:p>
        </w:tc>
      </w:tr>
      <w:tr w:rsidR="00E37508" w14:paraId="2D72E911" w14:textId="77777777">
        <w:trPr>
          <w:trHeight w:val="262"/>
        </w:trPr>
        <w:tc>
          <w:tcPr>
            <w:tcW w:w="3618" w:type="dxa"/>
            <w:tcBorders>
              <w:bottom w:val="single" w:sz="8" w:space="0" w:color="000000"/>
            </w:tcBorders>
          </w:tcPr>
          <w:p w14:paraId="72A410EC"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1B2A1E94"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39E3DC5F" w14:textId="77777777" w:rsidR="00E37508" w:rsidRDefault="00000000">
            <w:pPr>
              <w:pStyle w:val="TableParagraph"/>
              <w:spacing w:line="256" w:lineRule="exact"/>
              <w:ind w:right="119"/>
              <w:jc w:val="right"/>
            </w:pPr>
            <w:r>
              <w:rPr>
                <w:spacing w:val="-4"/>
              </w:rPr>
              <w:t>0.60</w:t>
            </w:r>
          </w:p>
        </w:tc>
        <w:tc>
          <w:tcPr>
            <w:tcW w:w="692" w:type="dxa"/>
            <w:tcBorders>
              <w:bottom w:val="single" w:sz="8" w:space="0" w:color="000000"/>
            </w:tcBorders>
          </w:tcPr>
          <w:p w14:paraId="758A02B9" w14:textId="77777777" w:rsidR="00E37508" w:rsidRDefault="00000000">
            <w:pPr>
              <w:pStyle w:val="TableParagraph"/>
              <w:spacing w:line="256" w:lineRule="exact"/>
              <w:ind w:left="67" w:right="2"/>
            </w:pPr>
            <w:r>
              <w:rPr>
                <w:spacing w:val="-4"/>
              </w:rPr>
              <w:t>0.47</w:t>
            </w:r>
          </w:p>
        </w:tc>
        <w:tc>
          <w:tcPr>
            <w:tcW w:w="873" w:type="dxa"/>
            <w:tcBorders>
              <w:bottom w:val="single" w:sz="8" w:space="0" w:color="000000"/>
            </w:tcBorders>
          </w:tcPr>
          <w:p w14:paraId="4A9767B8" w14:textId="77777777" w:rsidR="00E37508" w:rsidRDefault="00000000">
            <w:pPr>
              <w:pStyle w:val="TableParagraph"/>
              <w:spacing w:line="256" w:lineRule="exact"/>
              <w:ind w:right="121"/>
              <w:jc w:val="right"/>
            </w:pPr>
            <w:r>
              <w:rPr>
                <w:spacing w:val="-4"/>
              </w:rPr>
              <w:t>0.71</w:t>
            </w:r>
          </w:p>
        </w:tc>
      </w:tr>
      <w:tr w:rsidR="00E37508" w14:paraId="78016C2B" w14:textId="77777777">
        <w:trPr>
          <w:trHeight w:val="259"/>
        </w:trPr>
        <w:tc>
          <w:tcPr>
            <w:tcW w:w="3618" w:type="dxa"/>
            <w:tcBorders>
              <w:top w:val="single" w:sz="8" w:space="0" w:color="000000"/>
            </w:tcBorders>
          </w:tcPr>
          <w:p w14:paraId="2C64083E" w14:textId="77777777" w:rsidR="00E37508" w:rsidRDefault="00000000">
            <w:pPr>
              <w:pStyle w:val="TableParagraph"/>
              <w:spacing w:line="215" w:lineRule="exact"/>
              <w:ind w:left="119"/>
              <w:jc w:val="left"/>
            </w:pPr>
            <w:r>
              <w:t>HistGradientBoostingClassifier-</w:t>
            </w:r>
            <w:r>
              <w:rPr>
                <w:spacing w:val="-5"/>
              </w:rPr>
              <w:t>wx</w:t>
            </w:r>
          </w:p>
        </w:tc>
        <w:tc>
          <w:tcPr>
            <w:tcW w:w="1171" w:type="dxa"/>
            <w:tcBorders>
              <w:top w:val="single" w:sz="8" w:space="0" w:color="000000"/>
            </w:tcBorders>
          </w:tcPr>
          <w:p w14:paraId="149D0EEA" w14:textId="77777777" w:rsidR="00E37508" w:rsidRDefault="00000000">
            <w:pPr>
              <w:pStyle w:val="TableParagraph"/>
              <w:spacing w:line="215" w:lineRule="exact"/>
              <w:ind w:left="119"/>
              <w:jc w:val="left"/>
            </w:pPr>
            <w:r>
              <w:rPr>
                <w:spacing w:val="-10"/>
              </w:rPr>
              <w:t>8</w:t>
            </w:r>
          </w:p>
        </w:tc>
        <w:tc>
          <w:tcPr>
            <w:tcW w:w="765" w:type="dxa"/>
            <w:tcBorders>
              <w:top w:val="single" w:sz="8" w:space="0" w:color="000000"/>
            </w:tcBorders>
          </w:tcPr>
          <w:p w14:paraId="6851D90F" w14:textId="77777777" w:rsidR="00E37508" w:rsidRDefault="00000000">
            <w:pPr>
              <w:pStyle w:val="TableParagraph"/>
              <w:spacing w:line="215" w:lineRule="exact"/>
              <w:ind w:right="119"/>
              <w:jc w:val="right"/>
            </w:pPr>
            <w:r>
              <w:rPr>
                <w:spacing w:val="-4"/>
              </w:rPr>
              <w:t>0.32</w:t>
            </w:r>
          </w:p>
        </w:tc>
        <w:tc>
          <w:tcPr>
            <w:tcW w:w="692" w:type="dxa"/>
            <w:tcBorders>
              <w:top w:val="single" w:sz="8" w:space="0" w:color="000000"/>
            </w:tcBorders>
          </w:tcPr>
          <w:p w14:paraId="2700FB2E" w14:textId="77777777" w:rsidR="00E37508" w:rsidRDefault="00000000">
            <w:pPr>
              <w:pStyle w:val="TableParagraph"/>
              <w:spacing w:line="215" w:lineRule="exact"/>
              <w:ind w:left="67" w:right="2"/>
            </w:pPr>
            <w:r>
              <w:rPr>
                <w:spacing w:val="-4"/>
              </w:rPr>
              <w:t>0.42</w:t>
            </w:r>
          </w:p>
        </w:tc>
        <w:tc>
          <w:tcPr>
            <w:tcW w:w="873" w:type="dxa"/>
            <w:tcBorders>
              <w:top w:val="single" w:sz="8" w:space="0" w:color="000000"/>
            </w:tcBorders>
          </w:tcPr>
          <w:p w14:paraId="6BB0C84F" w14:textId="77777777" w:rsidR="00E37508" w:rsidRDefault="00000000">
            <w:pPr>
              <w:pStyle w:val="TableParagraph"/>
              <w:spacing w:line="215" w:lineRule="exact"/>
              <w:ind w:right="121"/>
              <w:jc w:val="right"/>
            </w:pPr>
            <w:r>
              <w:rPr>
                <w:spacing w:val="-4"/>
              </w:rPr>
              <w:t>0.33</w:t>
            </w:r>
          </w:p>
        </w:tc>
      </w:tr>
      <w:tr w:rsidR="00E37508" w14:paraId="39DD7056" w14:textId="77777777">
        <w:trPr>
          <w:trHeight w:val="270"/>
        </w:trPr>
        <w:tc>
          <w:tcPr>
            <w:tcW w:w="3618" w:type="dxa"/>
          </w:tcPr>
          <w:p w14:paraId="699F95FE" w14:textId="77777777" w:rsidR="00E37508" w:rsidRDefault="00E37508">
            <w:pPr>
              <w:pStyle w:val="TableParagraph"/>
              <w:spacing w:line="240" w:lineRule="auto"/>
              <w:jc w:val="left"/>
              <w:rPr>
                <w:rFonts w:ascii="Times New Roman"/>
                <w:sz w:val="20"/>
              </w:rPr>
            </w:pPr>
          </w:p>
        </w:tc>
        <w:tc>
          <w:tcPr>
            <w:tcW w:w="1171" w:type="dxa"/>
          </w:tcPr>
          <w:p w14:paraId="2A4A3287" w14:textId="77777777" w:rsidR="00E37508" w:rsidRDefault="00000000">
            <w:pPr>
              <w:pStyle w:val="TableParagraph"/>
              <w:ind w:left="119"/>
              <w:jc w:val="left"/>
            </w:pPr>
            <w:r>
              <w:rPr>
                <w:spacing w:val="-5"/>
              </w:rPr>
              <w:t>16</w:t>
            </w:r>
          </w:p>
        </w:tc>
        <w:tc>
          <w:tcPr>
            <w:tcW w:w="765" w:type="dxa"/>
          </w:tcPr>
          <w:p w14:paraId="7B81252E" w14:textId="77777777" w:rsidR="00E37508" w:rsidRDefault="00000000">
            <w:pPr>
              <w:pStyle w:val="TableParagraph"/>
              <w:ind w:right="119"/>
              <w:jc w:val="right"/>
            </w:pPr>
            <w:r>
              <w:rPr>
                <w:spacing w:val="-4"/>
              </w:rPr>
              <w:t>0.42</w:t>
            </w:r>
          </w:p>
        </w:tc>
        <w:tc>
          <w:tcPr>
            <w:tcW w:w="692" w:type="dxa"/>
          </w:tcPr>
          <w:p w14:paraId="247C4222" w14:textId="77777777" w:rsidR="00E37508" w:rsidRDefault="00000000">
            <w:pPr>
              <w:pStyle w:val="TableParagraph"/>
              <w:ind w:left="67" w:right="2"/>
            </w:pPr>
            <w:r>
              <w:rPr>
                <w:spacing w:val="-4"/>
              </w:rPr>
              <w:t>0.46</w:t>
            </w:r>
          </w:p>
        </w:tc>
        <w:tc>
          <w:tcPr>
            <w:tcW w:w="873" w:type="dxa"/>
          </w:tcPr>
          <w:p w14:paraId="4E01E5E5" w14:textId="77777777" w:rsidR="00E37508" w:rsidRDefault="00000000">
            <w:pPr>
              <w:pStyle w:val="TableParagraph"/>
              <w:ind w:right="121"/>
              <w:jc w:val="right"/>
            </w:pPr>
            <w:r>
              <w:rPr>
                <w:spacing w:val="-4"/>
              </w:rPr>
              <w:t>0.33</w:t>
            </w:r>
          </w:p>
        </w:tc>
      </w:tr>
      <w:tr w:rsidR="00E37508" w14:paraId="2856EEE3" w14:textId="77777777">
        <w:trPr>
          <w:trHeight w:val="270"/>
        </w:trPr>
        <w:tc>
          <w:tcPr>
            <w:tcW w:w="3618" w:type="dxa"/>
          </w:tcPr>
          <w:p w14:paraId="7F2B6D87" w14:textId="77777777" w:rsidR="00E37508" w:rsidRDefault="00E37508">
            <w:pPr>
              <w:pStyle w:val="TableParagraph"/>
              <w:spacing w:line="240" w:lineRule="auto"/>
              <w:jc w:val="left"/>
              <w:rPr>
                <w:rFonts w:ascii="Times New Roman"/>
                <w:sz w:val="20"/>
              </w:rPr>
            </w:pPr>
          </w:p>
        </w:tc>
        <w:tc>
          <w:tcPr>
            <w:tcW w:w="1171" w:type="dxa"/>
          </w:tcPr>
          <w:p w14:paraId="4015CF86" w14:textId="77777777" w:rsidR="00E37508" w:rsidRDefault="00000000">
            <w:pPr>
              <w:pStyle w:val="TableParagraph"/>
              <w:ind w:left="119"/>
              <w:jc w:val="left"/>
            </w:pPr>
            <w:r>
              <w:rPr>
                <w:spacing w:val="-5"/>
              </w:rPr>
              <w:t>32</w:t>
            </w:r>
          </w:p>
        </w:tc>
        <w:tc>
          <w:tcPr>
            <w:tcW w:w="765" w:type="dxa"/>
          </w:tcPr>
          <w:p w14:paraId="1FC72EB5" w14:textId="77777777" w:rsidR="00E37508" w:rsidRDefault="00000000">
            <w:pPr>
              <w:pStyle w:val="TableParagraph"/>
              <w:ind w:right="119"/>
              <w:jc w:val="right"/>
            </w:pPr>
            <w:r>
              <w:rPr>
                <w:spacing w:val="-4"/>
              </w:rPr>
              <w:t>0.50</w:t>
            </w:r>
          </w:p>
        </w:tc>
        <w:tc>
          <w:tcPr>
            <w:tcW w:w="692" w:type="dxa"/>
          </w:tcPr>
          <w:p w14:paraId="3757A63A" w14:textId="77777777" w:rsidR="00E37508" w:rsidRDefault="00000000">
            <w:pPr>
              <w:pStyle w:val="TableParagraph"/>
              <w:ind w:left="67" w:right="2"/>
            </w:pPr>
            <w:r>
              <w:rPr>
                <w:spacing w:val="-4"/>
              </w:rPr>
              <w:t>0.49</w:t>
            </w:r>
          </w:p>
        </w:tc>
        <w:tc>
          <w:tcPr>
            <w:tcW w:w="873" w:type="dxa"/>
          </w:tcPr>
          <w:p w14:paraId="3890DC0F" w14:textId="77777777" w:rsidR="00E37508" w:rsidRDefault="00000000">
            <w:pPr>
              <w:pStyle w:val="TableParagraph"/>
              <w:ind w:right="121"/>
              <w:jc w:val="right"/>
            </w:pPr>
            <w:r>
              <w:rPr>
                <w:spacing w:val="-4"/>
              </w:rPr>
              <w:t>0.40</w:t>
            </w:r>
          </w:p>
        </w:tc>
      </w:tr>
      <w:tr w:rsidR="00E37508" w14:paraId="46D43E4A" w14:textId="77777777">
        <w:trPr>
          <w:trHeight w:val="325"/>
        </w:trPr>
        <w:tc>
          <w:tcPr>
            <w:tcW w:w="3618" w:type="dxa"/>
            <w:tcBorders>
              <w:bottom w:val="single" w:sz="8" w:space="0" w:color="000000"/>
            </w:tcBorders>
          </w:tcPr>
          <w:p w14:paraId="2A17403A" w14:textId="77777777" w:rsidR="00E37508" w:rsidRDefault="00E37508">
            <w:pPr>
              <w:pStyle w:val="TableParagraph"/>
              <w:spacing w:line="240" w:lineRule="auto"/>
              <w:jc w:val="left"/>
              <w:rPr>
                <w:rFonts w:ascii="Times New Roman"/>
                <w:sz w:val="20"/>
              </w:rPr>
            </w:pPr>
          </w:p>
        </w:tc>
        <w:tc>
          <w:tcPr>
            <w:tcW w:w="1171" w:type="dxa"/>
            <w:tcBorders>
              <w:bottom w:val="single" w:sz="8" w:space="0" w:color="000000"/>
            </w:tcBorders>
          </w:tcPr>
          <w:p w14:paraId="5907A8AA" w14:textId="77777777" w:rsidR="00E37508" w:rsidRDefault="00000000">
            <w:pPr>
              <w:pStyle w:val="TableParagraph"/>
              <w:spacing w:line="256" w:lineRule="exact"/>
              <w:ind w:left="119"/>
              <w:jc w:val="left"/>
            </w:pPr>
            <w:r>
              <w:rPr>
                <w:spacing w:val="-5"/>
              </w:rPr>
              <w:t>64</w:t>
            </w:r>
          </w:p>
        </w:tc>
        <w:tc>
          <w:tcPr>
            <w:tcW w:w="765" w:type="dxa"/>
            <w:tcBorders>
              <w:bottom w:val="single" w:sz="8" w:space="0" w:color="000000"/>
            </w:tcBorders>
          </w:tcPr>
          <w:p w14:paraId="15DE796C" w14:textId="77777777" w:rsidR="00E37508" w:rsidRDefault="00000000">
            <w:pPr>
              <w:pStyle w:val="TableParagraph"/>
              <w:spacing w:line="256" w:lineRule="exact"/>
              <w:ind w:right="119"/>
              <w:jc w:val="right"/>
            </w:pPr>
            <w:r>
              <w:rPr>
                <w:spacing w:val="-4"/>
              </w:rPr>
              <w:t>0.67</w:t>
            </w:r>
          </w:p>
        </w:tc>
        <w:tc>
          <w:tcPr>
            <w:tcW w:w="692" w:type="dxa"/>
            <w:tcBorders>
              <w:bottom w:val="single" w:sz="8" w:space="0" w:color="000000"/>
            </w:tcBorders>
          </w:tcPr>
          <w:p w14:paraId="12E4DAC9" w14:textId="77777777" w:rsidR="00E37508" w:rsidRDefault="00000000">
            <w:pPr>
              <w:pStyle w:val="TableParagraph"/>
              <w:spacing w:line="256" w:lineRule="exact"/>
              <w:ind w:left="67" w:right="2"/>
            </w:pPr>
            <w:r>
              <w:rPr>
                <w:spacing w:val="-4"/>
              </w:rPr>
              <w:t>0.55</w:t>
            </w:r>
          </w:p>
        </w:tc>
        <w:tc>
          <w:tcPr>
            <w:tcW w:w="873" w:type="dxa"/>
            <w:tcBorders>
              <w:bottom w:val="single" w:sz="8" w:space="0" w:color="000000"/>
            </w:tcBorders>
          </w:tcPr>
          <w:p w14:paraId="70AA0D7C" w14:textId="77777777" w:rsidR="00E37508" w:rsidRDefault="00000000">
            <w:pPr>
              <w:pStyle w:val="TableParagraph"/>
              <w:spacing w:line="256" w:lineRule="exact"/>
              <w:ind w:right="121"/>
              <w:jc w:val="right"/>
            </w:pPr>
            <w:r>
              <w:rPr>
                <w:spacing w:val="-4"/>
              </w:rPr>
              <w:t>0.64</w:t>
            </w:r>
          </w:p>
        </w:tc>
      </w:tr>
    </w:tbl>
    <w:p w14:paraId="57667A78" w14:textId="77777777" w:rsidR="00E37508" w:rsidRDefault="00000000">
      <w:pPr>
        <w:spacing w:before="183"/>
        <w:ind w:left="1846"/>
        <w:rPr>
          <w:sz w:val="18"/>
        </w:rPr>
      </w:pPr>
      <w:r>
        <w:rPr>
          <w:w w:val="105"/>
        </w:rPr>
        <w:t>Table</w:t>
      </w:r>
      <w:r>
        <w:rPr>
          <w:spacing w:val="-9"/>
          <w:w w:val="105"/>
        </w:rPr>
        <w:t xml:space="preserve"> </w:t>
      </w:r>
      <w:r>
        <w:rPr>
          <w:w w:val="105"/>
        </w:rPr>
        <w:t>10:</w:t>
      </w:r>
      <w:r>
        <w:rPr>
          <w:spacing w:val="2"/>
          <w:w w:val="105"/>
        </w:rPr>
        <w:t xml:space="preserve"> </w:t>
      </w:r>
      <w:r>
        <w:rPr>
          <w:w w:val="105"/>
          <w:sz w:val="18"/>
        </w:rPr>
        <w:t>Global</w:t>
      </w:r>
      <w:r>
        <w:rPr>
          <w:spacing w:val="-7"/>
          <w:w w:val="105"/>
          <w:sz w:val="18"/>
        </w:rPr>
        <w:t xml:space="preserve"> </w:t>
      </w:r>
      <w:r>
        <w:rPr>
          <w:w w:val="105"/>
          <w:sz w:val="18"/>
        </w:rPr>
        <w:t>weighted</w:t>
      </w:r>
      <w:r>
        <w:rPr>
          <w:spacing w:val="-7"/>
          <w:w w:val="105"/>
          <w:sz w:val="18"/>
        </w:rPr>
        <w:t xml:space="preserve"> </w:t>
      </w:r>
      <w:r>
        <w:rPr>
          <w:w w:val="105"/>
          <w:sz w:val="18"/>
        </w:rPr>
        <w:t>F1-score</w:t>
      </w:r>
      <w:r>
        <w:rPr>
          <w:spacing w:val="-7"/>
          <w:w w:val="105"/>
          <w:sz w:val="18"/>
        </w:rPr>
        <w:t xml:space="preserve"> </w:t>
      </w:r>
      <w:r>
        <w:rPr>
          <w:w w:val="105"/>
          <w:sz w:val="18"/>
        </w:rPr>
        <w:t>of</w:t>
      </w:r>
      <w:r>
        <w:rPr>
          <w:spacing w:val="-6"/>
          <w:w w:val="105"/>
          <w:sz w:val="18"/>
        </w:rPr>
        <w:t xml:space="preserve"> </w:t>
      </w:r>
      <w:r>
        <w:rPr>
          <w:w w:val="105"/>
          <w:sz w:val="18"/>
        </w:rPr>
        <w:t>all</w:t>
      </w:r>
      <w:r>
        <w:rPr>
          <w:spacing w:val="-7"/>
          <w:w w:val="105"/>
          <w:sz w:val="18"/>
        </w:rPr>
        <w:t xml:space="preserve"> </w:t>
      </w:r>
      <w:r>
        <w:rPr>
          <w:w w:val="105"/>
          <w:sz w:val="18"/>
        </w:rPr>
        <w:t>the</w:t>
      </w:r>
      <w:r>
        <w:rPr>
          <w:spacing w:val="-7"/>
          <w:w w:val="105"/>
          <w:sz w:val="18"/>
        </w:rPr>
        <w:t xml:space="preserve"> </w:t>
      </w:r>
      <w:r>
        <w:rPr>
          <w:w w:val="105"/>
          <w:sz w:val="18"/>
        </w:rPr>
        <w:t>models</w:t>
      </w:r>
      <w:r>
        <w:rPr>
          <w:spacing w:val="-7"/>
          <w:w w:val="105"/>
          <w:sz w:val="18"/>
        </w:rPr>
        <w:t xml:space="preserve"> </w:t>
      </w:r>
      <w:r>
        <w:rPr>
          <w:w w:val="105"/>
          <w:sz w:val="18"/>
        </w:rPr>
        <w:t>tested</w:t>
      </w:r>
      <w:r>
        <w:rPr>
          <w:spacing w:val="-7"/>
          <w:w w:val="105"/>
          <w:sz w:val="18"/>
        </w:rPr>
        <w:t xml:space="preserve"> </w:t>
      </w:r>
      <w:r>
        <w:rPr>
          <w:w w:val="105"/>
          <w:sz w:val="18"/>
        </w:rPr>
        <w:t>in</w:t>
      </w:r>
      <w:r>
        <w:rPr>
          <w:spacing w:val="-6"/>
          <w:w w:val="105"/>
          <w:sz w:val="18"/>
        </w:rPr>
        <w:t xml:space="preserve"> </w:t>
      </w:r>
      <w:r>
        <w:rPr>
          <w:w w:val="105"/>
          <w:sz w:val="18"/>
        </w:rPr>
        <w:t>this</w:t>
      </w:r>
      <w:r>
        <w:rPr>
          <w:spacing w:val="-7"/>
          <w:w w:val="105"/>
          <w:sz w:val="18"/>
        </w:rPr>
        <w:t xml:space="preserve"> </w:t>
      </w:r>
      <w:r>
        <w:rPr>
          <w:spacing w:val="-2"/>
          <w:w w:val="105"/>
          <w:sz w:val="18"/>
        </w:rPr>
        <w:t>study.</w:t>
      </w:r>
    </w:p>
    <w:p w14:paraId="1175226A" w14:textId="77777777" w:rsidR="00E37508" w:rsidRDefault="00E37508">
      <w:pPr>
        <w:rPr>
          <w:sz w:val="18"/>
        </w:rPr>
        <w:sectPr w:rsidR="00E37508">
          <w:pgSz w:w="12240" w:h="15840"/>
          <w:pgMar w:top="1280" w:right="680" w:bottom="760" w:left="1300" w:header="0" w:footer="565" w:gutter="0"/>
          <w:cols w:space="720"/>
        </w:sectPr>
      </w:pPr>
    </w:p>
    <w:p w14:paraId="55B607A9" w14:textId="77777777" w:rsidR="00E37508" w:rsidRDefault="00E37508">
      <w:pPr>
        <w:pStyle w:val="BodyText"/>
        <w:spacing w:before="81"/>
        <w:rPr>
          <w:sz w:val="20"/>
        </w:rPr>
      </w:pPr>
    </w:p>
    <w:p w14:paraId="4350BF5A" w14:textId="77777777" w:rsidR="00E37508" w:rsidRDefault="00000000">
      <w:pPr>
        <w:pStyle w:val="BodyText"/>
        <w:ind w:left="1173"/>
        <w:rPr>
          <w:sz w:val="20"/>
        </w:rPr>
      </w:pPr>
      <w:r>
        <w:rPr>
          <w:noProof/>
          <w:sz w:val="20"/>
        </w:rPr>
        <w:drawing>
          <wp:inline distT="0" distB="0" distL="0" distR="0" wp14:anchorId="09103F56" wp14:editId="4F5A8601">
            <wp:extent cx="4667250" cy="6238113"/>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20" cstate="print"/>
                    <a:stretch>
                      <a:fillRect/>
                    </a:stretch>
                  </pic:blipFill>
                  <pic:spPr>
                    <a:xfrm>
                      <a:off x="0" y="0"/>
                      <a:ext cx="4667250" cy="6238113"/>
                    </a:xfrm>
                    <a:prstGeom prst="rect">
                      <a:avLst/>
                    </a:prstGeom>
                  </pic:spPr>
                </pic:pic>
              </a:graphicData>
            </a:graphic>
          </wp:inline>
        </w:drawing>
      </w:r>
    </w:p>
    <w:p w14:paraId="0BC9BB30" w14:textId="77777777" w:rsidR="00E37508" w:rsidRDefault="00E37508">
      <w:pPr>
        <w:pStyle w:val="BodyText"/>
        <w:spacing w:before="51"/>
        <w:rPr>
          <w:sz w:val="18"/>
        </w:rPr>
      </w:pPr>
    </w:p>
    <w:p w14:paraId="551ECB98" w14:textId="77777777" w:rsidR="00E37508" w:rsidRDefault="00000000">
      <w:pPr>
        <w:spacing w:line="247" w:lineRule="auto"/>
        <w:ind w:left="117" w:right="729"/>
        <w:jc w:val="both"/>
        <w:rPr>
          <w:sz w:val="18"/>
        </w:rPr>
      </w:pPr>
      <w:r>
        <w:t>Figure</w:t>
      </w:r>
      <w:r>
        <w:rPr>
          <w:spacing w:val="69"/>
        </w:rPr>
        <w:t xml:space="preserve"> </w:t>
      </w:r>
      <w:r>
        <w:t>8:</w:t>
      </w:r>
      <w:r>
        <w:rPr>
          <w:spacing w:val="40"/>
        </w:rPr>
        <w:t xml:space="preserve">  </w:t>
      </w:r>
      <w:r>
        <w:rPr>
          <w:sz w:val="18"/>
        </w:rPr>
        <w:t>Within-class</w:t>
      </w:r>
      <w:r>
        <w:rPr>
          <w:spacing w:val="56"/>
          <w:sz w:val="18"/>
        </w:rPr>
        <w:t xml:space="preserve"> </w:t>
      </w:r>
      <w:r>
        <w:rPr>
          <w:sz w:val="18"/>
        </w:rPr>
        <w:t>accuracy</w:t>
      </w:r>
      <w:r>
        <w:rPr>
          <w:spacing w:val="56"/>
          <w:sz w:val="18"/>
        </w:rPr>
        <w:t xml:space="preserve"> </w:t>
      </w:r>
      <w:r>
        <w:rPr>
          <w:sz w:val="18"/>
        </w:rPr>
        <w:t>scores</w:t>
      </w:r>
      <w:r>
        <w:rPr>
          <w:spacing w:val="56"/>
          <w:sz w:val="18"/>
        </w:rPr>
        <w:t xml:space="preserve"> </w:t>
      </w:r>
      <w:r>
        <w:rPr>
          <w:sz w:val="18"/>
        </w:rPr>
        <w:t>grouped</w:t>
      </w:r>
      <w:r>
        <w:rPr>
          <w:spacing w:val="56"/>
          <w:sz w:val="18"/>
        </w:rPr>
        <w:t xml:space="preserve"> </w:t>
      </w:r>
      <w:r>
        <w:rPr>
          <w:sz w:val="18"/>
        </w:rPr>
        <w:t>by</w:t>
      </w:r>
      <w:r>
        <w:rPr>
          <w:spacing w:val="56"/>
          <w:sz w:val="18"/>
        </w:rPr>
        <w:t xml:space="preserve"> </w:t>
      </w:r>
      <w:r>
        <w:rPr>
          <w:sz w:val="18"/>
        </w:rPr>
        <w:t>signature.</w:t>
      </w:r>
      <w:r>
        <w:rPr>
          <w:spacing w:val="57"/>
          <w:sz w:val="18"/>
        </w:rPr>
        <w:t xml:space="preserve">  </w:t>
      </w:r>
      <w:r>
        <w:rPr>
          <w:sz w:val="18"/>
        </w:rPr>
        <w:t>Each</w:t>
      </w:r>
      <w:r>
        <w:rPr>
          <w:spacing w:val="56"/>
          <w:sz w:val="18"/>
        </w:rPr>
        <w:t xml:space="preserve"> </w:t>
      </w:r>
      <w:r>
        <w:rPr>
          <w:sz w:val="18"/>
        </w:rPr>
        <w:t>panel</w:t>
      </w:r>
      <w:r>
        <w:rPr>
          <w:spacing w:val="56"/>
          <w:sz w:val="18"/>
        </w:rPr>
        <w:t xml:space="preserve"> </w:t>
      </w:r>
      <w:r>
        <w:rPr>
          <w:sz w:val="18"/>
        </w:rPr>
        <w:t>represents</w:t>
      </w:r>
      <w:r>
        <w:rPr>
          <w:spacing w:val="56"/>
          <w:sz w:val="18"/>
        </w:rPr>
        <w:t xml:space="preserve"> </w:t>
      </w:r>
      <w:r>
        <w:rPr>
          <w:sz w:val="18"/>
        </w:rPr>
        <w:t>results</w:t>
      </w:r>
      <w:r>
        <w:rPr>
          <w:spacing w:val="56"/>
          <w:sz w:val="18"/>
        </w:rPr>
        <w:t xml:space="preserve"> </w:t>
      </w:r>
      <w:r>
        <w:rPr>
          <w:sz w:val="18"/>
        </w:rPr>
        <w:t>from</w:t>
      </w:r>
      <w:r>
        <w:rPr>
          <w:spacing w:val="56"/>
          <w:sz w:val="18"/>
        </w:rPr>
        <w:t xml:space="preserve"> </w:t>
      </w:r>
      <w:r>
        <w:rPr>
          <w:sz w:val="18"/>
        </w:rPr>
        <w:t>one</w:t>
      </w:r>
      <w:r>
        <w:rPr>
          <w:spacing w:val="56"/>
          <w:sz w:val="18"/>
        </w:rPr>
        <w:t xml:space="preserve"> </w:t>
      </w:r>
      <w:r>
        <w:rPr>
          <w:sz w:val="18"/>
        </w:rPr>
        <w:t>of</w:t>
      </w:r>
      <w:r>
        <w:rPr>
          <w:spacing w:val="56"/>
          <w:sz w:val="18"/>
        </w:rPr>
        <w:t xml:space="preserve"> </w:t>
      </w:r>
      <w:r>
        <w:rPr>
          <w:sz w:val="18"/>
        </w:rPr>
        <w:t>the</w:t>
      </w:r>
      <w:r>
        <w:rPr>
          <w:spacing w:val="40"/>
          <w:sz w:val="18"/>
        </w:rPr>
        <w:t xml:space="preserve"> </w:t>
      </w:r>
      <w:r>
        <w:rPr>
          <w:sz w:val="18"/>
        </w:rPr>
        <w:t>12 signatures predicted.</w:t>
      </w:r>
      <w:r>
        <w:rPr>
          <w:spacing w:val="40"/>
          <w:sz w:val="18"/>
        </w:rPr>
        <w:t xml:space="preserve"> </w:t>
      </w:r>
      <w:r>
        <w:rPr>
          <w:sz w:val="18"/>
        </w:rPr>
        <w:t>Each column in the heatmap corresponds to one of the five models compared, namely:</w:t>
      </w:r>
      <w:r>
        <w:rPr>
          <w:spacing w:val="40"/>
          <w:sz w:val="18"/>
        </w:rPr>
        <w:t xml:space="preserve"> </w:t>
      </w:r>
      <w:r>
        <w:rPr>
          <w:sz w:val="18"/>
        </w:rPr>
        <w:t>histogram-based boosted classifier (HGBC) with features pertaining only to a given chip (baseline) or including also</w:t>
      </w:r>
      <w:r>
        <w:rPr>
          <w:spacing w:val="40"/>
          <w:sz w:val="18"/>
        </w:rPr>
        <w:t xml:space="preserve"> </w:t>
      </w:r>
      <w:r>
        <w:rPr>
          <w:sz w:val="18"/>
        </w:rPr>
        <w:t>features from neighbouring ones (baseline-wx); Logit ensemble (logite) with the same two variations; and a simpler</w:t>
      </w:r>
      <w:r>
        <w:rPr>
          <w:spacing w:val="40"/>
          <w:sz w:val="18"/>
        </w:rPr>
        <w:t xml:space="preserve"> </w:t>
      </w:r>
      <w:r>
        <w:rPr>
          <w:sz w:val="18"/>
        </w:rPr>
        <w:t>maximum probability approach (maxprob).</w:t>
      </w:r>
      <w:r>
        <w:rPr>
          <w:spacing w:val="40"/>
          <w:sz w:val="18"/>
        </w:rPr>
        <w:t xml:space="preserve"> </w:t>
      </w:r>
      <w:r>
        <w:rPr>
          <w:sz w:val="18"/>
        </w:rPr>
        <w:t>Each row corresponds to a pair of chipsize (8, 16, 32, and 64 pixels) and</w:t>
      </w:r>
      <w:r>
        <w:rPr>
          <w:spacing w:val="40"/>
          <w:sz w:val="18"/>
        </w:rPr>
        <w:t xml:space="preserve"> </w:t>
      </w:r>
      <w:r>
        <w:rPr>
          <w:sz w:val="18"/>
        </w:rPr>
        <w:t>architecture</w:t>
      </w:r>
      <w:r>
        <w:rPr>
          <w:spacing w:val="35"/>
          <w:sz w:val="18"/>
        </w:rPr>
        <w:t xml:space="preserve"> </w:t>
      </w:r>
      <w:r>
        <w:rPr>
          <w:sz w:val="18"/>
        </w:rPr>
        <w:t>(baseline</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r>
        <w:rPr>
          <w:sz w:val="18"/>
        </w:rPr>
        <w:t>bic;</w:t>
      </w:r>
      <w:r>
        <w:rPr>
          <w:spacing w:val="36"/>
          <w:sz w:val="18"/>
        </w:rPr>
        <w:t xml:space="preserve"> </w:t>
      </w:r>
      <w:r>
        <w:rPr>
          <w:sz w:val="18"/>
        </w:rPr>
        <w:t>sliding</w:t>
      </w:r>
      <w:r>
        <w:rPr>
          <w:spacing w:val="33"/>
          <w:sz w:val="18"/>
        </w:rPr>
        <w:t xml:space="preserve"> </w:t>
      </w:r>
      <w:r>
        <w:rPr>
          <w:sz w:val="18"/>
        </w:rPr>
        <w:t>image</w:t>
      </w:r>
      <w:r>
        <w:rPr>
          <w:spacing w:val="35"/>
          <w:sz w:val="18"/>
        </w:rPr>
        <w:t xml:space="preserve"> </w:t>
      </w:r>
      <w:r>
        <w:rPr>
          <w:sz w:val="18"/>
        </w:rPr>
        <w:t>classification,</w:t>
      </w:r>
      <w:r>
        <w:rPr>
          <w:spacing w:val="35"/>
          <w:sz w:val="18"/>
        </w:rPr>
        <w:t xml:space="preserve"> </w:t>
      </w:r>
      <w:r>
        <w:rPr>
          <w:sz w:val="18"/>
        </w:rPr>
        <w:t>or</w:t>
      </w:r>
      <w:r>
        <w:rPr>
          <w:spacing w:val="35"/>
          <w:sz w:val="18"/>
        </w:rPr>
        <w:t xml:space="preserve"> </w:t>
      </w:r>
      <w:r>
        <w:rPr>
          <w:sz w:val="18"/>
        </w:rPr>
        <w:t>sic;</w:t>
      </w:r>
      <w:r>
        <w:rPr>
          <w:spacing w:val="36"/>
          <w:sz w:val="18"/>
        </w:rPr>
        <w:t xml:space="preserve"> </w:t>
      </w:r>
      <w:r>
        <w:rPr>
          <w:sz w:val="18"/>
        </w:rPr>
        <w:t>and</w:t>
      </w:r>
      <w:r>
        <w:rPr>
          <w:spacing w:val="33"/>
          <w:sz w:val="18"/>
        </w:rPr>
        <w:t xml:space="preserve"> </w:t>
      </w:r>
      <w:r>
        <w:rPr>
          <w:sz w:val="18"/>
        </w:rPr>
        <w:t>multi-output</w:t>
      </w:r>
      <w:r>
        <w:rPr>
          <w:spacing w:val="35"/>
          <w:sz w:val="18"/>
        </w:rPr>
        <w:t xml:space="preserve"> </w:t>
      </w:r>
      <w:r>
        <w:rPr>
          <w:sz w:val="18"/>
        </w:rPr>
        <w:t>regression,</w:t>
      </w:r>
      <w:r>
        <w:rPr>
          <w:spacing w:val="35"/>
          <w:sz w:val="18"/>
        </w:rPr>
        <w:t xml:space="preserve"> </w:t>
      </w:r>
      <w:r>
        <w:rPr>
          <w:sz w:val="18"/>
        </w:rPr>
        <w:t>or</w:t>
      </w:r>
      <w:r>
        <w:rPr>
          <w:spacing w:val="40"/>
          <w:sz w:val="18"/>
        </w:rPr>
        <w:t xml:space="preserve"> </w:t>
      </w:r>
      <w:r>
        <w:rPr>
          <w:sz w:val="18"/>
        </w:rPr>
        <w:t>mor) used in the neural network stage of the pipeline.</w:t>
      </w:r>
    </w:p>
    <w:p w14:paraId="1975780A" w14:textId="77777777" w:rsidR="00E37508" w:rsidRDefault="00E37508">
      <w:pPr>
        <w:spacing w:line="247" w:lineRule="auto"/>
        <w:jc w:val="both"/>
        <w:rPr>
          <w:sz w:val="18"/>
        </w:rPr>
        <w:sectPr w:rsidR="00E37508">
          <w:pgSz w:w="12240" w:h="15840"/>
          <w:pgMar w:top="1820" w:right="680" w:bottom="760" w:left="1300" w:header="0" w:footer="565" w:gutter="0"/>
          <w:cols w:space="720"/>
        </w:sectPr>
      </w:pPr>
    </w:p>
    <w:p w14:paraId="4A8AC7BD" w14:textId="77777777" w:rsidR="00E37508" w:rsidRDefault="00000000">
      <w:pPr>
        <w:pStyle w:val="Heading2"/>
        <w:numPr>
          <w:ilvl w:val="0"/>
          <w:numId w:val="1"/>
        </w:numPr>
        <w:tabs>
          <w:tab w:val="left" w:pos="376"/>
        </w:tabs>
        <w:spacing w:before="62"/>
        <w:ind w:left="376" w:hanging="259"/>
      </w:pPr>
      <w:bookmarkStart w:id="354" w:name="F._Confusion_matrices"/>
      <w:bookmarkEnd w:id="354"/>
      <w:r>
        <w:lastRenderedPageBreak/>
        <w:t>Confusion</w:t>
      </w:r>
      <w:r>
        <w:rPr>
          <w:spacing w:val="-3"/>
        </w:rPr>
        <w:t xml:space="preserve"> </w:t>
      </w:r>
      <w:r>
        <w:rPr>
          <w:spacing w:val="-2"/>
        </w:rPr>
        <w:t>matrices</w:t>
      </w:r>
    </w:p>
    <w:p w14:paraId="491D68AA" w14:textId="77777777" w:rsidR="00E37508" w:rsidRDefault="00000000">
      <w:pPr>
        <w:pStyle w:val="ListParagraph"/>
        <w:numPr>
          <w:ilvl w:val="0"/>
          <w:numId w:val="1"/>
        </w:numPr>
        <w:tabs>
          <w:tab w:val="left" w:pos="450"/>
        </w:tabs>
        <w:spacing w:before="185"/>
        <w:ind w:left="450" w:hanging="333"/>
        <w:rPr>
          <w:rFonts w:ascii="Palatino Linotype"/>
          <w:b/>
          <w:i/>
        </w:rPr>
      </w:pPr>
      <w:bookmarkStart w:id="355" w:name="G._Fit_of_chips_within_signature_types"/>
      <w:bookmarkEnd w:id="355"/>
      <w:r>
        <w:rPr>
          <w:rFonts w:ascii="Palatino Linotype"/>
          <w:b/>
          <w:i/>
        </w:rPr>
        <w:t>Fit</w:t>
      </w:r>
      <w:r>
        <w:rPr>
          <w:rFonts w:ascii="Palatino Linotype"/>
          <w:b/>
          <w:i/>
          <w:spacing w:val="2"/>
        </w:rPr>
        <w:t xml:space="preserve"> </w:t>
      </w:r>
      <w:r>
        <w:rPr>
          <w:rFonts w:ascii="Palatino Linotype"/>
          <w:b/>
          <w:i/>
        </w:rPr>
        <w:t>of</w:t>
      </w:r>
      <w:r>
        <w:rPr>
          <w:rFonts w:ascii="Palatino Linotype"/>
          <w:b/>
          <w:i/>
          <w:spacing w:val="2"/>
        </w:rPr>
        <w:t xml:space="preserve"> </w:t>
      </w:r>
      <w:r>
        <w:rPr>
          <w:rFonts w:ascii="Palatino Linotype"/>
          <w:b/>
          <w:i/>
        </w:rPr>
        <w:t>chips</w:t>
      </w:r>
      <w:r>
        <w:rPr>
          <w:rFonts w:ascii="Palatino Linotype"/>
          <w:b/>
          <w:i/>
          <w:spacing w:val="2"/>
        </w:rPr>
        <w:t xml:space="preserve"> </w:t>
      </w:r>
      <w:r>
        <w:rPr>
          <w:rFonts w:ascii="Palatino Linotype"/>
          <w:b/>
          <w:i/>
        </w:rPr>
        <w:t>within</w:t>
      </w:r>
      <w:r>
        <w:rPr>
          <w:rFonts w:ascii="Palatino Linotype"/>
          <w:b/>
          <w:i/>
          <w:spacing w:val="2"/>
        </w:rPr>
        <w:t xml:space="preserve"> </w:t>
      </w:r>
      <w:r>
        <w:rPr>
          <w:rFonts w:ascii="Palatino Linotype"/>
          <w:b/>
          <w:i/>
        </w:rPr>
        <w:t>signature</w:t>
      </w:r>
      <w:r>
        <w:rPr>
          <w:rFonts w:ascii="Palatino Linotype"/>
          <w:b/>
          <w:i/>
          <w:spacing w:val="2"/>
        </w:rPr>
        <w:t xml:space="preserve"> </w:t>
      </w:r>
      <w:r>
        <w:rPr>
          <w:rFonts w:ascii="Palatino Linotype"/>
          <w:b/>
          <w:i/>
          <w:spacing w:val="-2"/>
        </w:rPr>
        <w:t>types</w:t>
      </w:r>
    </w:p>
    <w:p w14:paraId="084514C8" w14:textId="77777777" w:rsidR="00E37508" w:rsidRDefault="00E37508">
      <w:pPr>
        <w:rPr>
          <w:rFonts w:ascii="Palatino Linotype"/>
        </w:rPr>
        <w:sectPr w:rsidR="00E37508">
          <w:pgSz w:w="12240" w:h="15840"/>
          <w:pgMar w:top="1060" w:right="680" w:bottom="760" w:left="1300" w:header="0" w:footer="565" w:gutter="0"/>
          <w:cols w:space="720"/>
        </w:sectPr>
      </w:pPr>
    </w:p>
    <w:p w14:paraId="5D3AFA05" w14:textId="77777777" w:rsidR="00E37508" w:rsidRDefault="00E37508">
      <w:pPr>
        <w:pStyle w:val="BodyText"/>
        <w:rPr>
          <w:rFonts w:ascii="Palatino Linotype"/>
          <w:b/>
          <w:i/>
          <w:sz w:val="20"/>
        </w:rPr>
      </w:pPr>
    </w:p>
    <w:p w14:paraId="3A9688F4" w14:textId="77777777" w:rsidR="00E37508" w:rsidRDefault="00E37508">
      <w:pPr>
        <w:pStyle w:val="BodyText"/>
        <w:rPr>
          <w:rFonts w:ascii="Palatino Linotype"/>
          <w:b/>
          <w:i/>
          <w:sz w:val="20"/>
        </w:rPr>
      </w:pPr>
    </w:p>
    <w:p w14:paraId="3C10CB23" w14:textId="77777777" w:rsidR="00E37508" w:rsidRDefault="00E37508">
      <w:pPr>
        <w:pStyle w:val="BodyText"/>
        <w:spacing w:before="233"/>
        <w:rPr>
          <w:rFonts w:ascii="Palatino Linotype"/>
          <w:b/>
          <w:i/>
          <w:sz w:val="20"/>
        </w:rPr>
      </w:pPr>
    </w:p>
    <w:p w14:paraId="6B4DD707" w14:textId="77777777" w:rsidR="00E37508" w:rsidRDefault="00000000">
      <w:pPr>
        <w:pStyle w:val="BodyText"/>
        <w:ind w:left="587"/>
        <w:rPr>
          <w:rFonts w:ascii="Palatino Linotype"/>
          <w:sz w:val="20"/>
        </w:rPr>
      </w:pPr>
      <w:r>
        <w:rPr>
          <w:rFonts w:ascii="Palatino Linotype"/>
          <w:noProof/>
          <w:sz w:val="20"/>
        </w:rPr>
        <w:drawing>
          <wp:inline distT="0" distB="0" distL="0" distR="0" wp14:anchorId="5ED3C44E" wp14:editId="7D1ECC68">
            <wp:extent cx="5168646" cy="6528816"/>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21" cstate="print"/>
                    <a:stretch>
                      <a:fillRect/>
                    </a:stretch>
                  </pic:blipFill>
                  <pic:spPr>
                    <a:xfrm>
                      <a:off x="0" y="0"/>
                      <a:ext cx="5168646" cy="6528816"/>
                    </a:xfrm>
                    <a:prstGeom prst="rect">
                      <a:avLst/>
                    </a:prstGeom>
                  </pic:spPr>
                </pic:pic>
              </a:graphicData>
            </a:graphic>
          </wp:inline>
        </w:drawing>
      </w:r>
    </w:p>
    <w:p w14:paraId="243F152A" w14:textId="77777777" w:rsidR="00E37508" w:rsidRDefault="00E37508">
      <w:pPr>
        <w:pStyle w:val="BodyText"/>
        <w:rPr>
          <w:rFonts w:ascii="Palatino Linotype"/>
          <w:b/>
          <w:i/>
          <w:sz w:val="18"/>
        </w:rPr>
      </w:pPr>
    </w:p>
    <w:p w14:paraId="231BBC35" w14:textId="77777777" w:rsidR="00E37508" w:rsidRDefault="00E37508">
      <w:pPr>
        <w:pStyle w:val="BodyText"/>
        <w:spacing w:before="237"/>
        <w:rPr>
          <w:rFonts w:ascii="Palatino Linotype"/>
          <w:b/>
          <w:i/>
          <w:sz w:val="18"/>
        </w:rPr>
      </w:pPr>
    </w:p>
    <w:p w14:paraId="7A100FD2" w14:textId="77777777" w:rsidR="00E37508" w:rsidRDefault="00000000">
      <w:pPr>
        <w:spacing w:before="1"/>
        <w:ind w:left="117" w:right="729"/>
        <w:rPr>
          <w:sz w:val="18"/>
        </w:rPr>
      </w:pPr>
      <w:r>
        <w:t>Figure</w:t>
      </w:r>
      <w:r>
        <w:rPr>
          <w:spacing w:val="40"/>
        </w:rPr>
        <w:t xml:space="preserve"> </w:t>
      </w:r>
      <w:r>
        <w:t>9:</w:t>
      </w:r>
      <w:r>
        <w:rPr>
          <w:spacing w:val="80"/>
        </w:rPr>
        <w:t xml:space="preserve"> </w:t>
      </w:r>
      <w:r>
        <w:rPr>
          <w:sz w:val="18"/>
        </w:rPr>
        <w:t>Confusion</w:t>
      </w:r>
      <w:r>
        <w:rPr>
          <w:spacing w:val="40"/>
          <w:sz w:val="18"/>
        </w:rPr>
        <w:t xml:space="preserve"> </w:t>
      </w:r>
      <w:r>
        <w:rPr>
          <w:sz w:val="18"/>
        </w:rPr>
        <w:t>matrices</w:t>
      </w:r>
      <w:r>
        <w:rPr>
          <w:spacing w:val="40"/>
          <w:sz w:val="18"/>
        </w:rPr>
        <w:t xml:space="preserve"> </w:t>
      </w:r>
      <w:r>
        <w:rPr>
          <w:sz w:val="18"/>
        </w:rPr>
        <w:t>for</w:t>
      </w:r>
      <w:r>
        <w:rPr>
          <w:spacing w:val="40"/>
          <w:sz w:val="18"/>
        </w:rPr>
        <w:t xml:space="preserve"> </w:t>
      </w:r>
      <w:r>
        <w:rPr>
          <w:sz w:val="18"/>
        </w:rPr>
        <w:t>individual</w:t>
      </w:r>
      <w:r>
        <w:rPr>
          <w:spacing w:val="40"/>
          <w:sz w:val="18"/>
        </w:rPr>
        <w:t xml:space="preserve"> </w:t>
      </w:r>
      <w:r>
        <w:rPr>
          <w:sz w:val="18"/>
        </w:rPr>
        <w:t>models</w:t>
      </w:r>
      <w:r>
        <w:rPr>
          <w:spacing w:val="40"/>
          <w:sz w:val="18"/>
        </w:rPr>
        <w:t xml:space="preserve"> </w:t>
      </w:r>
      <w:r>
        <w:rPr>
          <w:sz w:val="18"/>
        </w:rPr>
        <w:t>denoting</w:t>
      </w:r>
      <w:r>
        <w:rPr>
          <w:spacing w:val="40"/>
          <w:sz w:val="18"/>
        </w:rPr>
        <w:t xml:space="preserve"> </w:t>
      </w:r>
      <w:r>
        <w:rPr>
          <w:sz w:val="18"/>
        </w:rPr>
        <w:t>the</w:t>
      </w:r>
      <w:r>
        <w:rPr>
          <w:spacing w:val="40"/>
          <w:sz w:val="18"/>
        </w:rPr>
        <w:t xml:space="preserve"> </w:t>
      </w:r>
      <w:r>
        <w:rPr>
          <w:sz w:val="18"/>
        </w:rPr>
        <w:t>ability</w:t>
      </w:r>
      <w:r>
        <w:rPr>
          <w:spacing w:val="40"/>
          <w:sz w:val="18"/>
        </w:rPr>
        <w:t xml:space="preserve"> </w:t>
      </w:r>
      <w:r>
        <w:rPr>
          <w:sz w:val="18"/>
        </w:rPr>
        <w:t>of</w:t>
      </w:r>
      <w:r>
        <w:rPr>
          <w:spacing w:val="40"/>
          <w:sz w:val="18"/>
        </w:rPr>
        <w:t xml:space="preserve"> </w:t>
      </w:r>
      <w:r>
        <w:rPr>
          <w:sz w:val="18"/>
        </w:rPr>
        <w:t>each</w:t>
      </w:r>
      <w:r>
        <w:rPr>
          <w:spacing w:val="40"/>
          <w:sz w:val="18"/>
        </w:rPr>
        <w:t xml:space="preserve"> </w:t>
      </w:r>
      <w:r>
        <w:rPr>
          <w:sz w:val="18"/>
        </w:rPr>
        <w:t>model</w:t>
      </w:r>
      <w:r>
        <w:rPr>
          <w:spacing w:val="40"/>
          <w:sz w:val="18"/>
        </w:rPr>
        <w:t xml:space="preserve"> </w:t>
      </w:r>
      <w:r>
        <w:rPr>
          <w:sz w:val="18"/>
        </w:rPr>
        <w:t>in</w:t>
      </w:r>
      <w:r>
        <w:rPr>
          <w:spacing w:val="40"/>
          <w:sz w:val="18"/>
        </w:rPr>
        <w:t xml:space="preserve"> </w:t>
      </w:r>
      <w:r>
        <w:rPr>
          <w:sz w:val="18"/>
        </w:rPr>
        <w:t>prediction</w:t>
      </w:r>
      <w:r>
        <w:rPr>
          <w:spacing w:val="40"/>
          <w:sz w:val="18"/>
        </w:rPr>
        <w:t xml:space="preserve"> </w:t>
      </w:r>
      <w:r>
        <w:rPr>
          <w:sz w:val="18"/>
        </w:rPr>
        <w:t>of</w:t>
      </w:r>
      <w:r>
        <w:rPr>
          <w:spacing w:val="40"/>
          <w:sz w:val="18"/>
        </w:rPr>
        <w:t xml:space="preserve"> </w:t>
      </w:r>
      <w:r>
        <w:rPr>
          <w:sz w:val="18"/>
        </w:rPr>
        <w:t>a</w:t>
      </w:r>
      <w:r>
        <w:rPr>
          <w:spacing w:val="40"/>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maximum</w:t>
      </w:r>
      <w:r>
        <w:rPr>
          <w:spacing w:val="40"/>
          <w:sz w:val="18"/>
        </w:rPr>
        <w:t xml:space="preserve"> </w:t>
      </w:r>
      <w:r>
        <w:rPr>
          <w:sz w:val="18"/>
        </w:rPr>
        <w:t>probability</w:t>
      </w:r>
      <w:r>
        <w:rPr>
          <w:spacing w:val="40"/>
          <w:sz w:val="18"/>
        </w:rPr>
        <w:t xml:space="preserve"> </w:t>
      </w:r>
      <w:r>
        <w:rPr>
          <w:sz w:val="18"/>
        </w:rPr>
        <w:t>architecture.</w:t>
      </w:r>
    </w:p>
    <w:p w14:paraId="553BF1EF" w14:textId="77777777" w:rsidR="00E37508" w:rsidRDefault="00E37508">
      <w:pPr>
        <w:rPr>
          <w:sz w:val="18"/>
        </w:rPr>
        <w:sectPr w:rsidR="00E37508">
          <w:pgSz w:w="12240" w:h="15840"/>
          <w:pgMar w:top="1820" w:right="680" w:bottom="760" w:left="1300" w:header="0" w:footer="565" w:gutter="0"/>
          <w:cols w:space="720"/>
        </w:sectPr>
      </w:pPr>
    </w:p>
    <w:p w14:paraId="77BD4765" w14:textId="77777777" w:rsidR="00E37508" w:rsidRDefault="00E37508">
      <w:pPr>
        <w:pStyle w:val="BodyText"/>
        <w:rPr>
          <w:sz w:val="20"/>
        </w:rPr>
      </w:pPr>
    </w:p>
    <w:p w14:paraId="3368EB46" w14:textId="77777777" w:rsidR="00E37508" w:rsidRDefault="00E37508">
      <w:pPr>
        <w:pStyle w:val="BodyText"/>
        <w:rPr>
          <w:sz w:val="20"/>
        </w:rPr>
      </w:pPr>
    </w:p>
    <w:p w14:paraId="5B16A063" w14:textId="77777777" w:rsidR="00E37508" w:rsidRDefault="00E37508">
      <w:pPr>
        <w:pStyle w:val="BodyText"/>
        <w:rPr>
          <w:sz w:val="20"/>
        </w:rPr>
      </w:pPr>
    </w:p>
    <w:p w14:paraId="0E13EC81" w14:textId="77777777" w:rsidR="00E37508" w:rsidRDefault="00E37508">
      <w:pPr>
        <w:pStyle w:val="BodyText"/>
        <w:spacing w:before="105"/>
        <w:rPr>
          <w:sz w:val="20"/>
        </w:rPr>
      </w:pPr>
    </w:p>
    <w:p w14:paraId="2D64D1FA" w14:textId="77777777" w:rsidR="00E37508" w:rsidRDefault="00000000">
      <w:pPr>
        <w:pStyle w:val="BodyText"/>
        <w:ind w:left="587"/>
        <w:rPr>
          <w:sz w:val="20"/>
        </w:rPr>
      </w:pPr>
      <w:r>
        <w:rPr>
          <w:noProof/>
          <w:sz w:val="20"/>
        </w:rPr>
        <w:drawing>
          <wp:inline distT="0" distB="0" distL="0" distR="0" wp14:anchorId="2194BD73" wp14:editId="6234AE6E">
            <wp:extent cx="5168646" cy="6528816"/>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2" cstate="print"/>
                    <a:stretch>
                      <a:fillRect/>
                    </a:stretch>
                  </pic:blipFill>
                  <pic:spPr>
                    <a:xfrm>
                      <a:off x="0" y="0"/>
                      <a:ext cx="5168646" cy="6528816"/>
                    </a:xfrm>
                    <a:prstGeom prst="rect">
                      <a:avLst/>
                    </a:prstGeom>
                  </pic:spPr>
                </pic:pic>
              </a:graphicData>
            </a:graphic>
          </wp:inline>
        </w:drawing>
      </w:r>
    </w:p>
    <w:p w14:paraId="0FD837BE" w14:textId="77777777" w:rsidR="00E37508" w:rsidRDefault="00E37508">
      <w:pPr>
        <w:pStyle w:val="BodyText"/>
        <w:rPr>
          <w:sz w:val="18"/>
        </w:rPr>
      </w:pPr>
    </w:p>
    <w:p w14:paraId="74DF3848" w14:textId="77777777" w:rsidR="00E37508" w:rsidRDefault="00E37508">
      <w:pPr>
        <w:pStyle w:val="BodyText"/>
        <w:rPr>
          <w:sz w:val="18"/>
        </w:rPr>
      </w:pPr>
    </w:p>
    <w:p w14:paraId="327F0E34" w14:textId="77777777" w:rsidR="00E37508" w:rsidRDefault="00E37508">
      <w:pPr>
        <w:pStyle w:val="BodyText"/>
        <w:spacing w:before="90"/>
        <w:rPr>
          <w:sz w:val="18"/>
        </w:rPr>
      </w:pPr>
    </w:p>
    <w:p w14:paraId="4F50B7E2" w14:textId="77777777" w:rsidR="00E37508" w:rsidRDefault="00000000">
      <w:pPr>
        <w:ind w:left="117" w:right="729"/>
        <w:rPr>
          <w:sz w:val="18"/>
        </w:rPr>
      </w:pPr>
      <w:r>
        <w:t>Figure</w:t>
      </w:r>
      <w:r>
        <w:rPr>
          <w:spacing w:val="40"/>
        </w:rPr>
        <w:t xml:space="preserve"> </w:t>
      </w:r>
      <w:r>
        <w:t>10:</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 per each class using the logit ensemble baseline architecture.</w:t>
      </w:r>
    </w:p>
    <w:p w14:paraId="66AB2E85" w14:textId="77777777" w:rsidR="00E37508" w:rsidRDefault="00E37508">
      <w:pPr>
        <w:rPr>
          <w:sz w:val="18"/>
        </w:rPr>
        <w:sectPr w:rsidR="00E37508">
          <w:pgSz w:w="12240" w:h="15840"/>
          <w:pgMar w:top="1820" w:right="680" w:bottom="760" w:left="1300" w:header="0" w:footer="565" w:gutter="0"/>
          <w:cols w:space="720"/>
        </w:sectPr>
      </w:pPr>
    </w:p>
    <w:p w14:paraId="502480DA" w14:textId="77777777" w:rsidR="00E37508" w:rsidRDefault="00E37508">
      <w:pPr>
        <w:pStyle w:val="BodyText"/>
        <w:rPr>
          <w:sz w:val="20"/>
        </w:rPr>
      </w:pPr>
    </w:p>
    <w:p w14:paraId="2370118D" w14:textId="77777777" w:rsidR="00E37508" w:rsidRDefault="00E37508">
      <w:pPr>
        <w:pStyle w:val="BodyText"/>
        <w:rPr>
          <w:sz w:val="20"/>
        </w:rPr>
      </w:pPr>
    </w:p>
    <w:p w14:paraId="1D5E0659" w14:textId="77777777" w:rsidR="00E37508" w:rsidRDefault="00E37508">
      <w:pPr>
        <w:pStyle w:val="BodyText"/>
        <w:rPr>
          <w:sz w:val="20"/>
        </w:rPr>
      </w:pPr>
    </w:p>
    <w:p w14:paraId="3B2639AE" w14:textId="77777777" w:rsidR="00E37508" w:rsidRDefault="00E37508">
      <w:pPr>
        <w:pStyle w:val="BodyText"/>
        <w:spacing w:before="105"/>
        <w:rPr>
          <w:sz w:val="20"/>
        </w:rPr>
      </w:pPr>
    </w:p>
    <w:p w14:paraId="447FAEA3" w14:textId="77777777" w:rsidR="00E37508" w:rsidRDefault="00000000">
      <w:pPr>
        <w:pStyle w:val="BodyText"/>
        <w:ind w:left="587"/>
        <w:rPr>
          <w:sz w:val="20"/>
        </w:rPr>
      </w:pPr>
      <w:r>
        <w:rPr>
          <w:noProof/>
          <w:sz w:val="20"/>
        </w:rPr>
        <w:drawing>
          <wp:inline distT="0" distB="0" distL="0" distR="0" wp14:anchorId="1A14A102" wp14:editId="2471848C">
            <wp:extent cx="5168646" cy="6528816"/>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3" cstate="print"/>
                    <a:stretch>
                      <a:fillRect/>
                    </a:stretch>
                  </pic:blipFill>
                  <pic:spPr>
                    <a:xfrm>
                      <a:off x="0" y="0"/>
                      <a:ext cx="5168646" cy="6528816"/>
                    </a:xfrm>
                    <a:prstGeom prst="rect">
                      <a:avLst/>
                    </a:prstGeom>
                  </pic:spPr>
                </pic:pic>
              </a:graphicData>
            </a:graphic>
          </wp:inline>
        </w:drawing>
      </w:r>
    </w:p>
    <w:p w14:paraId="715B88AA" w14:textId="77777777" w:rsidR="00E37508" w:rsidRDefault="00E37508">
      <w:pPr>
        <w:pStyle w:val="BodyText"/>
        <w:rPr>
          <w:sz w:val="18"/>
        </w:rPr>
      </w:pPr>
    </w:p>
    <w:p w14:paraId="5F96DFB6" w14:textId="77777777" w:rsidR="00E37508" w:rsidRDefault="00E37508">
      <w:pPr>
        <w:pStyle w:val="BodyText"/>
        <w:rPr>
          <w:sz w:val="18"/>
        </w:rPr>
      </w:pPr>
    </w:p>
    <w:p w14:paraId="3A112FFF" w14:textId="77777777" w:rsidR="00E37508" w:rsidRDefault="00E37508">
      <w:pPr>
        <w:pStyle w:val="BodyText"/>
        <w:spacing w:before="90"/>
        <w:rPr>
          <w:sz w:val="18"/>
        </w:rPr>
      </w:pPr>
    </w:p>
    <w:p w14:paraId="406B0C2C" w14:textId="77777777" w:rsidR="00E37508" w:rsidRDefault="00000000">
      <w:pPr>
        <w:ind w:left="117" w:right="729"/>
        <w:rPr>
          <w:sz w:val="18"/>
        </w:rPr>
      </w:pPr>
      <w:r>
        <w:t>Figure</w:t>
      </w:r>
      <w:r>
        <w:rPr>
          <w:spacing w:val="40"/>
        </w:rPr>
        <w:t xml:space="preserve"> </w:t>
      </w:r>
      <w:r>
        <w:t>11:</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logit</w:t>
      </w:r>
      <w:r>
        <w:rPr>
          <w:spacing w:val="40"/>
          <w:sz w:val="18"/>
        </w:rPr>
        <w:t xml:space="preserve"> </w:t>
      </w:r>
      <w:r>
        <w:rPr>
          <w:sz w:val="18"/>
        </w:rPr>
        <w:t>ensemble</w:t>
      </w:r>
      <w:r>
        <w:rPr>
          <w:spacing w:val="40"/>
          <w:sz w:val="18"/>
        </w:rPr>
        <w:t xml:space="preserve"> </w:t>
      </w:r>
      <w:r>
        <w:rPr>
          <w:sz w:val="18"/>
        </w:rPr>
        <w:t>baseline-wx</w:t>
      </w:r>
      <w:r>
        <w:rPr>
          <w:spacing w:val="40"/>
          <w:sz w:val="18"/>
        </w:rPr>
        <w:t xml:space="preserve"> </w:t>
      </w:r>
      <w:r>
        <w:rPr>
          <w:sz w:val="18"/>
        </w:rPr>
        <w:t>architecture.</w:t>
      </w:r>
    </w:p>
    <w:p w14:paraId="65BED936" w14:textId="77777777" w:rsidR="00E37508" w:rsidRDefault="00E37508">
      <w:pPr>
        <w:rPr>
          <w:sz w:val="18"/>
        </w:rPr>
        <w:sectPr w:rsidR="00E37508">
          <w:pgSz w:w="12240" w:h="15840"/>
          <w:pgMar w:top="1820" w:right="680" w:bottom="760" w:left="1300" w:header="0" w:footer="565" w:gutter="0"/>
          <w:cols w:space="720"/>
        </w:sectPr>
      </w:pPr>
    </w:p>
    <w:p w14:paraId="659FD5AA" w14:textId="77777777" w:rsidR="00E37508" w:rsidRDefault="00E37508">
      <w:pPr>
        <w:pStyle w:val="BodyText"/>
        <w:rPr>
          <w:sz w:val="20"/>
        </w:rPr>
      </w:pPr>
    </w:p>
    <w:p w14:paraId="3FD4CDEC" w14:textId="77777777" w:rsidR="00E37508" w:rsidRDefault="00E37508">
      <w:pPr>
        <w:pStyle w:val="BodyText"/>
        <w:rPr>
          <w:sz w:val="20"/>
        </w:rPr>
      </w:pPr>
    </w:p>
    <w:p w14:paraId="61ECB78A" w14:textId="77777777" w:rsidR="00E37508" w:rsidRDefault="00E37508">
      <w:pPr>
        <w:pStyle w:val="BodyText"/>
        <w:rPr>
          <w:sz w:val="20"/>
        </w:rPr>
      </w:pPr>
    </w:p>
    <w:p w14:paraId="514A1D0C" w14:textId="77777777" w:rsidR="00E37508" w:rsidRDefault="00E37508">
      <w:pPr>
        <w:pStyle w:val="BodyText"/>
        <w:spacing w:before="105"/>
        <w:rPr>
          <w:sz w:val="20"/>
        </w:rPr>
      </w:pPr>
    </w:p>
    <w:p w14:paraId="23492F20" w14:textId="77777777" w:rsidR="00E37508" w:rsidRDefault="00000000">
      <w:pPr>
        <w:pStyle w:val="BodyText"/>
        <w:ind w:left="587"/>
        <w:rPr>
          <w:sz w:val="20"/>
        </w:rPr>
      </w:pPr>
      <w:r>
        <w:rPr>
          <w:noProof/>
          <w:sz w:val="20"/>
        </w:rPr>
        <w:drawing>
          <wp:inline distT="0" distB="0" distL="0" distR="0" wp14:anchorId="31F6B8E4" wp14:editId="611FC7FC">
            <wp:extent cx="5168646" cy="6528816"/>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4" cstate="print"/>
                    <a:stretch>
                      <a:fillRect/>
                    </a:stretch>
                  </pic:blipFill>
                  <pic:spPr>
                    <a:xfrm>
                      <a:off x="0" y="0"/>
                      <a:ext cx="5168646" cy="6528816"/>
                    </a:xfrm>
                    <a:prstGeom prst="rect">
                      <a:avLst/>
                    </a:prstGeom>
                  </pic:spPr>
                </pic:pic>
              </a:graphicData>
            </a:graphic>
          </wp:inline>
        </w:drawing>
      </w:r>
    </w:p>
    <w:p w14:paraId="49A1A954" w14:textId="77777777" w:rsidR="00E37508" w:rsidRDefault="00E37508">
      <w:pPr>
        <w:pStyle w:val="BodyText"/>
        <w:rPr>
          <w:sz w:val="18"/>
        </w:rPr>
      </w:pPr>
    </w:p>
    <w:p w14:paraId="59E9D906" w14:textId="77777777" w:rsidR="00E37508" w:rsidRDefault="00E37508">
      <w:pPr>
        <w:pStyle w:val="BodyText"/>
        <w:rPr>
          <w:sz w:val="18"/>
        </w:rPr>
      </w:pPr>
    </w:p>
    <w:p w14:paraId="7B37AF64" w14:textId="77777777" w:rsidR="00E37508" w:rsidRDefault="00E37508">
      <w:pPr>
        <w:pStyle w:val="BodyText"/>
        <w:spacing w:before="90"/>
        <w:rPr>
          <w:sz w:val="18"/>
        </w:rPr>
      </w:pPr>
    </w:p>
    <w:p w14:paraId="225084F8" w14:textId="77777777" w:rsidR="00E37508" w:rsidRDefault="00000000">
      <w:pPr>
        <w:ind w:left="117" w:right="729"/>
        <w:rPr>
          <w:sz w:val="18"/>
        </w:rPr>
      </w:pPr>
      <w:r>
        <w:t>Figure</w:t>
      </w:r>
      <w:r>
        <w:rPr>
          <w:spacing w:val="40"/>
        </w:rPr>
        <w:t xml:space="preserve"> </w:t>
      </w:r>
      <w:r>
        <w:t>12:</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t>
      </w:r>
      <w:r>
        <w:rPr>
          <w:spacing w:val="40"/>
          <w:sz w:val="18"/>
        </w:rPr>
        <w:t xml:space="preserve"> </w:t>
      </w:r>
      <w:r>
        <w:rPr>
          <w:sz w:val="18"/>
        </w:rPr>
        <w:t>architecture.</w:t>
      </w:r>
    </w:p>
    <w:p w14:paraId="0609D851" w14:textId="77777777" w:rsidR="00E37508" w:rsidRDefault="00E37508">
      <w:pPr>
        <w:rPr>
          <w:sz w:val="18"/>
        </w:rPr>
        <w:sectPr w:rsidR="00E37508">
          <w:pgSz w:w="12240" w:h="15840"/>
          <w:pgMar w:top="1820" w:right="680" w:bottom="760" w:left="1300" w:header="0" w:footer="565" w:gutter="0"/>
          <w:cols w:space="720"/>
        </w:sectPr>
      </w:pPr>
    </w:p>
    <w:p w14:paraId="42BC5412" w14:textId="77777777" w:rsidR="00E37508" w:rsidRDefault="00E37508">
      <w:pPr>
        <w:pStyle w:val="BodyText"/>
        <w:rPr>
          <w:sz w:val="20"/>
        </w:rPr>
      </w:pPr>
    </w:p>
    <w:p w14:paraId="4DF21CAA" w14:textId="77777777" w:rsidR="00E37508" w:rsidRDefault="00E37508">
      <w:pPr>
        <w:pStyle w:val="BodyText"/>
        <w:rPr>
          <w:sz w:val="20"/>
        </w:rPr>
      </w:pPr>
    </w:p>
    <w:p w14:paraId="5C4295B3" w14:textId="77777777" w:rsidR="00E37508" w:rsidRDefault="00E37508">
      <w:pPr>
        <w:pStyle w:val="BodyText"/>
        <w:rPr>
          <w:sz w:val="20"/>
        </w:rPr>
      </w:pPr>
    </w:p>
    <w:p w14:paraId="0175DC1B" w14:textId="77777777" w:rsidR="00E37508" w:rsidRDefault="00E37508">
      <w:pPr>
        <w:pStyle w:val="BodyText"/>
        <w:spacing w:before="105"/>
        <w:rPr>
          <w:sz w:val="20"/>
        </w:rPr>
      </w:pPr>
    </w:p>
    <w:p w14:paraId="2189B6C0" w14:textId="77777777" w:rsidR="00E37508" w:rsidRDefault="00000000">
      <w:pPr>
        <w:pStyle w:val="BodyText"/>
        <w:ind w:left="587"/>
        <w:rPr>
          <w:sz w:val="20"/>
        </w:rPr>
      </w:pPr>
      <w:r>
        <w:rPr>
          <w:noProof/>
          <w:sz w:val="20"/>
        </w:rPr>
        <w:drawing>
          <wp:inline distT="0" distB="0" distL="0" distR="0" wp14:anchorId="1B48017D" wp14:editId="346DE450">
            <wp:extent cx="5168646" cy="6528816"/>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5" cstate="print"/>
                    <a:stretch>
                      <a:fillRect/>
                    </a:stretch>
                  </pic:blipFill>
                  <pic:spPr>
                    <a:xfrm>
                      <a:off x="0" y="0"/>
                      <a:ext cx="5168646" cy="6528816"/>
                    </a:xfrm>
                    <a:prstGeom prst="rect">
                      <a:avLst/>
                    </a:prstGeom>
                  </pic:spPr>
                </pic:pic>
              </a:graphicData>
            </a:graphic>
          </wp:inline>
        </w:drawing>
      </w:r>
    </w:p>
    <w:p w14:paraId="3B34AD68" w14:textId="77777777" w:rsidR="00E37508" w:rsidRDefault="00E37508">
      <w:pPr>
        <w:pStyle w:val="BodyText"/>
        <w:rPr>
          <w:sz w:val="18"/>
        </w:rPr>
      </w:pPr>
    </w:p>
    <w:p w14:paraId="6EED42F6" w14:textId="77777777" w:rsidR="00E37508" w:rsidRDefault="00E37508">
      <w:pPr>
        <w:pStyle w:val="BodyText"/>
        <w:rPr>
          <w:sz w:val="18"/>
        </w:rPr>
      </w:pPr>
    </w:p>
    <w:p w14:paraId="1F2EC73D" w14:textId="77777777" w:rsidR="00E37508" w:rsidRDefault="00E37508">
      <w:pPr>
        <w:pStyle w:val="BodyText"/>
        <w:spacing w:before="90"/>
        <w:rPr>
          <w:sz w:val="18"/>
        </w:rPr>
      </w:pPr>
    </w:p>
    <w:p w14:paraId="609E29FA" w14:textId="77777777" w:rsidR="00E37508" w:rsidRDefault="00000000">
      <w:pPr>
        <w:ind w:left="117" w:right="729"/>
        <w:rPr>
          <w:sz w:val="18"/>
        </w:rPr>
      </w:pPr>
      <w:r>
        <w:t>Figure</w:t>
      </w:r>
      <w:r>
        <w:rPr>
          <w:spacing w:val="40"/>
        </w:rPr>
        <w:t xml:space="preserve"> </w:t>
      </w:r>
      <w:r>
        <w:t>13:</w:t>
      </w:r>
      <w:r>
        <w:rPr>
          <w:spacing w:val="75"/>
        </w:rPr>
        <w:t xml:space="preserve"> </w:t>
      </w:r>
      <w:r>
        <w:rPr>
          <w:sz w:val="18"/>
        </w:rPr>
        <w:t>Confusion</w:t>
      </w:r>
      <w:r>
        <w:rPr>
          <w:spacing w:val="33"/>
          <w:sz w:val="18"/>
        </w:rPr>
        <w:t xml:space="preserve"> </w:t>
      </w:r>
      <w:r>
        <w:rPr>
          <w:sz w:val="18"/>
        </w:rPr>
        <w:t>matrices</w:t>
      </w:r>
      <w:r>
        <w:rPr>
          <w:spacing w:val="33"/>
          <w:sz w:val="18"/>
        </w:rPr>
        <w:t xml:space="preserve"> </w:t>
      </w:r>
      <w:r>
        <w:rPr>
          <w:sz w:val="18"/>
        </w:rPr>
        <w:t>for</w:t>
      </w:r>
      <w:r>
        <w:rPr>
          <w:spacing w:val="33"/>
          <w:sz w:val="18"/>
        </w:rPr>
        <w:t xml:space="preserve"> </w:t>
      </w:r>
      <w:r>
        <w:rPr>
          <w:sz w:val="18"/>
        </w:rPr>
        <w:t>individual</w:t>
      </w:r>
      <w:r>
        <w:rPr>
          <w:spacing w:val="33"/>
          <w:sz w:val="18"/>
        </w:rPr>
        <w:t xml:space="preserve"> </w:t>
      </w:r>
      <w:r>
        <w:rPr>
          <w:sz w:val="18"/>
        </w:rPr>
        <w:t>models</w:t>
      </w:r>
      <w:r>
        <w:rPr>
          <w:spacing w:val="33"/>
          <w:sz w:val="18"/>
        </w:rPr>
        <w:t xml:space="preserve"> </w:t>
      </w:r>
      <w:r>
        <w:rPr>
          <w:sz w:val="18"/>
        </w:rPr>
        <w:t>denoting</w:t>
      </w:r>
      <w:r>
        <w:rPr>
          <w:spacing w:val="33"/>
          <w:sz w:val="18"/>
        </w:rPr>
        <w:t xml:space="preserve"> </w:t>
      </w:r>
      <w:r>
        <w:rPr>
          <w:sz w:val="18"/>
        </w:rPr>
        <w:t>the</w:t>
      </w:r>
      <w:r>
        <w:rPr>
          <w:spacing w:val="33"/>
          <w:sz w:val="18"/>
        </w:rPr>
        <w:t xml:space="preserve"> </w:t>
      </w:r>
      <w:r>
        <w:rPr>
          <w:sz w:val="18"/>
        </w:rPr>
        <w:t>ability</w:t>
      </w:r>
      <w:r>
        <w:rPr>
          <w:spacing w:val="33"/>
          <w:sz w:val="18"/>
        </w:rPr>
        <w:t xml:space="preserve"> </w:t>
      </w:r>
      <w:r>
        <w:rPr>
          <w:sz w:val="18"/>
        </w:rPr>
        <w:t>of</w:t>
      </w:r>
      <w:r>
        <w:rPr>
          <w:spacing w:val="33"/>
          <w:sz w:val="18"/>
        </w:rPr>
        <w:t xml:space="preserve"> </w:t>
      </w:r>
      <w:r>
        <w:rPr>
          <w:sz w:val="18"/>
        </w:rPr>
        <w:t>each</w:t>
      </w:r>
      <w:r>
        <w:rPr>
          <w:spacing w:val="33"/>
          <w:sz w:val="18"/>
        </w:rPr>
        <w:t xml:space="preserve"> </w:t>
      </w:r>
      <w:r>
        <w:rPr>
          <w:sz w:val="18"/>
        </w:rPr>
        <w:t>model</w:t>
      </w:r>
      <w:r>
        <w:rPr>
          <w:spacing w:val="33"/>
          <w:sz w:val="18"/>
        </w:rPr>
        <w:t xml:space="preserve"> </w:t>
      </w:r>
      <w:r>
        <w:rPr>
          <w:sz w:val="18"/>
        </w:rPr>
        <w:t>in</w:t>
      </w:r>
      <w:r>
        <w:rPr>
          <w:spacing w:val="33"/>
          <w:sz w:val="18"/>
        </w:rPr>
        <w:t xml:space="preserve"> </w:t>
      </w:r>
      <w:r>
        <w:rPr>
          <w:sz w:val="18"/>
        </w:rPr>
        <w:t>prediction</w:t>
      </w:r>
      <w:r>
        <w:rPr>
          <w:spacing w:val="33"/>
          <w:sz w:val="18"/>
        </w:rPr>
        <w:t xml:space="preserve"> </w:t>
      </w:r>
      <w:r>
        <w:rPr>
          <w:sz w:val="18"/>
        </w:rPr>
        <w:t>of</w:t>
      </w:r>
      <w:r>
        <w:rPr>
          <w:spacing w:val="33"/>
          <w:sz w:val="18"/>
        </w:rPr>
        <w:t xml:space="preserve"> </w:t>
      </w:r>
      <w:r>
        <w:rPr>
          <w:sz w:val="18"/>
        </w:rPr>
        <w:t>a</w:t>
      </w:r>
      <w:r>
        <w:rPr>
          <w:spacing w:val="33"/>
          <w:sz w:val="18"/>
        </w:rPr>
        <w:t xml:space="preserve"> </w:t>
      </w:r>
      <w:r>
        <w:rPr>
          <w:sz w:val="18"/>
        </w:rPr>
        <w:t>correct</w:t>
      </w:r>
      <w:r>
        <w:rPr>
          <w:spacing w:val="40"/>
          <w:sz w:val="18"/>
        </w:rPr>
        <w:t xml:space="preserve"> </w:t>
      </w:r>
      <w:r>
        <w:rPr>
          <w:sz w:val="18"/>
        </w:rPr>
        <w:t>label</w:t>
      </w:r>
      <w:r>
        <w:rPr>
          <w:spacing w:val="40"/>
          <w:sz w:val="18"/>
        </w:rPr>
        <w:t xml:space="preserve"> </w:t>
      </w:r>
      <w:r>
        <w:rPr>
          <w:sz w:val="18"/>
        </w:rPr>
        <w:t>per</w:t>
      </w:r>
      <w:r>
        <w:rPr>
          <w:spacing w:val="40"/>
          <w:sz w:val="18"/>
        </w:rPr>
        <w:t xml:space="preserve"> </w:t>
      </w:r>
      <w:r>
        <w:rPr>
          <w:sz w:val="18"/>
        </w:rPr>
        <w:t>each</w:t>
      </w:r>
      <w:r>
        <w:rPr>
          <w:spacing w:val="40"/>
          <w:sz w:val="18"/>
        </w:rPr>
        <w:t xml:space="preserve"> </w:t>
      </w:r>
      <w:r>
        <w:rPr>
          <w:sz w:val="18"/>
        </w:rPr>
        <w:t>class</w:t>
      </w:r>
      <w:r>
        <w:rPr>
          <w:spacing w:val="40"/>
          <w:sz w:val="18"/>
        </w:rPr>
        <w:t xml:space="preserve"> </w:t>
      </w:r>
      <w:r>
        <w:rPr>
          <w:sz w:val="18"/>
        </w:rPr>
        <w:t>using</w:t>
      </w:r>
      <w:r>
        <w:rPr>
          <w:spacing w:val="40"/>
          <w:sz w:val="18"/>
        </w:rPr>
        <w:t xml:space="preserve"> </w:t>
      </w:r>
      <w:r>
        <w:rPr>
          <w:sz w:val="18"/>
        </w:rPr>
        <w:t>the</w:t>
      </w:r>
      <w:r>
        <w:rPr>
          <w:spacing w:val="40"/>
          <w:sz w:val="18"/>
        </w:rPr>
        <w:t xml:space="preserve"> </w:t>
      </w:r>
      <w:r>
        <w:rPr>
          <w:sz w:val="18"/>
        </w:rPr>
        <w:t>HGBC</w:t>
      </w:r>
      <w:r>
        <w:rPr>
          <w:spacing w:val="40"/>
          <w:sz w:val="18"/>
        </w:rPr>
        <w:t xml:space="preserve"> </w:t>
      </w:r>
      <w:r>
        <w:rPr>
          <w:sz w:val="18"/>
        </w:rPr>
        <w:t>baseline-wx</w:t>
      </w:r>
      <w:r>
        <w:rPr>
          <w:spacing w:val="40"/>
          <w:sz w:val="18"/>
        </w:rPr>
        <w:t xml:space="preserve"> </w:t>
      </w:r>
      <w:r>
        <w:rPr>
          <w:sz w:val="18"/>
        </w:rPr>
        <w:t>architecture.</w:t>
      </w:r>
    </w:p>
    <w:p w14:paraId="2EBD4C37" w14:textId="77777777" w:rsidR="00E37508" w:rsidRDefault="00E37508">
      <w:pPr>
        <w:rPr>
          <w:sz w:val="18"/>
        </w:rPr>
        <w:sectPr w:rsidR="00E37508">
          <w:pgSz w:w="12240" w:h="15840"/>
          <w:pgMar w:top="1820" w:right="680" w:bottom="760" w:left="1300" w:header="0" w:footer="565" w:gutter="0"/>
          <w:cols w:space="720"/>
        </w:sectPr>
      </w:pPr>
    </w:p>
    <w:p w14:paraId="2F219F24" w14:textId="77777777" w:rsidR="00E37508" w:rsidRDefault="00E37508">
      <w:pPr>
        <w:pStyle w:val="BodyText"/>
        <w:rPr>
          <w:sz w:val="20"/>
        </w:rPr>
      </w:pPr>
    </w:p>
    <w:p w14:paraId="37E2F4A8" w14:textId="77777777" w:rsidR="00E37508" w:rsidRDefault="00E37508">
      <w:pPr>
        <w:pStyle w:val="BodyText"/>
        <w:rPr>
          <w:sz w:val="20"/>
        </w:rPr>
      </w:pPr>
    </w:p>
    <w:p w14:paraId="18D09CF0" w14:textId="77777777" w:rsidR="00E37508" w:rsidRDefault="00E37508">
      <w:pPr>
        <w:pStyle w:val="BodyText"/>
        <w:rPr>
          <w:sz w:val="20"/>
        </w:rPr>
      </w:pPr>
    </w:p>
    <w:p w14:paraId="162156BE" w14:textId="77777777" w:rsidR="00E37508" w:rsidRDefault="00E37508">
      <w:pPr>
        <w:pStyle w:val="BodyText"/>
        <w:rPr>
          <w:sz w:val="20"/>
        </w:rPr>
      </w:pPr>
    </w:p>
    <w:p w14:paraId="1809694E" w14:textId="77777777" w:rsidR="00E37508" w:rsidRDefault="00E37508">
      <w:pPr>
        <w:pStyle w:val="BodyText"/>
        <w:rPr>
          <w:sz w:val="20"/>
        </w:rPr>
      </w:pPr>
    </w:p>
    <w:p w14:paraId="3C19843E" w14:textId="77777777" w:rsidR="00E37508" w:rsidRDefault="00E37508">
      <w:pPr>
        <w:pStyle w:val="BodyText"/>
        <w:rPr>
          <w:sz w:val="20"/>
        </w:rPr>
      </w:pPr>
    </w:p>
    <w:p w14:paraId="39F30D20" w14:textId="77777777" w:rsidR="00E37508" w:rsidRDefault="00E37508">
      <w:pPr>
        <w:pStyle w:val="BodyText"/>
        <w:rPr>
          <w:sz w:val="20"/>
        </w:rPr>
      </w:pPr>
    </w:p>
    <w:p w14:paraId="3C4B4CDB" w14:textId="77777777" w:rsidR="00E37508" w:rsidRDefault="00E37508">
      <w:pPr>
        <w:pStyle w:val="BodyText"/>
        <w:spacing w:before="153"/>
        <w:rPr>
          <w:sz w:val="20"/>
        </w:rPr>
      </w:pPr>
    </w:p>
    <w:p w14:paraId="2FD04B4C" w14:textId="77777777" w:rsidR="00E37508" w:rsidRDefault="00000000">
      <w:pPr>
        <w:pStyle w:val="BodyText"/>
        <w:ind w:left="1106"/>
        <w:rPr>
          <w:sz w:val="20"/>
        </w:rPr>
      </w:pPr>
      <w:r>
        <w:rPr>
          <w:noProof/>
          <w:sz w:val="20"/>
        </w:rPr>
        <w:drawing>
          <wp:inline distT="0" distB="0" distL="0" distR="0" wp14:anchorId="76DCAAF9" wp14:editId="0A981177">
            <wp:extent cx="4724400" cy="4590288"/>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6" cstate="print"/>
                    <a:stretch>
                      <a:fillRect/>
                    </a:stretch>
                  </pic:blipFill>
                  <pic:spPr>
                    <a:xfrm>
                      <a:off x="0" y="0"/>
                      <a:ext cx="4724400" cy="4590288"/>
                    </a:xfrm>
                    <a:prstGeom prst="rect">
                      <a:avLst/>
                    </a:prstGeom>
                  </pic:spPr>
                </pic:pic>
              </a:graphicData>
            </a:graphic>
          </wp:inline>
        </w:drawing>
      </w:r>
    </w:p>
    <w:p w14:paraId="64E55F00" w14:textId="77777777" w:rsidR="00E37508" w:rsidRDefault="00E37508">
      <w:pPr>
        <w:pStyle w:val="BodyText"/>
        <w:spacing w:before="14"/>
        <w:rPr>
          <w:sz w:val="18"/>
        </w:rPr>
      </w:pPr>
    </w:p>
    <w:p w14:paraId="4E7A6C46" w14:textId="77777777" w:rsidR="00E37508" w:rsidRDefault="00000000">
      <w:pPr>
        <w:spacing w:line="244" w:lineRule="auto"/>
        <w:ind w:left="117" w:right="729"/>
        <w:jc w:val="both"/>
        <w:rPr>
          <w:sz w:val="18"/>
        </w:rPr>
      </w:pPr>
      <w:bookmarkStart w:id="356" w:name="_bookmark64"/>
      <w:bookmarkEnd w:id="356"/>
      <w:r>
        <w:t>Figure 14:</w:t>
      </w:r>
      <w:r>
        <w:rPr>
          <w:spacing w:val="40"/>
        </w:rPr>
        <w:t xml:space="preserve"> </w:t>
      </w:r>
      <w:r>
        <w:rPr>
          <w:sz w:val="18"/>
        </w:rPr>
        <w:t>An illustration of the relationship between chip size and signature geometry in Edinburgh area.</w:t>
      </w:r>
      <w:r>
        <w:rPr>
          <w:spacing w:val="37"/>
          <w:sz w:val="18"/>
        </w:rPr>
        <w:t xml:space="preserve"> </w:t>
      </w:r>
      <w:r>
        <w:rPr>
          <w:sz w:val="18"/>
        </w:rPr>
        <w:t>Subplots</w:t>
      </w:r>
      <w:r>
        <w:rPr>
          <w:spacing w:val="40"/>
          <w:sz w:val="18"/>
        </w:rPr>
        <w:t xml:space="preserve"> </w:t>
      </w:r>
      <w:r>
        <w:rPr>
          <w:sz w:val="18"/>
        </w:rPr>
        <w:t>show all chips that represent a single class using 80 meters (top left), 160 m (top right), 320 m (bottom left) and 640 m</w:t>
      </w:r>
      <w:r>
        <w:rPr>
          <w:spacing w:val="40"/>
          <w:sz w:val="18"/>
        </w:rPr>
        <w:t xml:space="preserve"> </w:t>
      </w:r>
      <w:r>
        <w:rPr>
          <w:sz w:val="18"/>
        </w:rPr>
        <w:t>(bottom right) chip sizes.</w:t>
      </w:r>
    </w:p>
    <w:p w14:paraId="49989B23" w14:textId="77777777" w:rsidR="00E37508" w:rsidRDefault="00E37508">
      <w:pPr>
        <w:spacing w:line="244" w:lineRule="auto"/>
        <w:jc w:val="both"/>
        <w:rPr>
          <w:sz w:val="18"/>
        </w:rPr>
        <w:sectPr w:rsidR="00E37508">
          <w:pgSz w:w="12240" w:h="15840"/>
          <w:pgMar w:top="1820" w:right="680" w:bottom="760" w:left="1300" w:header="0" w:footer="565" w:gutter="0"/>
          <w:cols w:space="720"/>
        </w:sectPr>
      </w:pPr>
    </w:p>
    <w:p w14:paraId="301098E1" w14:textId="77777777" w:rsidR="00E37508" w:rsidRDefault="00E37508">
      <w:pPr>
        <w:pStyle w:val="BodyText"/>
        <w:spacing w:before="193"/>
        <w:rPr>
          <w:sz w:val="18"/>
        </w:rPr>
      </w:pPr>
    </w:p>
    <w:p w14:paraId="07C5B43A" w14:textId="77777777" w:rsidR="00E37508" w:rsidRPr="00981BC6" w:rsidRDefault="00000000">
      <w:pPr>
        <w:pStyle w:val="ListParagraph"/>
        <w:numPr>
          <w:ilvl w:val="0"/>
          <w:numId w:val="1"/>
        </w:numPr>
        <w:tabs>
          <w:tab w:val="left" w:pos="450"/>
        </w:tabs>
        <w:ind w:left="450" w:hanging="333"/>
        <w:rPr>
          <w:rFonts w:ascii="Palatino Linotype"/>
          <w:b/>
          <w:i/>
        </w:rPr>
      </w:pPr>
      <w:bookmarkStart w:id="357" w:name="H._Chip_counts"/>
      <w:bookmarkEnd w:id="357"/>
      <w:r>
        <w:rPr>
          <w:rFonts w:ascii="Palatino Linotype"/>
          <w:b/>
          <w:i/>
        </w:rPr>
        <w:t>Chip</w:t>
      </w:r>
      <w:r>
        <w:rPr>
          <w:rFonts w:ascii="Palatino Linotype"/>
          <w:b/>
          <w:i/>
          <w:spacing w:val="3"/>
        </w:rPr>
        <w:t xml:space="preserve"> </w:t>
      </w:r>
      <w:r>
        <w:rPr>
          <w:rFonts w:ascii="Palatino Linotype"/>
          <w:b/>
          <w:i/>
          <w:spacing w:val="-2"/>
        </w:rPr>
        <w:t>counts</w:t>
      </w:r>
    </w:p>
    <w:tbl>
      <w:tblPr>
        <w:tblW w:w="0" w:type="auto"/>
        <w:tblInd w:w="3097" w:type="dxa"/>
        <w:tblLayout w:type="fixed"/>
        <w:tblCellMar>
          <w:left w:w="0" w:type="dxa"/>
          <w:right w:w="0" w:type="dxa"/>
        </w:tblCellMar>
        <w:tblLook w:val="01E0" w:firstRow="1" w:lastRow="1" w:firstColumn="1" w:lastColumn="1" w:noHBand="0" w:noVBand="0"/>
      </w:tblPr>
      <w:tblGrid>
        <w:gridCol w:w="457"/>
        <w:gridCol w:w="948"/>
        <w:gridCol w:w="1112"/>
        <w:gridCol w:w="948"/>
      </w:tblGrid>
      <w:tr w:rsidR="00981BC6" w14:paraId="6DDCC213" w14:textId="77777777" w:rsidTr="00A31D05">
        <w:trPr>
          <w:trHeight w:val="366"/>
        </w:trPr>
        <w:tc>
          <w:tcPr>
            <w:tcW w:w="457" w:type="dxa"/>
            <w:tcBorders>
              <w:top w:val="single" w:sz="8" w:space="0" w:color="000000"/>
              <w:bottom w:val="single" w:sz="6" w:space="0" w:color="000000"/>
            </w:tcBorders>
          </w:tcPr>
          <w:p w14:paraId="0C0B91C9" w14:textId="77777777" w:rsidR="00981BC6" w:rsidRDefault="00981BC6" w:rsidP="00981BC6">
            <w:pPr>
              <w:pStyle w:val="TableParagraph"/>
              <w:numPr>
                <w:ilvl w:val="0"/>
                <w:numId w:val="1"/>
              </w:numPr>
              <w:spacing w:line="240" w:lineRule="auto"/>
              <w:rPr>
                <w:rFonts w:ascii="Times New Roman"/>
                <w:sz w:val="20"/>
              </w:rPr>
            </w:pPr>
          </w:p>
        </w:tc>
        <w:tc>
          <w:tcPr>
            <w:tcW w:w="948" w:type="dxa"/>
            <w:tcBorders>
              <w:top w:val="single" w:sz="8" w:space="0" w:color="000000"/>
              <w:bottom w:val="single" w:sz="6" w:space="0" w:color="000000"/>
            </w:tcBorders>
          </w:tcPr>
          <w:p w14:paraId="32E479F4" w14:textId="77777777" w:rsidR="00981BC6" w:rsidRDefault="00981BC6" w:rsidP="00A31D05">
            <w:pPr>
              <w:pStyle w:val="TableParagraph"/>
              <w:spacing w:before="40" w:line="240" w:lineRule="auto"/>
              <w:ind w:right="117"/>
              <w:jc w:val="right"/>
            </w:pPr>
            <w:bookmarkStart w:id="358" w:name="_bookmark65"/>
            <w:bookmarkEnd w:id="358"/>
            <w:r>
              <w:rPr>
                <w:spacing w:val="-2"/>
                <w:w w:val="110"/>
              </w:rPr>
              <w:t>B.I.C.</w:t>
            </w:r>
          </w:p>
        </w:tc>
        <w:tc>
          <w:tcPr>
            <w:tcW w:w="1112" w:type="dxa"/>
            <w:tcBorders>
              <w:top w:val="single" w:sz="8" w:space="0" w:color="000000"/>
              <w:bottom w:val="single" w:sz="6" w:space="0" w:color="000000"/>
            </w:tcBorders>
          </w:tcPr>
          <w:p w14:paraId="02274662" w14:textId="77777777" w:rsidR="00981BC6" w:rsidRDefault="00981BC6" w:rsidP="00A31D05">
            <w:pPr>
              <w:pStyle w:val="TableParagraph"/>
              <w:spacing w:before="40" w:line="240" w:lineRule="auto"/>
              <w:ind w:right="117"/>
              <w:jc w:val="right"/>
            </w:pPr>
            <w:r>
              <w:rPr>
                <w:spacing w:val="-2"/>
                <w:w w:val="115"/>
              </w:rPr>
              <w:t>S.I.C</w:t>
            </w:r>
          </w:p>
        </w:tc>
        <w:tc>
          <w:tcPr>
            <w:tcW w:w="948" w:type="dxa"/>
            <w:tcBorders>
              <w:top w:val="single" w:sz="8" w:space="0" w:color="000000"/>
              <w:bottom w:val="single" w:sz="6" w:space="0" w:color="000000"/>
            </w:tcBorders>
          </w:tcPr>
          <w:p w14:paraId="37C3CEAE" w14:textId="77777777" w:rsidR="00981BC6" w:rsidRDefault="00981BC6" w:rsidP="00A31D05">
            <w:pPr>
              <w:pStyle w:val="TableParagraph"/>
              <w:spacing w:before="40" w:line="240" w:lineRule="auto"/>
              <w:ind w:left="22"/>
            </w:pPr>
            <w:r>
              <w:rPr>
                <w:spacing w:val="-2"/>
                <w:w w:val="115"/>
              </w:rPr>
              <w:t>M.O.R.</w:t>
            </w:r>
          </w:p>
        </w:tc>
      </w:tr>
      <w:tr w:rsidR="00981BC6" w14:paraId="5780F489" w14:textId="77777777" w:rsidTr="00A31D05">
        <w:trPr>
          <w:trHeight w:val="312"/>
        </w:trPr>
        <w:tc>
          <w:tcPr>
            <w:tcW w:w="457" w:type="dxa"/>
            <w:tcBorders>
              <w:top w:val="single" w:sz="6" w:space="0" w:color="000000"/>
            </w:tcBorders>
          </w:tcPr>
          <w:p w14:paraId="490E5414" w14:textId="77777777" w:rsidR="00981BC6" w:rsidRDefault="00981BC6" w:rsidP="00A31D05">
            <w:pPr>
              <w:pStyle w:val="TableParagraph"/>
              <w:spacing w:before="39" w:line="253" w:lineRule="exact"/>
              <w:ind w:right="106"/>
            </w:pPr>
            <w:r>
              <w:rPr>
                <w:spacing w:val="-10"/>
              </w:rPr>
              <w:t>8</w:t>
            </w:r>
          </w:p>
        </w:tc>
        <w:tc>
          <w:tcPr>
            <w:tcW w:w="948" w:type="dxa"/>
            <w:tcBorders>
              <w:top w:val="single" w:sz="6" w:space="0" w:color="000000"/>
            </w:tcBorders>
          </w:tcPr>
          <w:p w14:paraId="45BC62CD" w14:textId="77777777" w:rsidR="00981BC6" w:rsidRDefault="00981BC6" w:rsidP="00A31D05">
            <w:pPr>
              <w:pStyle w:val="TableParagraph"/>
              <w:spacing w:before="39" w:line="253" w:lineRule="exact"/>
              <w:ind w:right="117"/>
              <w:jc w:val="right"/>
            </w:pPr>
            <w:r>
              <w:rPr>
                <w:spacing w:val="-2"/>
              </w:rPr>
              <w:t>534,729</w:t>
            </w:r>
          </w:p>
        </w:tc>
        <w:tc>
          <w:tcPr>
            <w:tcW w:w="1112" w:type="dxa"/>
            <w:tcBorders>
              <w:top w:val="single" w:sz="6" w:space="0" w:color="000000"/>
            </w:tcBorders>
          </w:tcPr>
          <w:p w14:paraId="67271CA6" w14:textId="77777777" w:rsidR="00981BC6" w:rsidRDefault="00981BC6" w:rsidP="00A31D05">
            <w:pPr>
              <w:pStyle w:val="TableParagraph"/>
              <w:spacing w:before="39" w:line="253" w:lineRule="exact"/>
              <w:ind w:right="117"/>
              <w:jc w:val="right"/>
            </w:pPr>
            <w:r>
              <w:rPr>
                <w:spacing w:val="-2"/>
              </w:rPr>
              <w:t>1,099,439</w:t>
            </w:r>
          </w:p>
        </w:tc>
        <w:tc>
          <w:tcPr>
            <w:tcW w:w="948" w:type="dxa"/>
            <w:tcBorders>
              <w:top w:val="single" w:sz="6" w:space="0" w:color="000000"/>
            </w:tcBorders>
          </w:tcPr>
          <w:p w14:paraId="628305C3" w14:textId="77777777" w:rsidR="00981BC6" w:rsidRDefault="00981BC6" w:rsidP="00A31D05">
            <w:pPr>
              <w:pStyle w:val="TableParagraph"/>
              <w:spacing w:before="39" w:line="253" w:lineRule="exact"/>
              <w:ind w:left="22" w:right="22"/>
            </w:pPr>
            <w:r>
              <w:rPr>
                <w:spacing w:val="-2"/>
              </w:rPr>
              <w:t>135,264</w:t>
            </w:r>
          </w:p>
        </w:tc>
      </w:tr>
      <w:tr w:rsidR="00981BC6" w14:paraId="1707530B" w14:textId="77777777" w:rsidTr="00A31D05">
        <w:trPr>
          <w:trHeight w:val="270"/>
        </w:trPr>
        <w:tc>
          <w:tcPr>
            <w:tcW w:w="457" w:type="dxa"/>
          </w:tcPr>
          <w:p w14:paraId="09321ECA" w14:textId="77777777" w:rsidR="00981BC6" w:rsidRDefault="00981BC6" w:rsidP="00A31D05">
            <w:pPr>
              <w:pStyle w:val="TableParagraph"/>
            </w:pPr>
            <w:r>
              <w:rPr>
                <w:spacing w:val="-5"/>
              </w:rPr>
              <w:t>16</w:t>
            </w:r>
          </w:p>
        </w:tc>
        <w:tc>
          <w:tcPr>
            <w:tcW w:w="948" w:type="dxa"/>
          </w:tcPr>
          <w:p w14:paraId="62D3D7E3" w14:textId="77777777" w:rsidR="00981BC6" w:rsidRDefault="00981BC6" w:rsidP="00A31D05">
            <w:pPr>
              <w:pStyle w:val="TableParagraph"/>
              <w:ind w:right="117"/>
              <w:jc w:val="right"/>
            </w:pPr>
            <w:r>
              <w:rPr>
                <w:spacing w:val="-2"/>
              </w:rPr>
              <w:t>331,459</w:t>
            </w:r>
          </w:p>
        </w:tc>
        <w:tc>
          <w:tcPr>
            <w:tcW w:w="1112" w:type="dxa"/>
          </w:tcPr>
          <w:p w14:paraId="740E1B9E" w14:textId="77777777" w:rsidR="00981BC6" w:rsidRDefault="00981BC6" w:rsidP="00A31D05">
            <w:pPr>
              <w:pStyle w:val="TableParagraph"/>
              <w:ind w:right="117"/>
              <w:jc w:val="right"/>
            </w:pPr>
            <w:r>
              <w:rPr>
                <w:spacing w:val="-2"/>
              </w:rPr>
              <w:t>1,087,827</w:t>
            </w:r>
          </w:p>
        </w:tc>
        <w:tc>
          <w:tcPr>
            <w:tcW w:w="948" w:type="dxa"/>
          </w:tcPr>
          <w:p w14:paraId="5C467BC6" w14:textId="77777777" w:rsidR="00981BC6" w:rsidRDefault="00981BC6" w:rsidP="00A31D05">
            <w:pPr>
              <w:pStyle w:val="TableParagraph"/>
              <w:ind w:left="22" w:right="22"/>
            </w:pPr>
            <w:r>
              <w:rPr>
                <w:spacing w:val="-2"/>
              </w:rPr>
              <w:t>126,016</w:t>
            </w:r>
          </w:p>
        </w:tc>
      </w:tr>
      <w:tr w:rsidR="00981BC6" w14:paraId="1E101197" w14:textId="77777777" w:rsidTr="00A31D05">
        <w:trPr>
          <w:trHeight w:val="270"/>
        </w:trPr>
        <w:tc>
          <w:tcPr>
            <w:tcW w:w="457" w:type="dxa"/>
          </w:tcPr>
          <w:p w14:paraId="0F0986FE" w14:textId="77777777" w:rsidR="00981BC6" w:rsidRDefault="00981BC6" w:rsidP="00A31D05">
            <w:pPr>
              <w:pStyle w:val="TableParagraph"/>
            </w:pPr>
            <w:r>
              <w:rPr>
                <w:spacing w:val="-5"/>
              </w:rPr>
              <w:t>32</w:t>
            </w:r>
          </w:p>
        </w:tc>
        <w:tc>
          <w:tcPr>
            <w:tcW w:w="948" w:type="dxa"/>
          </w:tcPr>
          <w:p w14:paraId="7B8C8860" w14:textId="77777777" w:rsidR="00981BC6" w:rsidRDefault="00981BC6" w:rsidP="00A31D05">
            <w:pPr>
              <w:pStyle w:val="TableParagraph"/>
              <w:ind w:right="117"/>
              <w:jc w:val="right"/>
            </w:pPr>
            <w:r>
              <w:rPr>
                <w:spacing w:val="-2"/>
              </w:rPr>
              <w:t>179,261</w:t>
            </w:r>
          </w:p>
        </w:tc>
        <w:tc>
          <w:tcPr>
            <w:tcW w:w="1112" w:type="dxa"/>
          </w:tcPr>
          <w:p w14:paraId="5958BD5D" w14:textId="77777777" w:rsidR="00981BC6" w:rsidRDefault="00981BC6" w:rsidP="00A31D05">
            <w:pPr>
              <w:pStyle w:val="TableParagraph"/>
              <w:ind w:right="117"/>
              <w:jc w:val="right"/>
            </w:pPr>
            <w:r>
              <w:rPr>
                <w:spacing w:val="-2"/>
              </w:rPr>
              <w:t>901,538</w:t>
            </w:r>
          </w:p>
        </w:tc>
        <w:tc>
          <w:tcPr>
            <w:tcW w:w="948" w:type="dxa"/>
          </w:tcPr>
          <w:p w14:paraId="3C65879B" w14:textId="77777777" w:rsidR="00981BC6" w:rsidRDefault="00981BC6" w:rsidP="00A31D05">
            <w:pPr>
              <w:pStyle w:val="TableParagraph"/>
              <w:ind w:left="22" w:right="22"/>
            </w:pPr>
            <w:r>
              <w:rPr>
                <w:spacing w:val="-2"/>
              </w:rPr>
              <w:t>112,196</w:t>
            </w:r>
          </w:p>
        </w:tc>
      </w:tr>
      <w:tr w:rsidR="00981BC6" w14:paraId="2AAF651F" w14:textId="77777777" w:rsidTr="00A31D05">
        <w:trPr>
          <w:trHeight w:val="325"/>
        </w:trPr>
        <w:tc>
          <w:tcPr>
            <w:tcW w:w="457" w:type="dxa"/>
            <w:tcBorders>
              <w:bottom w:val="single" w:sz="8" w:space="0" w:color="000000"/>
            </w:tcBorders>
          </w:tcPr>
          <w:p w14:paraId="697F7DE2" w14:textId="77777777" w:rsidR="00981BC6" w:rsidRDefault="00981BC6" w:rsidP="00A31D05">
            <w:pPr>
              <w:pStyle w:val="TableParagraph"/>
              <w:spacing w:line="256" w:lineRule="exact"/>
            </w:pPr>
            <w:r>
              <w:rPr>
                <w:spacing w:val="-5"/>
              </w:rPr>
              <w:t>64</w:t>
            </w:r>
          </w:p>
        </w:tc>
        <w:tc>
          <w:tcPr>
            <w:tcW w:w="948" w:type="dxa"/>
            <w:tcBorders>
              <w:bottom w:val="single" w:sz="8" w:space="0" w:color="000000"/>
            </w:tcBorders>
          </w:tcPr>
          <w:p w14:paraId="5B0D3180" w14:textId="77777777" w:rsidR="00981BC6" w:rsidRDefault="00981BC6" w:rsidP="00A31D05">
            <w:pPr>
              <w:pStyle w:val="TableParagraph"/>
              <w:spacing w:line="256" w:lineRule="exact"/>
              <w:ind w:right="117"/>
              <w:jc w:val="right"/>
            </w:pPr>
            <w:r>
              <w:rPr>
                <w:spacing w:val="-2"/>
              </w:rPr>
              <w:t>132,619</w:t>
            </w:r>
          </w:p>
        </w:tc>
        <w:tc>
          <w:tcPr>
            <w:tcW w:w="1112" w:type="dxa"/>
            <w:tcBorders>
              <w:bottom w:val="single" w:sz="8" w:space="0" w:color="000000"/>
            </w:tcBorders>
          </w:tcPr>
          <w:p w14:paraId="2430D2A5" w14:textId="77777777" w:rsidR="00981BC6" w:rsidRDefault="00981BC6" w:rsidP="00A31D05">
            <w:pPr>
              <w:pStyle w:val="TableParagraph"/>
              <w:spacing w:line="256" w:lineRule="exact"/>
              <w:ind w:right="117"/>
              <w:jc w:val="right"/>
            </w:pPr>
            <w:r>
              <w:rPr>
                <w:spacing w:val="-2"/>
              </w:rPr>
              <w:t>373,131</w:t>
            </w:r>
          </w:p>
        </w:tc>
        <w:tc>
          <w:tcPr>
            <w:tcW w:w="948" w:type="dxa"/>
            <w:tcBorders>
              <w:bottom w:val="single" w:sz="8" w:space="0" w:color="000000"/>
            </w:tcBorders>
          </w:tcPr>
          <w:p w14:paraId="000DC0F0" w14:textId="77777777" w:rsidR="00981BC6" w:rsidRDefault="00981BC6" w:rsidP="00A31D05">
            <w:pPr>
              <w:pStyle w:val="TableParagraph"/>
              <w:spacing w:line="256" w:lineRule="exact"/>
              <w:ind w:left="109"/>
            </w:pPr>
            <w:r>
              <w:rPr>
                <w:spacing w:val="-2"/>
              </w:rPr>
              <w:t>94,960</w:t>
            </w:r>
          </w:p>
        </w:tc>
      </w:tr>
    </w:tbl>
    <w:p w14:paraId="25C71701" w14:textId="77777777" w:rsidR="00981BC6" w:rsidRDefault="00981BC6" w:rsidP="00981BC6">
      <w:pPr>
        <w:spacing w:before="193"/>
        <w:ind w:left="384"/>
        <w:rPr>
          <w:sz w:val="18"/>
        </w:rPr>
      </w:pPr>
      <w:r>
        <w:t>Table</w:t>
      </w:r>
      <w:r>
        <w:rPr>
          <w:spacing w:val="18"/>
        </w:rPr>
        <w:t xml:space="preserve"> </w:t>
      </w:r>
      <w:r>
        <w:t>11:</w:t>
      </w:r>
      <w:r>
        <w:rPr>
          <w:spacing w:val="34"/>
        </w:rPr>
        <w:t xml:space="preserve"> </w:t>
      </w:r>
      <w:r>
        <w:rPr>
          <w:sz w:val="18"/>
        </w:rPr>
        <w:t>Total</w:t>
      </w:r>
      <w:r>
        <w:rPr>
          <w:spacing w:val="15"/>
          <w:sz w:val="18"/>
        </w:rPr>
        <w:t xml:space="preserve"> </w:t>
      </w:r>
      <w:r>
        <w:rPr>
          <w:sz w:val="18"/>
        </w:rPr>
        <w:t>number</w:t>
      </w:r>
      <w:r>
        <w:rPr>
          <w:spacing w:val="15"/>
          <w:sz w:val="18"/>
        </w:rPr>
        <w:t xml:space="preserve"> </w:t>
      </w:r>
      <w:r>
        <w:rPr>
          <w:sz w:val="18"/>
        </w:rPr>
        <w:t>of</w:t>
      </w:r>
      <w:r>
        <w:rPr>
          <w:spacing w:val="16"/>
          <w:sz w:val="18"/>
        </w:rPr>
        <w:t xml:space="preserve"> </w:t>
      </w:r>
      <w:r>
        <w:rPr>
          <w:sz w:val="18"/>
        </w:rPr>
        <w:t>chips</w:t>
      </w:r>
      <w:r>
        <w:rPr>
          <w:spacing w:val="15"/>
          <w:sz w:val="18"/>
        </w:rPr>
        <w:t xml:space="preserve"> </w:t>
      </w:r>
      <w:r>
        <w:rPr>
          <w:sz w:val="18"/>
        </w:rPr>
        <w:t>(within</w:t>
      </w:r>
      <w:r>
        <w:rPr>
          <w:spacing w:val="15"/>
          <w:sz w:val="18"/>
        </w:rPr>
        <w:t xml:space="preserve"> </w:t>
      </w:r>
      <w:r>
        <w:rPr>
          <w:sz w:val="18"/>
        </w:rPr>
        <w:t>all</w:t>
      </w:r>
      <w:r>
        <w:rPr>
          <w:spacing w:val="15"/>
          <w:sz w:val="18"/>
        </w:rPr>
        <w:t xml:space="preserve"> </w:t>
      </w:r>
      <w:r>
        <w:rPr>
          <w:sz w:val="18"/>
        </w:rPr>
        <w:t>training,</w:t>
      </w:r>
      <w:r>
        <w:rPr>
          <w:spacing w:val="15"/>
          <w:sz w:val="18"/>
        </w:rPr>
        <w:t xml:space="preserve"> </w:t>
      </w:r>
      <w:r>
        <w:rPr>
          <w:sz w:val="18"/>
        </w:rPr>
        <w:t>validation</w:t>
      </w:r>
      <w:r>
        <w:rPr>
          <w:spacing w:val="15"/>
          <w:sz w:val="18"/>
        </w:rPr>
        <w:t xml:space="preserve"> </w:t>
      </w:r>
      <w:r>
        <w:rPr>
          <w:sz w:val="18"/>
        </w:rPr>
        <w:t>and</w:t>
      </w:r>
      <w:r>
        <w:rPr>
          <w:spacing w:val="15"/>
          <w:sz w:val="18"/>
        </w:rPr>
        <w:t xml:space="preserve"> </w:t>
      </w:r>
      <w:r>
        <w:rPr>
          <w:sz w:val="18"/>
        </w:rPr>
        <w:t>secret</w:t>
      </w:r>
      <w:r>
        <w:rPr>
          <w:spacing w:val="16"/>
          <w:sz w:val="18"/>
        </w:rPr>
        <w:t xml:space="preserve"> </w:t>
      </w:r>
      <w:r>
        <w:rPr>
          <w:sz w:val="18"/>
        </w:rPr>
        <w:t>sets)</w:t>
      </w:r>
      <w:r>
        <w:rPr>
          <w:spacing w:val="15"/>
          <w:sz w:val="18"/>
        </w:rPr>
        <w:t xml:space="preserve"> </w:t>
      </w:r>
      <w:r>
        <w:rPr>
          <w:sz w:val="18"/>
        </w:rPr>
        <w:t>per</w:t>
      </w:r>
      <w:r>
        <w:rPr>
          <w:spacing w:val="15"/>
          <w:sz w:val="18"/>
        </w:rPr>
        <w:t xml:space="preserve"> </w:t>
      </w:r>
      <w:r>
        <w:rPr>
          <w:sz w:val="18"/>
        </w:rPr>
        <w:t>chip</w:t>
      </w:r>
      <w:r>
        <w:rPr>
          <w:spacing w:val="15"/>
          <w:sz w:val="18"/>
        </w:rPr>
        <w:t xml:space="preserve"> </w:t>
      </w:r>
      <w:r>
        <w:rPr>
          <w:sz w:val="18"/>
        </w:rPr>
        <w:t>size</w:t>
      </w:r>
      <w:r>
        <w:rPr>
          <w:spacing w:val="15"/>
          <w:sz w:val="18"/>
        </w:rPr>
        <w:t xml:space="preserve"> </w:t>
      </w:r>
      <w:r>
        <w:rPr>
          <w:sz w:val="18"/>
        </w:rPr>
        <w:t>and</w:t>
      </w:r>
      <w:r>
        <w:rPr>
          <w:spacing w:val="15"/>
          <w:sz w:val="18"/>
        </w:rPr>
        <w:t xml:space="preserve"> </w:t>
      </w:r>
      <w:r>
        <w:rPr>
          <w:spacing w:val="-2"/>
          <w:sz w:val="18"/>
        </w:rPr>
        <w:t>architecture.</w:t>
      </w:r>
    </w:p>
    <w:p w14:paraId="027CD0D1" w14:textId="77777777" w:rsidR="00981BC6" w:rsidRPr="00981BC6" w:rsidRDefault="00981BC6" w:rsidP="00981BC6">
      <w:pPr>
        <w:tabs>
          <w:tab w:val="left" w:pos="450"/>
        </w:tabs>
        <w:rPr>
          <w:rFonts w:ascii="Palatino Linotype"/>
          <w:b/>
          <w:i/>
        </w:rPr>
      </w:pPr>
    </w:p>
    <w:sectPr w:rsidR="00981BC6" w:rsidRPr="00981BC6">
      <w:pgSz w:w="12240" w:h="15840"/>
      <w:pgMar w:top="1120" w:right="680" w:bottom="760" w:left="1300" w:header="0" w:footer="5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33774" w14:textId="77777777" w:rsidR="00AF2116" w:rsidRDefault="00AF2116">
      <w:r>
        <w:separator/>
      </w:r>
    </w:p>
  </w:endnote>
  <w:endnote w:type="continuationSeparator" w:id="0">
    <w:p w14:paraId="1A451B66" w14:textId="77777777" w:rsidR="00AF2116" w:rsidRDefault="00AF2116">
      <w:r>
        <w:continuationSeparator/>
      </w:r>
    </w:p>
  </w:endnote>
  <w:endnote w:type="continuationNotice" w:id="1">
    <w:p w14:paraId="68B0B1E0" w14:textId="77777777" w:rsidR="00AF2116" w:rsidRDefault="00AF21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EE"/>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rebuchet MS">
    <w:altName w:val="Trebuchet MS"/>
    <w:panose1 w:val="020B0603020202020204"/>
    <w:charset w:val="00"/>
    <w:family w:val="swiss"/>
    <w:pitch w:val="variable"/>
    <w:sig w:usb0="00000287" w:usb1="00000000" w:usb2="00000000" w:usb3="00000000" w:csb0="0000009F" w:csb1="00000000"/>
  </w:font>
  <w:font w:name="Meiryo UI">
    <w:altName w:val="Meiryo UI"/>
    <w:panose1 w:val="020B0604030504040204"/>
    <w:charset w:val="80"/>
    <w:family w:val="swiss"/>
    <w:pitch w:val="variable"/>
    <w:sig w:usb0="E00002FF" w:usb1="6AC7FFFF"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7F954" w14:textId="77777777" w:rsidR="00220C84" w:rsidRDefault="00220C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79988" w14:textId="77777777" w:rsidR="00E37508" w:rsidRDefault="00000000">
    <w:pPr>
      <w:pStyle w:val="BodyText"/>
      <w:spacing w:line="14" w:lineRule="auto"/>
      <w:rPr>
        <w:sz w:val="20"/>
      </w:rPr>
    </w:pPr>
    <w:r>
      <w:rPr>
        <w:noProof/>
      </w:rPr>
      <mc:AlternateContent>
        <mc:Choice Requires="wps">
          <w:drawing>
            <wp:anchor distT="0" distB="0" distL="0" distR="0" simplePos="0" relativeHeight="485407232" behindDoc="1" locked="0" layoutInCell="1" allowOverlap="1" wp14:anchorId="7C6CDE2C" wp14:editId="7794459A">
              <wp:simplePos x="0" y="0"/>
              <wp:positionH relativeFrom="page">
                <wp:posOffset>3780625</wp:posOffset>
              </wp:positionH>
              <wp:positionV relativeFrom="page">
                <wp:posOffset>9560226</wp:posOffset>
              </wp:positionV>
              <wp:extent cx="22796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94310"/>
                      </a:xfrm>
                      <a:prstGeom prst="rect">
                        <a:avLst/>
                      </a:prstGeom>
                    </wps:spPr>
                    <wps:txbx>
                      <w:txbxContent>
                        <w:p w14:paraId="09C63394" w14:textId="77777777" w:rsidR="00E37508"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7C6CDE2C" id="_x0000_t202" coordsize="21600,21600" o:spt="202" path="m,l,21600r21600,l21600,xe">
              <v:stroke joinstyle="miter"/>
              <v:path gradientshapeok="t" o:connecttype="rect"/>
            </v:shapetype>
            <v:shape id="Textbox 1" o:spid="_x0000_s1028" type="#_x0000_t202" style="position:absolute;margin-left:297.7pt;margin-top:752.75pt;width:17.95pt;height:15.3pt;z-index:-1790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" filled="f" stroked="f">
              <v:textbox inset="0,0,0,0">
                <w:txbxContent>
                  <w:p w14:paraId="09C63394" w14:textId="77777777" w:rsidR="00E37508" w:rsidRDefault="00000000">
                    <w:pPr>
                      <w:pStyle w:val="BodyText"/>
                      <w:spacing w:before="16"/>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DFFE2" w14:textId="77777777" w:rsidR="00AF2116" w:rsidRDefault="00AF2116">
      <w:r>
        <w:separator/>
      </w:r>
    </w:p>
  </w:footnote>
  <w:footnote w:type="continuationSeparator" w:id="0">
    <w:p w14:paraId="1334B0B0" w14:textId="77777777" w:rsidR="00AF2116" w:rsidRDefault="00AF2116">
      <w:r>
        <w:continuationSeparator/>
      </w:r>
    </w:p>
  </w:footnote>
  <w:footnote w:type="continuationNotice" w:id="1">
    <w:p w14:paraId="11CD4FE5" w14:textId="77777777" w:rsidR="00AF2116" w:rsidRDefault="00AF21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6F118" w14:textId="77777777" w:rsidR="00220C84" w:rsidRDefault="00220C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C58"/>
    <w:multiLevelType w:val="hybridMultilevel"/>
    <w:tmpl w:val="B79A42EE"/>
    <w:lvl w:ilvl="0" w:tplc="18A27862">
      <w:start w:val="2"/>
      <w:numFmt w:val="decimal"/>
      <w:lvlText w:val="%1."/>
      <w:lvlJc w:val="left"/>
      <w:pPr>
        <w:ind w:left="117" w:hanging="380"/>
        <w:jc w:val="left"/>
      </w:pPr>
      <w:rPr>
        <w:rFonts w:hint="default"/>
        <w:spacing w:val="0"/>
        <w:w w:val="89"/>
        <w:lang w:val="en-US" w:eastAsia="en-US" w:bidi="ar-SA"/>
      </w:rPr>
    </w:lvl>
    <w:lvl w:ilvl="1" w:tplc="BC14F5E6">
      <w:numFmt w:val="bullet"/>
      <w:lvlText w:val="•"/>
      <w:lvlJc w:val="left"/>
      <w:pPr>
        <w:ind w:left="1134" w:hanging="380"/>
      </w:pPr>
      <w:rPr>
        <w:rFonts w:hint="default"/>
        <w:lang w:val="en-US" w:eastAsia="en-US" w:bidi="ar-SA"/>
      </w:rPr>
    </w:lvl>
    <w:lvl w:ilvl="2" w:tplc="067AEB06">
      <w:numFmt w:val="bullet"/>
      <w:lvlText w:val="•"/>
      <w:lvlJc w:val="left"/>
      <w:pPr>
        <w:ind w:left="2148" w:hanging="380"/>
      </w:pPr>
      <w:rPr>
        <w:rFonts w:hint="default"/>
        <w:lang w:val="en-US" w:eastAsia="en-US" w:bidi="ar-SA"/>
      </w:rPr>
    </w:lvl>
    <w:lvl w:ilvl="3" w:tplc="F1888868">
      <w:numFmt w:val="bullet"/>
      <w:lvlText w:val="•"/>
      <w:lvlJc w:val="left"/>
      <w:pPr>
        <w:ind w:left="3162" w:hanging="380"/>
      </w:pPr>
      <w:rPr>
        <w:rFonts w:hint="default"/>
        <w:lang w:val="en-US" w:eastAsia="en-US" w:bidi="ar-SA"/>
      </w:rPr>
    </w:lvl>
    <w:lvl w:ilvl="4" w:tplc="8D407D4E">
      <w:numFmt w:val="bullet"/>
      <w:lvlText w:val="•"/>
      <w:lvlJc w:val="left"/>
      <w:pPr>
        <w:ind w:left="4176" w:hanging="380"/>
      </w:pPr>
      <w:rPr>
        <w:rFonts w:hint="default"/>
        <w:lang w:val="en-US" w:eastAsia="en-US" w:bidi="ar-SA"/>
      </w:rPr>
    </w:lvl>
    <w:lvl w:ilvl="5" w:tplc="9E2EDDC4">
      <w:numFmt w:val="bullet"/>
      <w:lvlText w:val="•"/>
      <w:lvlJc w:val="left"/>
      <w:pPr>
        <w:ind w:left="5190" w:hanging="380"/>
      </w:pPr>
      <w:rPr>
        <w:rFonts w:hint="default"/>
        <w:lang w:val="en-US" w:eastAsia="en-US" w:bidi="ar-SA"/>
      </w:rPr>
    </w:lvl>
    <w:lvl w:ilvl="6" w:tplc="61DEFBB6">
      <w:numFmt w:val="bullet"/>
      <w:lvlText w:val="•"/>
      <w:lvlJc w:val="left"/>
      <w:pPr>
        <w:ind w:left="6204" w:hanging="380"/>
      </w:pPr>
      <w:rPr>
        <w:rFonts w:hint="default"/>
        <w:lang w:val="en-US" w:eastAsia="en-US" w:bidi="ar-SA"/>
      </w:rPr>
    </w:lvl>
    <w:lvl w:ilvl="7" w:tplc="23E8C1D8">
      <w:numFmt w:val="bullet"/>
      <w:lvlText w:val="•"/>
      <w:lvlJc w:val="left"/>
      <w:pPr>
        <w:ind w:left="7218" w:hanging="380"/>
      </w:pPr>
      <w:rPr>
        <w:rFonts w:hint="default"/>
        <w:lang w:val="en-US" w:eastAsia="en-US" w:bidi="ar-SA"/>
      </w:rPr>
    </w:lvl>
    <w:lvl w:ilvl="8" w:tplc="202E03E2">
      <w:numFmt w:val="bullet"/>
      <w:lvlText w:val="•"/>
      <w:lvlJc w:val="left"/>
      <w:pPr>
        <w:ind w:left="8232" w:hanging="380"/>
      </w:pPr>
      <w:rPr>
        <w:rFonts w:hint="default"/>
        <w:lang w:val="en-US" w:eastAsia="en-US" w:bidi="ar-SA"/>
      </w:rPr>
    </w:lvl>
  </w:abstractNum>
  <w:abstractNum w:abstractNumId="1" w15:restartNumberingAfterBreak="0">
    <w:nsid w:val="6F5E4499"/>
    <w:multiLevelType w:val="hybridMultilevel"/>
    <w:tmpl w:val="E354A116"/>
    <w:lvl w:ilvl="0" w:tplc="30CA1698">
      <w:start w:val="1"/>
      <w:numFmt w:val="upperLetter"/>
      <w:lvlText w:val="%1."/>
      <w:lvlJc w:val="left"/>
      <w:pPr>
        <w:ind w:left="438" w:hanging="322"/>
        <w:jc w:val="left"/>
      </w:pPr>
      <w:rPr>
        <w:rFonts w:ascii="Palatino Linotype" w:eastAsia="Palatino Linotype" w:hAnsi="Palatino Linotype" w:cs="Palatino Linotype" w:hint="default"/>
        <w:b/>
        <w:bCs/>
        <w:i/>
        <w:iCs/>
        <w:spacing w:val="0"/>
        <w:w w:val="99"/>
        <w:sz w:val="22"/>
        <w:szCs w:val="22"/>
        <w:lang w:val="en-US" w:eastAsia="en-US" w:bidi="ar-SA"/>
      </w:rPr>
    </w:lvl>
    <w:lvl w:ilvl="1" w:tplc="2858FC18">
      <w:start w:val="1"/>
      <w:numFmt w:val="decimal"/>
      <w:lvlText w:val="%2."/>
      <w:lvlJc w:val="left"/>
      <w:pPr>
        <w:ind w:left="662" w:hanging="273"/>
        <w:jc w:val="left"/>
      </w:pPr>
      <w:rPr>
        <w:rFonts w:ascii="Cambria" w:eastAsia="Cambria" w:hAnsi="Cambria" w:cs="Cambria" w:hint="default"/>
        <w:b w:val="0"/>
        <w:bCs w:val="0"/>
        <w:i w:val="0"/>
        <w:iCs w:val="0"/>
        <w:spacing w:val="-1"/>
        <w:w w:val="89"/>
        <w:sz w:val="22"/>
        <w:szCs w:val="22"/>
        <w:lang w:val="en-US" w:eastAsia="en-US" w:bidi="ar-SA"/>
      </w:rPr>
    </w:lvl>
    <w:lvl w:ilvl="2" w:tplc="B1FED5C0">
      <w:numFmt w:val="bullet"/>
      <w:lvlText w:val="•"/>
      <w:lvlJc w:val="left"/>
      <w:pPr>
        <w:ind w:left="1726" w:hanging="273"/>
      </w:pPr>
      <w:rPr>
        <w:rFonts w:hint="default"/>
        <w:lang w:val="en-US" w:eastAsia="en-US" w:bidi="ar-SA"/>
      </w:rPr>
    </w:lvl>
    <w:lvl w:ilvl="3" w:tplc="A6D240DE">
      <w:numFmt w:val="bullet"/>
      <w:lvlText w:val="•"/>
      <w:lvlJc w:val="left"/>
      <w:pPr>
        <w:ind w:left="2793" w:hanging="273"/>
      </w:pPr>
      <w:rPr>
        <w:rFonts w:hint="default"/>
        <w:lang w:val="en-US" w:eastAsia="en-US" w:bidi="ar-SA"/>
      </w:rPr>
    </w:lvl>
    <w:lvl w:ilvl="4" w:tplc="057482D0">
      <w:numFmt w:val="bullet"/>
      <w:lvlText w:val="•"/>
      <w:lvlJc w:val="left"/>
      <w:pPr>
        <w:ind w:left="3860" w:hanging="273"/>
      </w:pPr>
      <w:rPr>
        <w:rFonts w:hint="default"/>
        <w:lang w:val="en-US" w:eastAsia="en-US" w:bidi="ar-SA"/>
      </w:rPr>
    </w:lvl>
    <w:lvl w:ilvl="5" w:tplc="0A8CF464">
      <w:numFmt w:val="bullet"/>
      <w:lvlText w:val="•"/>
      <w:lvlJc w:val="left"/>
      <w:pPr>
        <w:ind w:left="4926" w:hanging="273"/>
      </w:pPr>
      <w:rPr>
        <w:rFonts w:hint="default"/>
        <w:lang w:val="en-US" w:eastAsia="en-US" w:bidi="ar-SA"/>
      </w:rPr>
    </w:lvl>
    <w:lvl w:ilvl="6" w:tplc="2500B566">
      <w:numFmt w:val="bullet"/>
      <w:lvlText w:val="•"/>
      <w:lvlJc w:val="left"/>
      <w:pPr>
        <w:ind w:left="5993" w:hanging="273"/>
      </w:pPr>
      <w:rPr>
        <w:rFonts w:hint="default"/>
        <w:lang w:val="en-US" w:eastAsia="en-US" w:bidi="ar-SA"/>
      </w:rPr>
    </w:lvl>
    <w:lvl w:ilvl="7" w:tplc="898AED8C">
      <w:numFmt w:val="bullet"/>
      <w:lvlText w:val="•"/>
      <w:lvlJc w:val="left"/>
      <w:pPr>
        <w:ind w:left="7060" w:hanging="273"/>
      </w:pPr>
      <w:rPr>
        <w:rFonts w:hint="default"/>
        <w:lang w:val="en-US" w:eastAsia="en-US" w:bidi="ar-SA"/>
      </w:rPr>
    </w:lvl>
    <w:lvl w:ilvl="8" w:tplc="DDCA3284">
      <w:numFmt w:val="bullet"/>
      <w:lvlText w:val="•"/>
      <w:lvlJc w:val="left"/>
      <w:pPr>
        <w:ind w:left="8126" w:hanging="273"/>
      </w:pPr>
      <w:rPr>
        <w:rFonts w:hint="default"/>
        <w:lang w:val="en-US" w:eastAsia="en-US" w:bidi="ar-SA"/>
      </w:rPr>
    </w:lvl>
  </w:abstractNum>
  <w:abstractNum w:abstractNumId="2" w15:restartNumberingAfterBreak="0">
    <w:nsid w:val="7745565D"/>
    <w:multiLevelType w:val="multilevel"/>
    <w:tmpl w:val="7CA66FFA"/>
    <w:lvl w:ilvl="0">
      <w:start w:val="1"/>
      <w:numFmt w:val="decimal"/>
      <w:lvlText w:val="%1."/>
      <w:lvlJc w:val="left"/>
      <w:pPr>
        <w:ind w:left="416" w:hanging="299"/>
        <w:jc w:val="left"/>
      </w:pPr>
      <w:rPr>
        <w:rFonts w:ascii="Calibri" w:eastAsia="Calibri" w:hAnsi="Calibri" w:cs="Calibri" w:hint="default"/>
        <w:b/>
        <w:bCs/>
        <w:i w:val="0"/>
        <w:iCs w:val="0"/>
        <w:spacing w:val="0"/>
        <w:w w:val="98"/>
        <w:sz w:val="24"/>
        <w:szCs w:val="24"/>
        <w:lang w:val="en-US" w:eastAsia="en-US" w:bidi="ar-SA"/>
      </w:rPr>
    </w:lvl>
    <w:lvl w:ilvl="1">
      <w:start w:val="1"/>
      <w:numFmt w:val="decimal"/>
      <w:lvlText w:val="%1.%2"/>
      <w:lvlJc w:val="left"/>
      <w:pPr>
        <w:ind w:left="499" w:hanging="382"/>
        <w:jc w:val="left"/>
      </w:pPr>
      <w:rPr>
        <w:rFonts w:ascii="Calibri" w:eastAsia="Calibri" w:hAnsi="Calibri" w:cs="Calibri" w:hint="default"/>
        <w:b/>
        <w:bCs/>
        <w:i/>
        <w:iCs/>
        <w:spacing w:val="0"/>
        <w:w w:val="97"/>
        <w:sz w:val="22"/>
        <w:szCs w:val="22"/>
        <w:lang w:val="en-US" w:eastAsia="en-US" w:bidi="ar-SA"/>
      </w:rPr>
    </w:lvl>
    <w:lvl w:ilvl="2">
      <w:start w:val="1"/>
      <w:numFmt w:val="decimal"/>
      <w:lvlText w:val="%1.%2.%3"/>
      <w:lvlJc w:val="left"/>
      <w:pPr>
        <w:ind w:left="662" w:hanging="546"/>
        <w:jc w:val="left"/>
      </w:pPr>
      <w:rPr>
        <w:rFonts w:ascii="Calibri" w:eastAsia="Calibri" w:hAnsi="Calibri" w:cs="Calibri" w:hint="default"/>
        <w:b w:val="0"/>
        <w:bCs w:val="0"/>
        <w:i/>
        <w:iCs/>
        <w:spacing w:val="-1"/>
        <w:w w:val="97"/>
        <w:sz w:val="22"/>
        <w:szCs w:val="22"/>
        <w:lang w:val="en-US" w:eastAsia="en-US" w:bidi="ar-SA"/>
      </w:rPr>
    </w:lvl>
    <w:lvl w:ilvl="3">
      <w:numFmt w:val="bullet"/>
      <w:lvlText w:val="•"/>
      <w:lvlJc w:val="left"/>
      <w:pPr>
        <w:ind w:left="1860" w:hanging="546"/>
      </w:pPr>
      <w:rPr>
        <w:rFonts w:hint="default"/>
        <w:lang w:val="en-US" w:eastAsia="en-US" w:bidi="ar-SA"/>
      </w:rPr>
    </w:lvl>
    <w:lvl w:ilvl="4">
      <w:numFmt w:val="bullet"/>
      <w:lvlText w:val="•"/>
      <w:lvlJc w:val="left"/>
      <w:pPr>
        <w:ind w:left="3060" w:hanging="546"/>
      </w:pPr>
      <w:rPr>
        <w:rFonts w:hint="default"/>
        <w:lang w:val="en-US" w:eastAsia="en-US" w:bidi="ar-SA"/>
      </w:rPr>
    </w:lvl>
    <w:lvl w:ilvl="5">
      <w:numFmt w:val="bullet"/>
      <w:lvlText w:val="•"/>
      <w:lvlJc w:val="left"/>
      <w:pPr>
        <w:ind w:left="4260" w:hanging="546"/>
      </w:pPr>
      <w:rPr>
        <w:rFonts w:hint="default"/>
        <w:lang w:val="en-US" w:eastAsia="en-US" w:bidi="ar-SA"/>
      </w:rPr>
    </w:lvl>
    <w:lvl w:ilvl="6">
      <w:numFmt w:val="bullet"/>
      <w:lvlText w:val="•"/>
      <w:lvlJc w:val="left"/>
      <w:pPr>
        <w:ind w:left="5460" w:hanging="546"/>
      </w:pPr>
      <w:rPr>
        <w:rFonts w:hint="default"/>
        <w:lang w:val="en-US" w:eastAsia="en-US" w:bidi="ar-SA"/>
      </w:rPr>
    </w:lvl>
    <w:lvl w:ilvl="7">
      <w:numFmt w:val="bullet"/>
      <w:lvlText w:val="•"/>
      <w:lvlJc w:val="left"/>
      <w:pPr>
        <w:ind w:left="6660" w:hanging="546"/>
      </w:pPr>
      <w:rPr>
        <w:rFonts w:hint="default"/>
        <w:lang w:val="en-US" w:eastAsia="en-US" w:bidi="ar-SA"/>
      </w:rPr>
    </w:lvl>
    <w:lvl w:ilvl="8">
      <w:numFmt w:val="bullet"/>
      <w:lvlText w:val="•"/>
      <w:lvlJc w:val="left"/>
      <w:pPr>
        <w:ind w:left="7860" w:hanging="546"/>
      </w:pPr>
      <w:rPr>
        <w:rFonts w:hint="default"/>
        <w:lang w:val="en-US" w:eastAsia="en-US" w:bidi="ar-SA"/>
      </w:rPr>
    </w:lvl>
  </w:abstractNum>
  <w:num w:numId="1" w16cid:durableId="880166175">
    <w:abstractNumId w:val="1"/>
  </w:num>
  <w:num w:numId="2" w16cid:durableId="2098552761">
    <w:abstractNumId w:val="0"/>
  </w:num>
  <w:num w:numId="3" w16cid:durableId="207449966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leischmann Martin">
    <w15:presenceInfo w15:providerId="AD" w15:userId="S::fleischma@natur.cuni.cz::e3377982-9db0-4243-a410-a9a2870fa9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1"/>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508"/>
    <w:rsid w:val="00220C84"/>
    <w:rsid w:val="002872D4"/>
    <w:rsid w:val="002B6473"/>
    <w:rsid w:val="006D04BF"/>
    <w:rsid w:val="008668A6"/>
    <w:rsid w:val="00946968"/>
    <w:rsid w:val="00981BC6"/>
    <w:rsid w:val="00A03768"/>
    <w:rsid w:val="00AC5CA3"/>
    <w:rsid w:val="00AF2116"/>
    <w:rsid w:val="00B3065D"/>
    <w:rsid w:val="00C04981"/>
    <w:rsid w:val="00CC6310"/>
    <w:rsid w:val="00CE436B"/>
    <w:rsid w:val="00E216F4"/>
    <w:rsid w:val="00E375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06B19"/>
  <w15:docId w15:val="{2CE3C821-8752-CE43-A18A-7B26FEA4A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415" w:hanging="298"/>
      <w:outlineLvl w:val="0"/>
    </w:pPr>
    <w:rPr>
      <w:rFonts w:ascii="Palatino Linotype" w:eastAsia="Palatino Linotype" w:hAnsi="Palatino Linotype" w:cs="Palatino Linotype"/>
      <w:b/>
      <w:bCs/>
      <w:sz w:val="24"/>
      <w:szCs w:val="24"/>
    </w:rPr>
  </w:style>
  <w:style w:type="paragraph" w:styleId="Heading2">
    <w:name w:val="heading 2"/>
    <w:basedOn w:val="Normal"/>
    <w:uiPriority w:val="9"/>
    <w:unhideWhenUsed/>
    <w:qFormat/>
    <w:pPr>
      <w:ind w:left="117"/>
      <w:outlineLvl w:val="1"/>
    </w:pPr>
    <w:rPr>
      <w:rFonts w:ascii="Palatino Linotype" w:eastAsia="Palatino Linotype" w:hAnsi="Palatino Linotype" w:cs="Palatino Linotype"/>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22"/>
      <w:ind w:left="3707" w:right="729" w:hanging="3575"/>
    </w:pPr>
    <w:rPr>
      <w:rFonts w:ascii="Palatino Linotype" w:eastAsia="Palatino Linotype" w:hAnsi="Palatino Linotype" w:cs="Palatino Linotype"/>
      <w:b/>
      <w:bCs/>
      <w:i/>
      <w:iCs/>
      <w:sz w:val="34"/>
      <w:szCs w:val="34"/>
    </w:rPr>
  </w:style>
  <w:style w:type="paragraph" w:styleId="ListParagraph">
    <w:name w:val="List Paragraph"/>
    <w:basedOn w:val="Normal"/>
    <w:uiPriority w:val="1"/>
    <w:qFormat/>
    <w:pPr>
      <w:ind w:left="660" w:hanging="543"/>
    </w:pPr>
  </w:style>
  <w:style w:type="paragraph" w:customStyle="1" w:styleId="TableParagraph">
    <w:name w:val="Table Paragraph"/>
    <w:basedOn w:val="Normal"/>
    <w:uiPriority w:val="1"/>
    <w:qFormat/>
    <w:pPr>
      <w:spacing w:line="251" w:lineRule="exact"/>
      <w:jc w:val="center"/>
    </w:pPr>
  </w:style>
  <w:style w:type="paragraph" w:styleId="Header">
    <w:name w:val="header"/>
    <w:basedOn w:val="Normal"/>
    <w:link w:val="HeaderChar"/>
    <w:uiPriority w:val="99"/>
    <w:unhideWhenUsed/>
    <w:rsid w:val="006D04BF"/>
    <w:pPr>
      <w:tabs>
        <w:tab w:val="center" w:pos="4513"/>
        <w:tab w:val="right" w:pos="9026"/>
      </w:tabs>
    </w:pPr>
  </w:style>
  <w:style w:type="character" w:customStyle="1" w:styleId="HeaderChar">
    <w:name w:val="Header Char"/>
    <w:basedOn w:val="DefaultParagraphFont"/>
    <w:link w:val="Header"/>
    <w:uiPriority w:val="99"/>
    <w:rsid w:val="006D04BF"/>
    <w:rPr>
      <w:rFonts w:ascii="Cambria" w:eastAsia="Cambria" w:hAnsi="Cambria" w:cs="Cambria"/>
    </w:rPr>
  </w:style>
  <w:style w:type="paragraph" w:styleId="Footer">
    <w:name w:val="footer"/>
    <w:basedOn w:val="Normal"/>
    <w:link w:val="FooterChar"/>
    <w:uiPriority w:val="99"/>
    <w:unhideWhenUsed/>
    <w:rsid w:val="006D04BF"/>
    <w:pPr>
      <w:tabs>
        <w:tab w:val="center" w:pos="4513"/>
        <w:tab w:val="right" w:pos="9026"/>
      </w:tabs>
    </w:pPr>
  </w:style>
  <w:style w:type="character" w:customStyle="1" w:styleId="FooterChar">
    <w:name w:val="Footer Char"/>
    <w:basedOn w:val="DefaultParagraphFont"/>
    <w:link w:val="Footer"/>
    <w:uiPriority w:val="99"/>
    <w:rsid w:val="006D04BF"/>
    <w:rPr>
      <w:rFonts w:ascii="Cambria" w:eastAsia="Cambria" w:hAnsi="Cambria" w:cs="Cambria"/>
    </w:rPr>
  </w:style>
  <w:style w:type="character" w:styleId="PlaceholderText">
    <w:name w:val="Placeholder Text"/>
    <w:basedOn w:val="DefaultParagraphFont"/>
    <w:uiPriority w:val="99"/>
    <w:semiHidden/>
    <w:rsid w:val="002B6473"/>
    <w:rPr>
      <w:color w:val="666666"/>
    </w:rPr>
  </w:style>
  <w:style w:type="paragraph" w:customStyle="1" w:styleId="FirstParagraph">
    <w:name w:val="First Paragraph"/>
    <w:basedOn w:val="BodyText"/>
    <w:next w:val="BodyText"/>
    <w:qFormat/>
    <w:rsid w:val="002B6473"/>
    <w:pPr>
      <w:widowControl/>
      <w:autoSpaceDE/>
      <w:autoSpaceDN/>
      <w:spacing w:before="180" w:after="180"/>
    </w:pPr>
    <w:rPr>
      <w:rFonts w:asciiTheme="minorHAnsi" w:eastAsiaTheme="minorHAnsi" w:hAnsiTheme="minorHAnsi"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hyperlink" Target="https://github.com/Microsoft/USBuildingFootprints" TargetMode="External"/><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microsoft.com/office/2011/relationships/people" Target="people.xml"/><Relationship Id="rId10" Type="http://schemas.openxmlformats.org/officeDocument/2006/relationships/image" Target="media/image1.jpeg"/><Relationship Id="rId19" Type="http://schemas.openxmlformats.org/officeDocument/2006/relationships/hyperlink" Target="https://github.com/Microsoft/USBuildingFootprints"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47</Pages>
  <Words>13646</Words>
  <Characters>77787</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University of Liverpool</Company>
  <LinksUpToDate>false</LinksUpToDate>
  <CharactersWithSpaces>91251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Fleischmann Martin</cp:lastModifiedBy>
  <cp:revision>1</cp:revision>
  <dcterms:created xsi:type="dcterms:W3CDTF">2024-05-15T12:25:00Z</dcterms:created>
  <dcterms:modified xsi:type="dcterms:W3CDTF">2024-06-24T09:15:00Z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2024-05-15T00:00:00Z</vt:filetime>
  </property>
  <property fmtid="{D5CDD505-2E9C-101B-9397-08002B2CF9AE}" pid="3" name="Creator">
    <vt:lpwstr>LaTeX</vt:lpwstr>
  </property>
  <property fmtid="{D5CDD505-2E9C-101B-9397-08002B2CF9AE}" pid="4" name="LastSaved">
    <vt:filetime>2024-05-15T00:00:00Z</vt:filetime>
  </property>
  <property fmtid="{D5CDD505-2E9C-101B-9397-08002B2CF9AE}" pid="5" name="PTEX.Fullbanner">
    <vt:lpwstr>This is pdfTeX, Version 3.141592653-2.6-1.40.25 (TeX Live 2023) kpathsea version 6.3.5</vt:lpwstr>
  </property>
  <property fmtid="{D5CDD505-2E9C-101B-9397-08002B2CF9AE}" pid="6" name="Producer">
    <vt:lpwstr>pdfLaTeX</vt:lpwstr>
  </property>
</Properties>
</file>